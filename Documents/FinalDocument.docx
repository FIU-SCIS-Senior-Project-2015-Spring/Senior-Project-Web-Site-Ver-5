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25F69" w:rsidRDefault="00D25F69" w:rsidP="00D25F69">
      <w:pPr>
        <w:spacing w:after="0" w:line="360" w:lineRule="auto"/>
        <w:jc w:val="center"/>
        <w:rPr>
          <w:rFonts w:eastAsia="Times New Roman" w:cs="Times New Roman"/>
          <w:b/>
          <w:bCs/>
          <w:sz w:val="72"/>
          <w:szCs w:val="72"/>
        </w:rPr>
      </w:pPr>
      <w:r>
        <w:rPr>
          <w:rFonts w:eastAsia="Times New Roman" w:cs="Times New Roman"/>
          <w:b/>
          <w:bCs/>
          <w:sz w:val="72"/>
          <w:szCs w:val="72"/>
        </w:rPr>
        <w:t xml:space="preserve">Senior Project Website </w:t>
      </w:r>
    </w:p>
    <w:p w:rsidR="00D25F69" w:rsidRPr="00F92E3E" w:rsidRDefault="00D357EE" w:rsidP="00D25F69">
      <w:pPr>
        <w:spacing w:after="0" w:line="360" w:lineRule="auto"/>
        <w:jc w:val="center"/>
        <w:rPr>
          <w:rFonts w:eastAsia="Times New Roman" w:cs="Times New Roman"/>
          <w:b/>
          <w:bCs/>
          <w:sz w:val="72"/>
          <w:szCs w:val="72"/>
        </w:rPr>
      </w:pPr>
      <w:r>
        <w:rPr>
          <w:rFonts w:eastAsia="Times New Roman" w:cs="Times New Roman"/>
          <w:b/>
          <w:bCs/>
          <w:sz w:val="72"/>
          <w:szCs w:val="72"/>
        </w:rPr>
        <w:t>Version 5</w:t>
      </w:r>
    </w:p>
    <w:p w:rsidR="00D25F69" w:rsidRPr="00265D9C" w:rsidRDefault="00D25F69" w:rsidP="00D25F69">
      <w:pPr>
        <w:spacing w:after="0" w:line="360" w:lineRule="auto"/>
        <w:jc w:val="center"/>
        <w:rPr>
          <w:rFonts w:eastAsia="Times New Roman" w:cs="Times New Roman"/>
          <w:sz w:val="40"/>
          <w:szCs w:val="40"/>
        </w:rPr>
      </w:pPr>
      <w:r>
        <w:rPr>
          <w:rFonts w:eastAsia="Times New Roman" w:cs="Times New Roman"/>
          <w:b/>
          <w:bCs/>
          <w:spacing w:val="20"/>
          <w:sz w:val="48"/>
          <w:szCs w:val="48"/>
        </w:rPr>
        <w:t>Final Document</w:t>
      </w:r>
    </w:p>
    <w:p w:rsidR="00D25F69" w:rsidRPr="00265D9C" w:rsidRDefault="00D25F69" w:rsidP="00D25F69">
      <w:pPr>
        <w:spacing w:after="0" w:line="360" w:lineRule="auto"/>
        <w:jc w:val="center"/>
        <w:rPr>
          <w:rFonts w:eastAsia="Times New Roman" w:cs="Times New Roman"/>
          <w:sz w:val="28"/>
          <w:szCs w:val="28"/>
        </w:rPr>
      </w:pPr>
      <w:r w:rsidRPr="00265D9C">
        <w:rPr>
          <w:rFonts w:eastAsia="Times New Roman" w:cs="Times New Roman"/>
          <w:sz w:val="28"/>
          <w:szCs w:val="28"/>
        </w:rPr>
        <w:t>CIS 4911 Senior Project</w:t>
      </w:r>
    </w:p>
    <w:p w:rsidR="00D25F69" w:rsidRPr="00265D9C" w:rsidRDefault="00D25F69" w:rsidP="00D25F69">
      <w:pPr>
        <w:spacing w:after="0" w:line="360" w:lineRule="auto"/>
        <w:jc w:val="center"/>
        <w:rPr>
          <w:rFonts w:eastAsia="Times New Roman" w:cs="Times New Roman"/>
          <w:sz w:val="28"/>
          <w:szCs w:val="28"/>
        </w:rPr>
      </w:pPr>
      <w:r w:rsidRPr="00265D9C">
        <w:rPr>
          <w:rFonts w:eastAsia="Times New Roman" w:cs="Times New Roman"/>
          <w:sz w:val="28"/>
          <w:szCs w:val="28"/>
        </w:rPr>
        <w:t>Section U01</w:t>
      </w:r>
    </w:p>
    <w:p w:rsidR="00D25F69" w:rsidRPr="00265D9C" w:rsidRDefault="00D25F69" w:rsidP="00D25F69">
      <w:pPr>
        <w:spacing w:after="0" w:line="360" w:lineRule="auto"/>
        <w:jc w:val="center"/>
        <w:rPr>
          <w:rFonts w:eastAsia="Times New Roman" w:cs="Times New Roman"/>
          <w:sz w:val="28"/>
          <w:szCs w:val="28"/>
        </w:rPr>
      </w:pPr>
      <w:r w:rsidRPr="00265D9C">
        <w:rPr>
          <w:rFonts w:eastAsia="Times New Roman" w:cs="Times New Roman"/>
          <w:sz w:val="28"/>
          <w:szCs w:val="28"/>
        </w:rPr>
        <w:t>Professor Masoud Sadjadi</w:t>
      </w:r>
    </w:p>
    <w:p w:rsidR="00D25F69" w:rsidRPr="00265D9C" w:rsidRDefault="00D25F69" w:rsidP="00D25F69">
      <w:pPr>
        <w:spacing w:after="0" w:line="360" w:lineRule="auto"/>
        <w:jc w:val="center"/>
        <w:rPr>
          <w:rFonts w:eastAsia="Times New Roman" w:cs="Times New Roman"/>
          <w:sz w:val="24"/>
          <w:szCs w:val="24"/>
        </w:rPr>
      </w:pPr>
    </w:p>
    <w:p w:rsidR="00D25F69" w:rsidRPr="00265D9C" w:rsidRDefault="00D25F69" w:rsidP="00D25F69">
      <w:pPr>
        <w:spacing w:after="0" w:line="360" w:lineRule="auto"/>
        <w:jc w:val="center"/>
        <w:rPr>
          <w:rFonts w:eastAsia="Times New Roman" w:cs="Times New Roman"/>
          <w:sz w:val="24"/>
          <w:szCs w:val="24"/>
        </w:rPr>
      </w:pPr>
    </w:p>
    <w:p w:rsidR="00D25F69" w:rsidRPr="00265D9C" w:rsidRDefault="00D25F69" w:rsidP="00D25F69">
      <w:pPr>
        <w:spacing w:after="0" w:line="360" w:lineRule="auto"/>
        <w:jc w:val="center"/>
        <w:rPr>
          <w:rFonts w:eastAsia="Times New Roman" w:cs="Times New Roman"/>
          <w:sz w:val="24"/>
          <w:szCs w:val="24"/>
        </w:rPr>
      </w:pPr>
    </w:p>
    <w:p w:rsidR="00D25F69" w:rsidRPr="00265D9C" w:rsidRDefault="00D25F69" w:rsidP="00D25F69">
      <w:pPr>
        <w:spacing w:after="0" w:line="360" w:lineRule="auto"/>
        <w:jc w:val="center"/>
        <w:rPr>
          <w:rFonts w:eastAsia="Times New Roman" w:cs="Times New Roman"/>
          <w:sz w:val="24"/>
          <w:szCs w:val="24"/>
        </w:rPr>
      </w:pPr>
      <w:r w:rsidRPr="00265D9C">
        <w:rPr>
          <w:rFonts w:eastAsia="Times New Roman" w:cs="Times New Roman"/>
          <w:b/>
          <w:bCs/>
          <w:sz w:val="24"/>
          <w:szCs w:val="24"/>
        </w:rPr>
        <w:t>Prepared by</w:t>
      </w:r>
    </w:p>
    <w:p w:rsidR="008E6D3B" w:rsidRDefault="008E6D3B" w:rsidP="008E6D3B">
      <w:pPr>
        <w:spacing w:after="0" w:line="360" w:lineRule="auto"/>
        <w:jc w:val="center"/>
        <w:rPr>
          <w:rFonts w:eastAsia="Times New Roman" w:cs="Times New Roman"/>
          <w:sz w:val="24"/>
          <w:szCs w:val="24"/>
        </w:rPr>
      </w:pPr>
      <w:r>
        <w:rPr>
          <w:rFonts w:eastAsia="Times New Roman" w:cs="Times New Roman"/>
          <w:sz w:val="24"/>
          <w:szCs w:val="24"/>
        </w:rPr>
        <w:t xml:space="preserve">Jacek </w:t>
      </w:r>
      <w:r w:rsidRPr="009E1153">
        <w:rPr>
          <w:rFonts w:eastAsia="Times New Roman" w:cs="Times New Roman"/>
          <w:sz w:val="24"/>
          <w:szCs w:val="24"/>
        </w:rPr>
        <w:t>Kopczynski</w:t>
      </w:r>
    </w:p>
    <w:p w:rsidR="008E6D3B" w:rsidRPr="00265D9C" w:rsidRDefault="008E6D3B" w:rsidP="008E6D3B">
      <w:pPr>
        <w:spacing w:after="0" w:line="360" w:lineRule="auto"/>
        <w:jc w:val="center"/>
        <w:rPr>
          <w:rFonts w:eastAsia="Times New Roman" w:cs="Times New Roman"/>
          <w:sz w:val="24"/>
          <w:szCs w:val="24"/>
        </w:rPr>
      </w:pPr>
      <w:r>
        <w:rPr>
          <w:rFonts w:eastAsia="Times New Roman" w:cs="Times New Roman"/>
          <w:sz w:val="24"/>
          <w:szCs w:val="24"/>
        </w:rPr>
        <w:t>Yamel Peraza</w:t>
      </w:r>
    </w:p>
    <w:p w:rsidR="00D25F69" w:rsidRPr="00265D9C" w:rsidRDefault="00D25F69" w:rsidP="00D25F69">
      <w:pPr>
        <w:spacing w:after="0" w:line="360" w:lineRule="auto"/>
        <w:jc w:val="center"/>
        <w:rPr>
          <w:rFonts w:eastAsia="Times New Roman" w:cs="Times New Roman"/>
          <w:sz w:val="24"/>
          <w:szCs w:val="24"/>
        </w:rPr>
      </w:pPr>
    </w:p>
    <w:p w:rsidR="00D25F69" w:rsidRPr="00265D9C" w:rsidRDefault="00D25F69" w:rsidP="00D25F69">
      <w:pPr>
        <w:spacing w:after="0" w:line="360" w:lineRule="auto"/>
        <w:jc w:val="center"/>
        <w:rPr>
          <w:rFonts w:eastAsia="Times New Roman" w:cs="Times New Roman"/>
          <w:sz w:val="24"/>
          <w:szCs w:val="24"/>
        </w:rPr>
      </w:pPr>
    </w:p>
    <w:p w:rsidR="00D25F69" w:rsidRPr="00265D9C" w:rsidRDefault="00D25F69" w:rsidP="00D25F69">
      <w:pPr>
        <w:spacing w:after="0" w:line="360" w:lineRule="auto"/>
        <w:jc w:val="center"/>
        <w:rPr>
          <w:rFonts w:eastAsia="Times New Roman" w:cs="Times New Roman"/>
          <w:sz w:val="24"/>
          <w:szCs w:val="24"/>
        </w:rPr>
      </w:pPr>
    </w:p>
    <w:p w:rsidR="00D25F69" w:rsidRPr="00265D9C" w:rsidRDefault="00D25F69" w:rsidP="00D25F69">
      <w:pPr>
        <w:spacing w:after="0" w:line="360" w:lineRule="auto"/>
        <w:jc w:val="center"/>
        <w:rPr>
          <w:rFonts w:eastAsia="Times New Roman" w:cs="Times New Roman"/>
          <w:sz w:val="24"/>
          <w:szCs w:val="24"/>
        </w:rPr>
      </w:pPr>
    </w:p>
    <w:p w:rsidR="00D25F69" w:rsidRDefault="00D25F69" w:rsidP="00D25F69">
      <w:pPr>
        <w:spacing w:after="0" w:line="360" w:lineRule="auto"/>
        <w:jc w:val="center"/>
        <w:rPr>
          <w:rFonts w:eastAsia="Times New Roman" w:cs="Times New Roman"/>
          <w:sz w:val="24"/>
          <w:szCs w:val="24"/>
        </w:rPr>
      </w:pPr>
      <w:r>
        <w:rPr>
          <w:rFonts w:eastAsia="Times New Roman" w:cs="Times New Roman"/>
          <w:sz w:val="24"/>
          <w:szCs w:val="24"/>
        </w:rPr>
        <w:t>July</w:t>
      </w:r>
      <w:r w:rsidRPr="00265D9C">
        <w:rPr>
          <w:rFonts w:eastAsia="Times New Roman" w:cs="Times New Roman"/>
          <w:sz w:val="24"/>
          <w:szCs w:val="24"/>
        </w:rPr>
        <w:t xml:space="preserve"> </w:t>
      </w:r>
      <w:r w:rsidR="008E6D3B">
        <w:rPr>
          <w:rFonts w:eastAsia="Times New Roman" w:cs="Times New Roman"/>
          <w:sz w:val="24"/>
          <w:szCs w:val="24"/>
        </w:rPr>
        <w:t>28</w:t>
      </w:r>
      <w:r w:rsidRPr="00F92E3E">
        <w:rPr>
          <w:rFonts w:eastAsia="Times New Roman" w:cs="Times New Roman"/>
          <w:sz w:val="24"/>
          <w:szCs w:val="24"/>
          <w:vertAlign w:val="superscript"/>
        </w:rPr>
        <w:t>th</w:t>
      </w:r>
      <w:r w:rsidRPr="00265D9C">
        <w:rPr>
          <w:rFonts w:eastAsia="Times New Roman" w:cs="Times New Roman"/>
          <w:sz w:val="24"/>
          <w:szCs w:val="24"/>
        </w:rPr>
        <w:t>, 2014</w:t>
      </w:r>
    </w:p>
    <w:p w:rsidR="00D25F69" w:rsidRDefault="00D25F69" w:rsidP="00D25F69">
      <w:pPr>
        <w:spacing w:after="200" w:line="276" w:lineRule="auto"/>
        <w:jc w:val="left"/>
        <w:rPr>
          <w:rFonts w:eastAsia="Times New Roman" w:cs="Times New Roman"/>
          <w:sz w:val="24"/>
          <w:szCs w:val="24"/>
        </w:rPr>
      </w:pPr>
      <w:r>
        <w:rPr>
          <w:rFonts w:eastAsia="Times New Roman" w:cs="Times New Roman"/>
          <w:sz w:val="24"/>
          <w:szCs w:val="24"/>
        </w:rPr>
        <w:br w:type="page"/>
      </w:r>
    </w:p>
    <w:p w:rsidR="00D25F69" w:rsidRPr="00265D9C" w:rsidRDefault="00D25F69" w:rsidP="00D25F69">
      <w:pPr>
        <w:pStyle w:val="Heading1"/>
        <w:numPr>
          <w:ilvl w:val="0"/>
          <w:numId w:val="0"/>
        </w:numPr>
        <w:rPr>
          <w:rFonts w:asciiTheme="minorHAnsi" w:hAnsiTheme="minorHAnsi"/>
        </w:rPr>
      </w:pPr>
      <w:bookmarkStart w:id="0" w:name="_Toc374274959"/>
    </w:p>
    <w:p w:rsidR="00D25F69" w:rsidRPr="00265D9C" w:rsidRDefault="00D25F69" w:rsidP="00D25F69">
      <w:pPr>
        <w:pStyle w:val="Heading1"/>
        <w:numPr>
          <w:ilvl w:val="0"/>
          <w:numId w:val="0"/>
        </w:numPr>
        <w:rPr>
          <w:rFonts w:asciiTheme="minorHAnsi" w:hAnsiTheme="minorHAnsi"/>
        </w:rPr>
      </w:pPr>
    </w:p>
    <w:p w:rsidR="00D25F69" w:rsidRPr="00265D9C" w:rsidRDefault="00D25F69" w:rsidP="00D25F69">
      <w:pPr>
        <w:pStyle w:val="Heading1"/>
        <w:numPr>
          <w:ilvl w:val="0"/>
          <w:numId w:val="0"/>
        </w:numPr>
        <w:rPr>
          <w:rFonts w:asciiTheme="minorHAnsi" w:hAnsiTheme="minorHAnsi"/>
        </w:rPr>
      </w:pPr>
    </w:p>
    <w:p w:rsidR="00D25F69" w:rsidRPr="00265D9C" w:rsidRDefault="00D25F69" w:rsidP="00D25F69">
      <w:pPr>
        <w:pStyle w:val="T2"/>
        <w:rPr>
          <w:bCs/>
        </w:rPr>
      </w:pPr>
      <w:bookmarkStart w:id="1" w:name="_Toc393726747"/>
      <w:bookmarkStart w:id="2" w:name="_Toc394049271"/>
      <w:r w:rsidRPr="00265D9C">
        <w:t>Copyright</w:t>
      </w:r>
      <w:bookmarkEnd w:id="0"/>
      <w:bookmarkEnd w:id="1"/>
      <w:bookmarkEnd w:id="2"/>
    </w:p>
    <w:p w:rsidR="00D25F69" w:rsidRPr="00265D9C" w:rsidRDefault="00D25F69" w:rsidP="00D25F69">
      <w:pPr>
        <w:spacing w:after="0" w:line="360" w:lineRule="auto"/>
        <w:jc w:val="center"/>
        <w:rPr>
          <w:rFonts w:eastAsia="Times New Roman" w:cs="Times New Roman"/>
          <w:b/>
          <w:bCs/>
          <w:sz w:val="28"/>
          <w:szCs w:val="28"/>
        </w:rPr>
      </w:pPr>
    </w:p>
    <w:p w:rsidR="00D25F69" w:rsidRPr="00265D9C" w:rsidRDefault="00D25F69" w:rsidP="00D25F69">
      <w:pPr>
        <w:spacing w:after="0" w:line="360" w:lineRule="auto"/>
        <w:rPr>
          <w:rFonts w:eastAsia="Times New Roman" w:cs="Times New Roman"/>
          <w:bCs/>
          <w:i/>
          <w:sz w:val="24"/>
          <w:szCs w:val="24"/>
        </w:rPr>
      </w:pPr>
      <w:r w:rsidRPr="00265D9C">
        <w:rPr>
          <w:rFonts w:eastAsia="Times New Roman" w:cs="Times New Roman"/>
          <w:bCs/>
          <w:i/>
          <w:sz w:val="24"/>
          <w:szCs w:val="24"/>
        </w:rPr>
        <w:t>All title, including but not limited to copyrights, in and to the SENIOR PROJECT WEBSITE are owned by School of Computing and Information Sciences Faculty of Florida International University. All title and intellectual property rights in and to the content which may be accessed through use of the SENIOR PROJECT WEBSITE is the property of the respective content owner and may be protected by applicable copyright or other intellectual property laws and treaties. This EULA grants you no rights to use such content. All rights not expressly granted are reserved by School of Computing and Information Sciences Faculty of Florida International University.</w:t>
      </w:r>
    </w:p>
    <w:p w:rsidR="00D25F69" w:rsidRPr="00265D9C" w:rsidRDefault="00D25F69" w:rsidP="00D25F69">
      <w:pPr>
        <w:rPr>
          <w:rFonts w:eastAsia="Times New Roman" w:cs="Times New Roman"/>
          <w:bCs/>
          <w:i/>
          <w:sz w:val="24"/>
          <w:szCs w:val="24"/>
        </w:rPr>
      </w:pPr>
      <w:r w:rsidRPr="00265D9C">
        <w:rPr>
          <w:noProof/>
        </w:rPr>
        <w:drawing>
          <wp:anchor distT="0" distB="0" distL="114300" distR="114300" simplePos="0" relativeHeight="251621376" behindDoc="1" locked="0" layoutInCell="1" allowOverlap="1" wp14:anchorId="7A2D13A5" wp14:editId="2E5792FC">
            <wp:simplePos x="0" y="0"/>
            <wp:positionH relativeFrom="column">
              <wp:posOffset>1830705</wp:posOffset>
            </wp:positionH>
            <wp:positionV relativeFrom="paragraph">
              <wp:posOffset>887095</wp:posOffset>
            </wp:positionV>
            <wp:extent cx="2458085" cy="1843405"/>
            <wp:effectExtent l="0" t="0" r="0" b="4445"/>
            <wp:wrapTight wrapText="bothSides">
              <wp:wrapPolygon edited="0">
                <wp:start x="0" y="0"/>
                <wp:lineTo x="0" y="21429"/>
                <wp:lineTo x="21427" y="21429"/>
                <wp:lineTo x="21427"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orida-International-University-DBAFEC4F.jpg"/>
                    <pic:cNvPicPr/>
                  </pic:nvPicPr>
                  <pic:blipFill>
                    <a:blip r:embed="rId8">
                      <a:extLst>
                        <a:ext uri="{28A0092B-C50C-407E-A947-70E740481C1C}">
                          <a14:useLocalDpi xmlns:a14="http://schemas.microsoft.com/office/drawing/2010/main" val="0"/>
                        </a:ext>
                      </a:extLst>
                    </a:blip>
                    <a:stretch>
                      <a:fillRect/>
                    </a:stretch>
                  </pic:blipFill>
                  <pic:spPr>
                    <a:xfrm>
                      <a:off x="0" y="0"/>
                      <a:ext cx="2458085" cy="1843405"/>
                    </a:xfrm>
                    <a:prstGeom prst="rect">
                      <a:avLst/>
                    </a:prstGeom>
                  </pic:spPr>
                </pic:pic>
              </a:graphicData>
            </a:graphic>
            <wp14:sizeRelH relativeFrom="page">
              <wp14:pctWidth>0</wp14:pctWidth>
            </wp14:sizeRelH>
            <wp14:sizeRelV relativeFrom="page">
              <wp14:pctHeight>0</wp14:pctHeight>
            </wp14:sizeRelV>
          </wp:anchor>
        </w:drawing>
      </w:r>
      <w:r w:rsidRPr="00265D9C">
        <w:rPr>
          <w:rFonts w:eastAsia="Times New Roman" w:cs="Times New Roman"/>
          <w:bCs/>
          <w:i/>
          <w:sz w:val="24"/>
          <w:szCs w:val="24"/>
        </w:rPr>
        <w:br w:type="page"/>
      </w:r>
    </w:p>
    <w:p w:rsidR="00D25F69" w:rsidRDefault="00D25F69" w:rsidP="00D25F69">
      <w:pPr>
        <w:pStyle w:val="T2"/>
      </w:pPr>
      <w:bookmarkStart w:id="3" w:name="_Toc394049272"/>
      <w:r>
        <w:lastRenderedPageBreak/>
        <w:t>Executive summary</w:t>
      </w:r>
      <w:bookmarkEnd w:id="3"/>
    </w:p>
    <w:p w:rsidR="000D258A" w:rsidRDefault="000D258A" w:rsidP="000D258A">
      <w:pPr>
        <w:spacing w:after="0" w:line="360" w:lineRule="auto"/>
      </w:pPr>
      <w:r>
        <w:rPr>
          <w:rFonts w:eastAsia="Times New Roman" w:cs="Times New Roman"/>
          <w:i/>
        </w:rPr>
        <w:t>The mission of this semester’s project is to</w:t>
      </w:r>
      <w:r w:rsidR="00787B4B">
        <w:rPr>
          <w:rFonts w:eastAsia="Times New Roman" w:cs="Times New Roman"/>
          <w:i/>
        </w:rPr>
        <w:t xml:space="preserve"> tune the existing functionalities</w:t>
      </w:r>
      <w:r w:rsidR="00B626DC">
        <w:rPr>
          <w:rFonts w:eastAsia="Times New Roman" w:cs="Times New Roman"/>
          <w:i/>
        </w:rPr>
        <w:t xml:space="preserve"> of the system </w:t>
      </w:r>
      <w:r w:rsidR="00787B4B">
        <w:rPr>
          <w:rFonts w:eastAsia="Times New Roman" w:cs="Times New Roman"/>
          <w:i/>
        </w:rPr>
        <w:t>and implement</w:t>
      </w:r>
      <w:r w:rsidR="00B626DC">
        <w:rPr>
          <w:rFonts w:eastAsia="Times New Roman" w:cs="Times New Roman"/>
          <w:i/>
        </w:rPr>
        <w:t xml:space="preserve"> the request of virtual machine to the head professor through the use of the Senior Project website</w:t>
      </w:r>
      <w:r w:rsidR="00787B4B">
        <w:rPr>
          <w:rFonts w:eastAsia="Times New Roman" w:cs="Times New Roman"/>
          <w:i/>
        </w:rPr>
        <w:t xml:space="preserve"> application</w:t>
      </w:r>
      <w:r>
        <w:rPr>
          <w:rFonts w:eastAsia="Times New Roman" w:cs="Times New Roman"/>
          <w:i/>
        </w:rPr>
        <w:t xml:space="preserve">. </w:t>
      </w:r>
    </w:p>
    <w:p w:rsidR="000D258A" w:rsidRDefault="000D258A" w:rsidP="000D258A">
      <w:pPr>
        <w:spacing w:after="0" w:line="360" w:lineRule="auto"/>
      </w:pPr>
    </w:p>
    <w:p w:rsidR="000D258A" w:rsidRDefault="000D258A" w:rsidP="000D258A">
      <w:pPr>
        <w:spacing w:after="0" w:line="360" w:lineRule="auto"/>
        <w:rPr>
          <w:rFonts w:eastAsia="Times New Roman" w:cs="Times New Roman"/>
          <w:i/>
        </w:rPr>
      </w:pPr>
      <w:r>
        <w:rPr>
          <w:rFonts w:eastAsia="Times New Roman" w:cs="Times New Roman"/>
          <w:i/>
        </w:rPr>
        <w:t>The purpose of this document is to finalize the development of the Seni</w:t>
      </w:r>
      <w:r w:rsidR="00A30404">
        <w:rPr>
          <w:rFonts w:eastAsia="Times New Roman" w:cs="Times New Roman"/>
          <w:i/>
        </w:rPr>
        <w:t>or Project Website for version 5</w:t>
      </w:r>
      <w:r>
        <w:rPr>
          <w:rFonts w:eastAsia="Times New Roman" w:cs="Times New Roman"/>
          <w:i/>
        </w:rPr>
        <w:t xml:space="preserve">. In essence this document serves to combine all aspects from every prior document. </w:t>
      </w:r>
      <w:r w:rsidR="00B95041">
        <w:rPr>
          <w:rFonts w:eastAsia="Times New Roman" w:cs="Times New Roman"/>
          <w:i/>
        </w:rPr>
        <w:t>For a less intense look at SPWS,</w:t>
      </w:r>
      <w:r>
        <w:rPr>
          <w:rFonts w:eastAsia="Times New Roman" w:cs="Times New Roman"/>
          <w:i/>
        </w:rPr>
        <w:t xml:space="preserve"> this document serves as a good start.</w:t>
      </w:r>
    </w:p>
    <w:p w:rsidR="000D258A" w:rsidRDefault="000D258A" w:rsidP="000D258A">
      <w:pPr>
        <w:rPr>
          <w:rFonts w:eastAsia="Times New Roman"/>
        </w:rPr>
      </w:pPr>
      <w:r>
        <w:rPr>
          <w:rFonts w:eastAsia="Times New Roman"/>
        </w:rPr>
        <w:br w:type="page"/>
      </w:r>
    </w:p>
    <w:p w:rsidR="00D25F69" w:rsidRDefault="00D25F69" w:rsidP="00D25F69">
      <w:pPr>
        <w:pStyle w:val="T1"/>
        <w:rPr>
          <w:rFonts w:eastAsia="Times New Roman" w:cs="Times New Roman"/>
          <w:sz w:val="10"/>
          <w:szCs w:val="10"/>
        </w:rPr>
      </w:pPr>
      <w:bookmarkStart w:id="4" w:name="_Toc394049273"/>
      <w:r>
        <w:rPr>
          <w:noProof/>
        </w:rPr>
        <w:lastRenderedPageBreak/>
        <mc:AlternateContent>
          <mc:Choice Requires="wpg">
            <w:drawing>
              <wp:anchor distT="0" distB="0" distL="114300" distR="114300" simplePos="0" relativeHeight="251622400" behindDoc="1" locked="0" layoutInCell="1" allowOverlap="1">
                <wp:simplePos x="0" y="0"/>
                <wp:positionH relativeFrom="column">
                  <wp:posOffset>0</wp:posOffset>
                </wp:positionH>
                <wp:positionV relativeFrom="paragraph">
                  <wp:posOffset>0</wp:posOffset>
                </wp:positionV>
                <wp:extent cx="5781675" cy="870668"/>
                <wp:effectExtent l="0" t="0" r="9525" b="5715"/>
                <wp:wrapTight wrapText="bothSides">
                  <wp:wrapPolygon edited="0">
                    <wp:start x="19572" y="0"/>
                    <wp:lineTo x="19145" y="0"/>
                    <wp:lineTo x="19145" y="945"/>
                    <wp:lineTo x="19643" y="7562"/>
                    <wp:lineTo x="0" y="10398"/>
                    <wp:lineTo x="0" y="12761"/>
                    <wp:lineTo x="14163" y="15125"/>
                    <wp:lineTo x="14163" y="21269"/>
                    <wp:lineTo x="19358" y="21269"/>
                    <wp:lineTo x="20497" y="21269"/>
                    <wp:lineTo x="21493" y="18433"/>
                    <wp:lineTo x="21564" y="10871"/>
                    <wp:lineTo x="20639" y="7562"/>
                    <wp:lineTo x="20924" y="3781"/>
                    <wp:lineTo x="20995" y="473"/>
                    <wp:lineTo x="20710" y="0"/>
                    <wp:lineTo x="19572" y="0"/>
                  </wp:wrapPolygon>
                </wp:wrapTight>
                <wp:docPr id="24" name="Group 24"/>
                <wp:cNvGraphicFramePr/>
                <a:graphic xmlns:a="http://schemas.openxmlformats.org/drawingml/2006/main">
                  <a:graphicData uri="http://schemas.microsoft.com/office/word/2010/wordprocessingGroup">
                    <wpg:wgp>
                      <wpg:cNvGrpSpPr/>
                      <wpg:grpSpPr>
                        <a:xfrm>
                          <a:off x="0" y="0"/>
                          <a:ext cx="5781675" cy="870668"/>
                          <a:chOff x="0" y="0"/>
                          <a:chExt cx="5782170" cy="870774"/>
                        </a:xfrm>
                      </wpg:grpSpPr>
                      <wps:wsp>
                        <wps:cNvPr id="3" name="Text Box 2"/>
                        <wps:cNvSpPr txBox="1">
                          <a:spLocks noChangeArrowheads="1"/>
                        </wps:cNvSpPr>
                        <wps:spPr bwMode="auto">
                          <a:xfrm>
                            <a:off x="3820020" y="418600"/>
                            <a:ext cx="1343139" cy="452174"/>
                          </a:xfrm>
                          <a:prstGeom prst="rect">
                            <a:avLst/>
                          </a:prstGeom>
                          <a:solidFill>
                            <a:srgbClr val="FFFFFF"/>
                          </a:solidFill>
                          <a:ln w="9525">
                            <a:noFill/>
                            <a:miter lim="800000"/>
                            <a:headEnd/>
                            <a:tailEnd/>
                          </a:ln>
                        </wps:spPr>
                        <wps:txbx>
                          <w:txbxContent>
                            <w:p w:rsidR="00144328" w:rsidRDefault="00144328" w:rsidP="00D25F69">
                              <w:pPr>
                                <w:rPr>
                                  <w:rFonts w:ascii="Gabriola" w:hAnsi="Gabriola"/>
                                  <w:i/>
                                </w:rPr>
                              </w:pPr>
                              <w:r>
                                <w:rPr>
                                  <w:rFonts w:ascii="Gabriola" w:hAnsi="Gabriola"/>
                                  <w:i/>
                                </w:rPr>
                                <w:t>Senior Project Website V5</w:t>
                              </w:r>
                            </w:p>
                          </w:txbxContent>
                        </wps:txbx>
                        <wps:bodyPr rot="0" vert="horz" wrap="square" lIns="91440" tIns="45720" rIns="91440" bIns="45720" anchor="t" anchorCtr="0">
                          <a:spAutoFit/>
                        </wps:bodyPr>
                      </wps:wsp>
                      <wps:wsp>
                        <wps:cNvPr id="4" name="Straight Connector 4"/>
                        <wps:cNvCnPr/>
                        <wps:spPr>
                          <a:xfrm>
                            <a:off x="0" y="485775"/>
                            <a:ext cx="5763120" cy="0"/>
                          </a:xfrm>
                          <a:prstGeom prst="line">
                            <a:avLst/>
                          </a:prstGeom>
                          <a:ln w="66675" cmpd="thickThin">
                            <a:solidFill>
                              <a:schemeClr val="tx1"/>
                            </a:solidFill>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5" name="Picture 5"/>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4991595" y="0"/>
                            <a:ext cx="790575" cy="79057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id="Group 24" o:spid="_x0000_s1026" style="position:absolute;margin-left:0;margin-top:0;width:455.25pt;height:68.55pt;z-index:-251694080;mso-width-relative:margin;mso-height-relative:margin" coordsize="57821,87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">
                <v:shapetype id="_x0000_t202" coordsize="21600,21600" o:spt="202" path="m,l,21600r21600,l21600,xe">
                  <v:stroke joinstyle="miter"/>
                  <v:path gradientshapeok="t" o:connecttype="rect"/>
                </v:shapetype>
                <v:shape id="_x0000_s1027" type="#_x0000_t202" style="position:absolute;left:38200;top:4186;width:13431;height:45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Ls7sIA&#10;AADaAAAADwAAAGRycy9kb3ducmV2LnhtbESPX2vCMBTF3wf7DuEOfFtTHZbRGWUMBjJ8sLqHPV6S&#10;u6Zrc9M1Ueu3N4Lg4+H8+XEWq9F14khDaDwrmGY5CGLtTcO1gu/95/MriBCRDXaeScGZAqyWjw8L&#10;LI0/cUXHXaxFGuFQogIbY19KGbQlhyHzPXHyfv3gMCY51NIMeErjrpOzPC+kw4YTwWJPH5Z0uzu4&#10;BNkEfaj8/99008of2xY439ovpSZP4/sbiEhjvIdv7bVR8ALXK+kGyOU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pMuzuwgAAANoAAAAPAAAAAAAAAAAAAAAAAJgCAABkcnMvZG93&#10;bnJldi54bWxQSwUGAAAAAAQABAD1AAAAhwMAAAAA&#10;" stroked="f">
                  <v:textbox style="mso-fit-shape-to-text:t">
                    <w:txbxContent>
                      <w:p w:rsidR="00144328" w:rsidRDefault="00144328" w:rsidP="00D25F69">
                        <w:pPr>
                          <w:rPr>
                            <w:rFonts w:ascii="Gabriola" w:hAnsi="Gabriola"/>
                            <w:i/>
                          </w:rPr>
                        </w:pPr>
                        <w:r>
                          <w:rPr>
                            <w:rFonts w:ascii="Gabriola" w:hAnsi="Gabriola"/>
                            <w:i/>
                          </w:rPr>
                          <w:t>Senior Project Website V5</w:t>
                        </w:r>
                      </w:p>
                    </w:txbxContent>
                  </v:textbox>
                </v:shape>
                <v:line id="Straight Connector 4" o:spid="_x0000_s1028" style="position:absolute;visibility:visible;mso-wrap-style:square" from="0,4857" to="57631,48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T/BfcEAAADaAAAADwAAAGRycy9kb3ducmV2LnhtbESPQWsCMRSE7wX/Q3hCbzVrLVVWo0hR&#10;qIceuqv3x+a5G928LElc13/fFAo9DjPzDbPaDLYVPflgHCuYTjIQxJXThmsFx3L/sgARIrLG1jEp&#10;eFCAzXr0tMJcuzt/U1/EWiQIhxwVNDF2uZShashimLiOOHln5y3GJH0ttcd7gttWvmbZu7RoOC00&#10;2NFHQ9W1uFkFJT28ORymXyfy/WWOu2LmS6PU83jYLkFEGuJ/+K/9qRW8we+VdAPk+g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VP8F9wQAAANoAAAAPAAAAAAAAAAAAAAAA&#10;AKECAABkcnMvZG93bnJldi54bWxQSwUGAAAAAAQABAD5AAAAjwMAAAAA&#10;" strokecolor="black [3213]" strokeweight="5.25pt">
                  <v:stroke linestyle="thickThin"/>
                </v:lin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29" type="#_x0000_t75" style="position:absolute;left:49915;width:7906;height:79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ne2K7DAAAA2gAAAA8AAABkcnMvZG93bnJldi54bWxEj09rwkAUxO9Cv8PyCl6kbgwqkrpKW1H0&#10;2NRLb6/Z1ySYfRuya/58e1cQPA4z8xtmve1NJVpqXGlZwWwagSDOrC45V3D+2b+tQDiPrLGyTAoG&#10;crDdvIzWmGjb8Te1qc9FgLBLUEHhfZ1I6bKCDLqprYmD928bgz7IJpe6wS7ATSXjKFpKgyWHhQJr&#10;+ioou6RXo8D2k7P/HU6rv3g5i3aXT5sd3Fyp8Wv/8Q7CU++f4Uf7qBUs4H4l3AC5uQ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6d7YrsMAAADaAAAADwAAAAAAAAAAAAAAAACf&#10;AgAAZHJzL2Rvd25yZXYueG1sUEsFBgAAAAAEAAQA9wAAAI8DAAAAAA==&#10;">
                  <v:imagedata r:id="rId10" o:title=""/>
                  <v:path arrowok="t"/>
                </v:shape>
                <w10:wrap type="tight"/>
              </v:group>
            </w:pict>
          </mc:Fallback>
        </mc:AlternateContent>
      </w:r>
      <w:r>
        <w:t>Table</w:t>
      </w:r>
      <w:r>
        <w:rPr>
          <w:rFonts w:eastAsia="Times New Roman" w:cs="Times New Roman"/>
          <w:szCs w:val="32"/>
        </w:rPr>
        <w:t xml:space="preserve"> </w:t>
      </w:r>
      <w:r>
        <w:t>of</w:t>
      </w:r>
      <w:r>
        <w:rPr>
          <w:rFonts w:eastAsia="Times New Roman" w:cs="Times New Roman"/>
          <w:szCs w:val="32"/>
        </w:rPr>
        <w:t xml:space="preserve"> </w:t>
      </w:r>
      <w:r>
        <w:t>Contents</w:t>
      </w:r>
      <w:bookmarkEnd w:id="4"/>
    </w:p>
    <w:p w:rsidR="00D25F69" w:rsidRDefault="00D25F69" w:rsidP="00D25F69">
      <w:pPr>
        <w:pStyle w:val="TOCHeading"/>
        <w:rPr>
          <w:rFonts w:ascii="Calibri" w:eastAsia="Calibri" w:hAnsi="Calibri" w:cs="Calibri"/>
          <w:b w:val="0"/>
          <w:bCs w:val="0"/>
          <w:color w:val="000000"/>
          <w:sz w:val="22"/>
          <w:szCs w:val="22"/>
          <w:lang w:eastAsia="en-US"/>
        </w:rPr>
      </w:pPr>
    </w:p>
    <w:p w:rsidR="00D25F69" w:rsidRDefault="00D25F69" w:rsidP="00D25F69">
      <w:pPr>
        <w:rPr>
          <w:rFonts w:ascii="Calibri" w:hAnsi="Calibri"/>
          <w:sz w:val="8"/>
        </w:rPr>
      </w:pPr>
    </w:p>
    <w:p w:rsidR="00835163" w:rsidRDefault="00D25F69">
      <w:pPr>
        <w:pStyle w:val="TOC1"/>
        <w:tabs>
          <w:tab w:val="right" w:leader="dot" w:pos="9350"/>
        </w:tabs>
        <w:rPr>
          <w:rFonts w:asciiTheme="minorHAnsi" w:eastAsiaTheme="minorEastAsia" w:hAnsiTheme="minorHAnsi" w:cstheme="minorBidi"/>
          <w:noProof/>
          <w:color w:val="auto"/>
          <w:sz w:val="22"/>
        </w:rPr>
      </w:pPr>
      <w:r>
        <w:fldChar w:fldCharType="begin"/>
      </w:r>
      <w:r>
        <w:instrText xml:space="preserve"> TOC \o "1-3" \h \z \u </w:instrText>
      </w:r>
      <w:r>
        <w:fldChar w:fldCharType="separate"/>
      </w:r>
      <w:hyperlink w:anchor="_Toc394049271" w:history="1">
        <w:r w:rsidR="00835163" w:rsidRPr="000216C5">
          <w:rPr>
            <w:rStyle w:val="Hyperlink"/>
            <w:noProof/>
          </w:rPr>
          <w:t>Copyright</w:t>
        </w:r>
        <w:r w:rsidR="00835163">
          <w:rPr>
            <w:noProof/>
            <w:webHidden/>
          </w:rPr>
          <w:tab/>
        </w:r>
        <w:r w:rsidR="00835163">
          <w:rPr>
            <w:noProof/>
            <w:webHidden/>
          </w:rPr>
          <w:fldChar w:fldCharType="begin"/>
        </w:r>
        <w:r w:rsidR="00835163">
          <w:rPr>
            <w:noProof/>
            <w:webHidden/>
          </w:rPr>
          <w:instrText xml:space="preserve"> PAGEREF _Toc394049271 \h </w:instrText>
        </w:r>
        <w:r w:rsidR="00835163">
          <w:rPr>
            <w:noProof/>
            <w:webHidden/>
          </w:rPr>
        </w:r>
        <w:r w:rsidR="00835163">
          <w:rPr>
            <w:noProof/>
            <w:webHidden/>
          </w:rPr>
          <w:fldChar w:fldCharType="separate"/>
        </w:r>
        <w:r w:rsidR="00835163">
          <w:rPr>
            <w:noProof/>
            <w:webHidden/>
          </w:rPr>
          <w:t>2</w:t>
        </w:r>
        <w:r w:rsidR="00835163">
          <w:rPr>
            <w:noProof/>
            <w:webHidden/>
          </w:rPr>
          <w:fldChar w:fldCharType="end"/>
        </w:r>
      </w:hyperlink>
    </w:p>
    <w:p w:rsidR="00835163" w:rsidRDefault="004339DA">
      <w:pPr>
        <w:pStyle w:val="TOC1"/>
        <w:tabs>
          <w:tab w:val="right" w:leader="dot" w:pos="9350"/>
        </w:tabs>
        <w:rPr>
          <w:rFonts w:asciiTheme="minorHAnsi" w:eastAsiaTheme="minorEastAsia" w:hAnsiTheme="minorHAnsi" w:cstheme="minorBidi"/>
          <w:noProof/>
          <w:color w:val="auto"/>
          <w:sz w:val="22"/>
        </w:rPr>
      </w:pPr>
      <w:hyperlink w:anchor="_Toc394049272" w:history="1">
        <w:r w:rsidR="00835163" w:rsidRPr="000216C5">
          <w:rPr>
            <w:rStyle w:val="Hyperlink"/>
            <w:noProof/>
          </w:rPr>
          <w:t>Executive summary</w:t>
        </w:r>
        <w:r w:rsidR="00835163">
          <w:rPr>
            <w:noProof/>
            <w:webHidden/>
          </w:rPr>
          <w:tab/>
        </w:r>
        <w:r w:rsidR="00835163">
          <w:rPr>
            <w:noProof/>
            <w:webHidden/>
          </w:rPr>
          <w:fldChar w:fldCharType="begin"/>
        </w:r>
        <w:r w:rsidR="00835163">
          <w:rPr>
            <w:noProof/>
            <w:webHidden/>
          </w:rPr>
          <w:instrText xml:space="preserve"> PAGEREF _Toc394049272 \h </w:instrText>
        </w:r>
        <w:r w:rsidR="00835163">
          <w:rPr>
            <w:noProof/>
            <w:webHidden/>
          </w:rPr>
        </w:r>
        <w:r w:rsidR="00835163">
          <w:rPr>
            <w:noProof/>
            <w:webHidden/>
          </w:rPr>
          <w:fldChar w:fldCharType="separate"/>
        </w:r>
        <w:r w:rsidR="00835163">
          <w:rPr>
            <w:noProof/>
            <w:webHidden/>
          </w:rPr>
          <w:t>3</w:t>
        </w:r>
        <w:r w:rsidR="00835163">
          <w:rPr>
            <w:noProof/>
            <w:webHidden/>
          </w:rPr>
          <w:fldChar w:fldCharType="end"/>
        </w:r>
      </w:hyperlink>
    </w:p>
    <w:p w:rsidR="00835163" w:rsidRDefault="004339DA">
      <w:pPr>
        <w:pStyle w:val="TOC1"/>
        <w:tabs>
          <w:tab w:val="right" w:leader="dot" w:pos="9350"/>
        </w:tabs>
        <w:rPr>
          <w:rFonts w:asciiTheme="minorHAnsi" w:eastAsiaTheme="minorEastAsia" w:hAnsiTheme="minorHAnsi" w:cstheme="minorBidi"/>
          <w:noProof/>
          <w:color w:val="auto"/>
          <w:sz w:val="22"/>
        </w:rPr>
      </w:pPr>
      <w:hyperlink w:anchor="_Toc394049273" w:history="1">
        <w:r w:rsidR="00835163" w:rsidRPr="000216C5">
          <w:rPr>
            <w:rStyle w:val="Hyperlink"/>
            <w:noProof/>
          </w:rPr>
          <w:t>Table</w:t>
        </w:r>
        <w:r w:rsidR="00835163" w:rsidRPr="000216C5">
          <w:rPr>
            <w:rStyle w:val="Hyperlink"/>
            <w:rFonts w:eastAsia="Times New Roman" w:cs="Times New Roman"/>
            <w:noProof/>
          </w:rPr>
          <w:t xml:space="preserve"> </w:t>
        </w:r>
        <w:r w:rsidR="00835163" w:rsidRPr="000216C5">
          <w:rPr>
            <w:rStyle w:val="Hyperlink"/>
            <w:noProof/>
          </w:rPr>
          <w:t>of</w:t>
        </w:r>
        <w:r w:rsidR="00835163" w:rsidRPr="000216C5">
          <w:rPr>
            <w:rStyle w:val="Hyperlink"/>
            <w:rFonts w:eastAsia="Times New Roman" w:cs="Times New Roman"/>
            <w:noProof/>
          </w:rPr>
          <w:t xml:space="preserve"> </w:t>
        </w:r>
        <w:r w:rsidR="00835163" w:rsidRPr="000216C5">
          <w:rPr>
            <w:rStyle w:val="Hyperlink"/>
            <w:noProof/>
          </w:rPr>
          <w:t>Contents</w:t>
        </w:r>
        <w:r w:rsidR="00835163">
          <w:rPr>
            <w:noProof/>
            <w:webHidden/>
          </w:rPr>
          <w:tab/>
        </w:r>
        <w:r w:rsidR="00835163">
          <w:rPr>
            <w:noProof/>
            <w:webHidden/>
          </w:rPr>
          <w:fldChar w:fldCharType="begin"/>
        </w:r>
        <w:r w:rsidR="00835163">
          <w:rPr>
            <w:noProof/>
            <w:webHidden/>
          </w:rPr>
          <w:instrText xml:space="preserve"> PAGEREF _Toc394049273 \h </w:instrText>
        </w:r>
        <w:r w:rsidR="00835163">
          <w:rPr>
            <w:noProof/>
            <w:webHidden/>
          </w:rPr>
        </w:r>
        <w:r w:rsidR="00835163">
          <w:rPr>
            <w:noProof/>
            <w:webHidden/>
          </w:rPr>
          <w:fldChar w:fldCharType="separate"/>
        </w:r>
        <w:r w:rsidR="00835163">
          <w:rPr>
            <w:noProof/>
            <w:webHidden/>
          </w:rPr>
          <w:t>4</w:t>
        </w:r>
        <w:r w:rsidR="00835163">
          <w:rPr>
            <w:noProof/>
            <w:webHidden/>
          </w:rPr>
          <w:fldChar w:fldCharType="end"/>
        </w:r>
      </w:hyperlink>
    </w:p>
    <w:p w:rsidR="00835163" w:rsidRDefault="004339DA">
      <w:pPr>
        <w:pStyle w:val="TOC1"/>
        <w:tabs>
          <w:tab w:val="left" w:pos="440"/>
          <w:tab w:val="right" w:leader="dot" w:pos="9350"/>
        </w:tabs>
        <w:rPr>
          <w:rFonts w:asciiTheme="minorHAnsi" w:eastAsiaTheme="minorEastAsia" w:hAnsiTheme="minorHAnsi" w:cstheme="minorBidi"/>
          <w:noProof/>
          <w:color w:val="auto"/>
          <w:sz w:val="22"/>
        </w:rPr>
      </w:pPr>
      <w:hyperlink w:anchor="_Toc394049274" w:history="1">
        <w:r w:rsidR="00835163" w:rsidRPr="000216C5">
          <w:rPr>
            <w:rStyle w:val="Hyperlink"/>
            <w:rFonts w:eastAsia="Times New Roman"/>
            <w:noProof/>
          </w:rPr>
          <w:t>1.</w:t>
        </w:r>
        <w:r w:rsidR="00835163">
          <w:rPr>
            <w:rFonts w:asciiTheme="minorHAnsi" w:eastAsiaTheme="minorEastAsia" w:hAnsiTheme="minorHAnsi" w:cstheme="minorBidi"/>
            <w:noProof/>
            <w:color w:val="auto"/>
            <w:sz w:val="22"/>
          </w:rPr>
          <w:tab/>
        </w:r>
        <w:r w:rsidR="00835163" w:rsidRPr="000216C5">
          <w:rPr>
            <w:rStyle w:val="Hyperlink"/>
            <w:rFonts w:eastAsia="Times New Roman"/>
            <w:noProof/>
          </w:rPr>
          <w:t>Introduction</w:t>
        </w:r>
        <w:r w:rsidR="00835163">
          <w:rPr>
            <w:noProof/>
            <w:webHidden/>
          </w:rPr>
          <w:tab/>
        </w:r>
        <w:r w:rsidR="00835163">
          <w:rPr>
            <w:noProof/>
            <w:webHidden/>
          </w:rPr>
          <w:fldChar w:fldCharType="begin"/>
        </w:r>
        <w:r w:rsidR="00835163">
          <w:rPr>
            <w:noProof/>
            <w:webHidden/>
          </w:rPr>
          <w:instrText xml:space="preserve"> PAGEREF _Toc394049274 \h </w:instrText>
        </w:r>
        <w:r w:rsidR="00835163">
          <w:rPr>
            <w:noProof/>
            <w:webHidden/>
          </w:rPr>
        </w:r>
        <w:r w:rsidR="00835163">
          <w:rPr>
            <w:noProof/>
            <w:webHidden/>
          </w:rPr>
          <w:fldChar w:fldCharType="separate"/>
        </w:r>
        <w:r w:rsidR="00835163">
          <w:rPr>
            <w:noProof/>
            <w:webHidden/>
          </w:rPr>
          <w:t>6</w:t>
        </w:r>
        <w:r w:rsidR="00835163">
          <w:rPr>
            <w:noProof/>
            <w:webHidden/>
          </w:rPr>
          <w:fldChar w:fldCharType="end"/>
        </w:r>
      </w:hyperlink>
    </w:p>
    <w:p w:rsidR="00835163" w:rsidRDefault="004339DA">
      <w:pPr>
        <w:pStyle w:val="TOC1"/>
        <w:tabs>
          <w:tab w:val="left" w:pos="660"/>
          <w:tab w:val="right" w:leader="dot" w:pos="9350"/>
        </w:tabs>
        <w:rPr>
          <w:rFonts w:asciiTheme="minorHAnsi" w:eastAsiaTheme="minorEastAsia" w:hAnsiTheme="minorHAnsi" w:cstheme="minorBidi"/>
          <w:noProof/>
          <w:color w:val="auto"/>
          <w:sz w:val="22"/>
        </w:rPr>
      </w:pPr>
      <w:hyperlink w:anchor="_Toc394049275" w:history="1">
        <w:r w:rsidR="00835163" w:rsidRPr="000216C5">
          <w:rPr>
            <w:rStyle w:val="Hyperlink"/>
            <w:noProof/>
          </w:rPr>
          <w:t>1.1</w:t>
        </w:r>
        <w:r w:rsidR="00835163">
          <w:rPr>
            <w:rFonts w:asciiTheme="minorHAnsi" w:eastAsiaTheme="minorEastAsia" w:hAnsiTheme="minorHAnsi" w:cstheme="minorBidi"/>
            <w:noProof/>
            <w:color w:val="auto"/>
            <w:sz w:val="22"/>
          </w:rPr>
          <w:tab/>
        </w:r>
        <w:r w:rsidR="00835163" w:rsidRPr="000216C5">
          <w:rPr>
            <w:rStyle w:val="Hyperlink"/>
            <w:noProof/>
          </w:rPr>
          <w:t>Problem Definition</w:t>
        </w:r>
        <w:r w:rsidR="00835163">
          <w:rPr>
            <w:noProof/>
            <w:webHidden/>
          </w:rPr>
          <w:tab/>
        </w:r>
        <w:r w:rsidR="00835163">
          <w:rPr>
            <w:noProof/>
            <w:webHidden/>
          </w:rPr>
          <w:fldChar w:fldCharType="begin"/>
        </w:r>
        <w:r w:rsidR="00835163">
          <w:rPr>
            <w:noProof/>
            <w:webHidden/>
          </w:rPr>
          <w:instrText xml:space="preserve"> PAGEREF _Toc394049275 \h </w:instrText>
        </w:r>
        <w:r w:rsidR="00835163">
          <w:rPr>
            <w:noProof/>
            <w:webHidden/>
          </w:rPr>
        </w:r>
        <w:r w:rsidR="00835163">
          <w:rPr>
            <w:noProof/>
            <w:webHidden/>
          </w:rPr>
          <w:fldChar w:fldCharType="separate"/>
        </w:r>
        <w:r w:rsidR="00835163">
          <w:rPr>
            <w:noProof/>
            <w:webHidden/>
          </w:rPr>
          <w:t>6</w:t>
        </w:r>
        <w:r w:rsidR="00835163">
          <w:rPr>
            <w:noProof/>
            <w:webHidden/>
          </w:rPr>
          <w:fldChar w:fldCharType="end"/>
        </w:r>
      </w:hyperlink>
    </w:p>
    <w:p w:rsidR="00835163" w:rsidRDefault="004339DA">
      <w:pPr>
        <w:pStyle w:val="TOC1"/>
        <w:tabs>
          <w:tab w:val="left" w:pos="660"/>
          <w:tab w:val="right" w:leader="dot" w:pos="9350"/>
        </w:tabs>
        <w:rPr>
          <w:rFonts w:asciiTheme="minorHAnsi" w:eastAsiaTheme="minorEastAsia" w:hAnsiTheme="minorHAnsi" w:cstheme="minorBidi"/>
          <w:noProof/>
          <w:color w:val="auto"/>
          <w:sz w:val="22"/>
        </w:rPr>
      </w:pPr>
      <w:hyperlink w:anchor="_Toc394049276" w:history="1">
        <w:r w:rsidR="00835163" w:rsidRPr="000216C5">
          <w:rPr>
            <w:rStyle w:val="Hyperlink"/>
            <w:noProof/>
          </w:rPr>
          <w:t>1.2</w:t>
        </w:r>
        <w:r w:rsidR="00835163">
          <w:rPr>
            <w:rFonts w:asciiTheme="minorHAnsi" w:eastAsiaTheme="minorEastAsia" w:hAnsiTheme="minorHAnsi" w:cstheme="minorBidi"/>
            <w:noProof/>
            <w:color w:val="auto"/>
            <w:sz w:val="22"/>
          </w:rPr>
          <w:tab/>
        </w:r>
        <w:r w:rsidR="00835163" w:rsidRPr="000216C5">
          <w:rPr>
            <w:rStyle w:val="Hyperlink"/>
            <w:noProof/>
          </w:rPr>
          <w:t>Scope of System</w:t>
        </w:r>
        <w:r w:rsidR="00835163">
          <w:rPr>
            <w:noProof/>
            <w:webHidden/>
          </w:rPr>
          <w:tab/>
        </w:r>
        <w:r w:rsidR="00835163">
          <w:rPr>
            <w:noProof/>
            <w:webHidden/>
          </w:rPr>
          <w:fldChar w:fldCharType="begin"/>
        </w:r>
        <w:r w:rsidR="00835163">
          <w:rPr>
            <w:noProof/>
            <w:webHidden/>
          </w:rPr>
          <w:instrText xml:space="preserve"> PAGEREF _Toc394049276 \h </w:instrText>
        </w:r>
        <w:r w:rsidR="00835163">
          <w:rPr>
            <w:noProof/>
            <w:webHidden/>
          </w:rPr>
        </w:r>
        <w:r w:rsidR="00835163">
          <w:rPr>
            <w:noProof/>
            <w:webHidden/>
          </w:rPr>
          <w:fldChar w:fldCharType="separate"/>
        </w:r>
        <w:r w:rsidR="00835163">
          <w:rPr>
            <w:noProof/>
            <w:webHidden/>
          </w:rPr>
          <w:t>7</w:t>
        </w:r>
        <w:r w:rsidR="00835163">
          <w:rPr>
            <w:noProof/>
            <w:webHidden/>
          </w:rPr>
          <w:fldChar w:fldCharType="end"/>
        </w:r>
      </w:hyperlink>
    </w:p>
    <w:p w:rsidR="00835163" w:rsidRDefault="004339DA">
      <w:pPr>
        <w:pStyle w:val="TOC1"/>
        <w:tabs>
          <w:tab w:val="left" w:pos="660"/>
          <w:tab w:val="right" w:leader="dot" w:pos="9350"/>
        </w:tabs>
        <w:rPr>
          <w:rFonts w:asciiTheme="minorHAnsi" w:eastAsiaTheme="minorEastAsia" w:hAnsiTheme="minorHAnsi" w:cstheme="minorBidi"/>
          <w:noProof/>
          <w:color w:val="auto"/>
          <w:sz w:val="22"/>
        </w:rPr>
      </w:pPr>
      <w:hyperlink w:anchor="_Toc394049277" w:history="1">
        <w:r w:rsidR="00835163" w:rsidRPr="000216C5">
          <w:rPr>
            <w:rStyle w:val="Hyperlink"/>
            <w:rFonts w:eastAsia="Times New Roman"/>
            <w:noProof/>
          </w:rPr>
          <w:t>1.3</w:t>
        </w:r>
        <w:r w:rsidR="00835163">
          <w:rPr>
            <w:rFonts w:asciiTheme="minorHAnsi" w:eastAsiaTheme="minorEastAsia" w:hAnsiTheme="minorHAnsi" w:cstheme="minorBidi"/>
            <w:noProof/>
            <w:color w:val="auto"/>
            <w:sz w:val="22"/>
          </w:rPr>
          <w:tab/>
        </w:r>
        <w:r w:rsidR="00835163" w:rsidRPr="000216C5">
          <w:rPr>
            <w:rStyle w:val="Hyperlink"/>
            <w:rFonts w:eastAsia="Times New Roman"/>
            <w:noProof/>
          </w:rPr>
          <w:t>Overall Development Methodology</w:t>
        </w:r>
        <w:r w:rsidR="00835163">
          <w:rPr>
            <w:noProof/>
            <w:webHidden/>
          </w:rPr>
          <w:tab/>
        </w:r>
        <w:r w:rsidR="00835163">
          <w:rPr>
            <w:noProof/>
            <w:webHidden/>
          </w:rPr>
          <w:fldChar w:fldCharType="begin"/>
        </w:r>
        <w:r w:rsidR="00835163">
          <w:rPr>
            <w:noProof/>
            <w:webHidden/>
          </w:rPr>
          <w:instrText xml:space="preserve"> PAGEREF _Toc394049277 \h </w:instrText>
        </w:r>
        <w:r w:rsidR="00835163">
          <w:rPr>
            <w:noProof/>
            <w:webHidden/>
          </w:rPr>
        </w:r>
        <w:r w:rsidR="00835163">
          <w:rPr>
            <w:noProof/>
            <w:webHidden/>
          </w:rPr>
          <w:fldChar w:fldCharType="separate"/>
        </w:r>
        <w:r w:rsidR="00835163">
          <w:rPr>
            <w:noProof/>
            <w:webHidden/>
          </w:rPr>
          <w:t>7</w:t>
        </w:r>
        <w:r w:rsidR="00835163">
          <w:rPr>
            <w:noProof/>
            <w:webHidden/>
          </w:rPr>
          <w:fldChar w:fldCharType="end"/>
        </w:r>
      </w:hyperlink>
    </w:p>
    <w:p w:rsidR="00835163" w:rsidRDefault="004339DA">
      <w:pPr>
        <w:pStyle w:val="TOC1"/>
        <w:tabs>
          <w:tab w:val="left" w:pos="660"/>
          <w:tab w:val="right" w:leader="dot" w:pos="9350"/>
        </w:tabs>
        <w:rPr>
          <w:rFonts w:asciiTheme="minorHAnsi" w:eastAsiaTheme="minorEastAsia" w:hAnsiTheme="minorHAnsi" w:cstheme="minorBidi"/>
          <w:noProof/>
          <w:color w:val="auto"/>
          <w:sz w:val="22"/>
        </w:rPr>
      </w:pPr>
      <w:hyperlink w:anchor="_Toc394049278" w:history="1">
        <w:r w:rsidR="00835163" w:rsidRPr="000216C5">
          <w:rPr>
            <w:rStyle w:val="Hyperlink"/>
            <w:noProof/>
          </w:rPr>
          <w:t>1.4</w:t>
        </w:r>
        <w:r w:rsidR="00835163">
          <w:rPr>
            <w:rFonts w:asciiTheme="minorHAnsi" w:eastAsiaTheme="minorEastAsia" w:hAnsiTheme="minorHAnsi" w:cstheme="minorBidi"/>
            <w:noProof/>
            <w:color w:val="auto"/>
            <w:sz w:val="22"/>
          </w:rPr>
          <w:tab/>
        </w:r>
        <w:r w:rsidR="00835163" w:rsidRPr="000216C5">
          <w:rPr>
            <w:rStyle w:val="Hyperlink"/>
            <w:noProof/>
          </w:rPr>
          <w:t>Terminology – Definitions, acronyms, and abbreviations</w:t>
        </w:r>
        <w:r w:rsidR="00835163">
          <w:rPr>
            <w:noProof/>
            <w:webHidden/>
          </w:rPr>
          <w:tab/>
        </w:r>
        <w:r w:rsidR="00835163">
          <w:rPr>
            <w:noProof/>
            <w:webHidden/>
          </w:rPr>
          <w:fldChar w:fldCharType="begin"/>
        </w:r>
        <w:r w:rsidR="00835163">
          <w:rPr>
            <w:noProof/>
            <w:webHidden/>
          </w:rPr>
          <w:instrText xml:space="preserve"> PAGEREF _Toc394049278 \h </w:instrText>
        </w:r>
        <w:r w:rsidR="00835163">
          <w:rPr>
            <w:noProof/>
            <w:webHidden/>
          </w:rPr>
        </w:r>
        <w:r w:rsidR="00835163">
          <w:rPr>
            <w:noProof/>
            <w:webHidden/>
          </w:rPr>
          <w:fldChar w:fldCharType="separate"/>
        </w:r>
        <w:r w:rsidR="00835163">
          <w:rPr>
            <w:noProof/>
            <w:webHidden/>
          </w:rPr>
          <w:t>9</w:t>
        </w:r>
        <w:r w:rsidR="00835163">
          <w:rPr>
            <w:noProof/>
            <w:webHidden/>
          </w:rPr>
          <w:fldChar w:fldCharType="end"/>
        </w:r>
      </w:hyperlink>
    </w:p>
    <w:p w:rsidR="00835163" w:rsidRDefault="004339DA">
      <w:pPr>
        <w:pStyle w:val="TOC1"/>
        <w:tabs>
          <w:tab w:val="left" w:pos="660"/>
          <w:tab w:val="right" w:leader="dot" w:pos="9350"/>
        </w:tabs>
        <w:rPr>
          <w:rFonts w:asciiTheme="minorHAnsi" w:eastAsiaTheme="minorEastAsia" w:hAnsiTheme="minorHAnsi" w:cstheme="minorBidi"/>
          <w:noProof/>
          <w:color w:val="auto"/>
          <w:sz w:val="22"/>
        </w:rPr>
      </w:pPr>
      <w:hyperlink w:anchor="_Toc394049288" w:history="1">
        <w:r w:rsidR="00835163" w:rsidRPr="000216C5">
          <w:rPr>
            <w:rStyle w:val="Hyperlink"/>
            <w:rFonts w:eastAsia="Times New Roman"/>
            <w:noProof/>
          </w:rPr>
          <w:t>1.5</w:t>
        </w:r>
        <w:r w:rsidR="00835163">
          <w:rPr>
            <w:rFonts w:asciiTheme="minorHAnsi" w:eastAsiaTheme="minorEastAsia" w:hAnsiTheme="minorHAnsi" w:cstheme="minorBidi"/>
            <w:noProof/>
            <w:color w:val="auto"/>
            <w:sz w:val="22"/>
          </w:rPr>
          <w:tab/>
        </w:r>
        <w:r w:rsidR="00835163" w:rsidRPr="000216C5">
          <w:rPr>
            <w:rStyle w:val="Hyperlink"/>
            <w:rFonts w:eastAsia="Times New Roman"/>
            <w:noProof/>
          </w:rPr>
          <w:t>Overview of Document</w:t>
        </w:r>
        <w:r w:rsidR="00835163">
          <w:rPr>
            <w:noProof/>
            <w:webHidden/>
          </w:rPr>
          <w:tab/>
        </w:r>
        <w:r w:rsidR="00835163">
          <w:rPr>
            <w:noProof/>
            <w:webHidden/>
          </w:rPr>
          <w:fldChar w:fldCharType="begin"/>
        </w:r>
        <w:r w:rsidR="00835163">
          <w:rPr>
            <w:noProof/>
            <w:webHidden/>
          </w:rPr>
          <w:instrText xml:space="preserve"> PAGEREF _Toc394049288 \h </w:instrText>
        </w:r>
        <w:r w:rsidR="00835163">
          <w:rPr>
            <w:noProof/>
            <w:webHidden/>
          </w:rPr>
        </w:r>
        <w:r w:rsidR="00835163">
          <w:rPr>
            <w:noProof/>
            <w:webHidden/>
          </w:rPr>
          <w:fldChar w:fldCharType="separate"/>
        </w:r>
        <w:r w:rsidR="00835163">
          <w:rPr>
            <w:noProof/>
            <w:webHidden/>
          </w:rPr>
          <w:t>10</w:t>
        </w:r>
        <w:r w:rsidR="00835163">
          <w:rPr>
            <w:noProof/>
            <w:webHidden/>
          </w:rPr>
          <w:fldChar w:fldCharType="end"/>
        </w:r>
      </w:hyperlink>
    </w:p>
    <w:p w:rsidR="00835163" w:rsidRDefault="004339DA">
      <w:pPr>
        <w:pStyle w:val="TOC1"/>
        <w:tabs>
          <w:tab w:val="left" w:pos="440"/>
          <w:tab w:val="right" w:leader="dot" w:pos="9350"/>
        </w:tabs>
        <w:rPr>
          <w:rFonts w:asciiTheme="minorHAnsi" w:eastAsiaTheme="minorEastAsia" w:hAnsiTheme="minorHAnsi" w:cstheme="minorBidi"/>
          <w:noProof/>
          <w:color w:val="auto"/>
          <w:sz w:val="22"/>
        </w:rPr>
      </w:pPr>
      <w:hyperlink w:anchor="_Toc394049289" w:history="1">
        <w:r w:rsidR="00835163" w:rsidRPr="000216C5">
          <w:rPr>
            <w:rStyle w:val="Hyperlink"/>
            <w:rFonts w:eastAsia="Times New Roman"/>
            <w:noProof/>
          </w:rPr>
          <w:t>2</w:t>
        </w:r>
        <w:r w:rsidR="00835163">
          <w:rPr>
            <w:rFonts w:asciiTheme="minorHAnsi" w:eastAsiaTheme="minorEastAsia" w:hAnsiTheme="minorHAnsi" w:cstheme="minorBidi"/>
            <w:noProof/>
            <w:color w:val="auto"/>
            <w:sz w:val="22"/>
          </w:rPr>
          <w:tab/>
        </w:r>
        <w:r w:rsidR="00835163" w:rsidRPr="000216C5">
          <w:rPr>
            <w:rStyle w:val="Hyperlink"/>
            <w:rFonts w:eastAsia="Times New Roman"/>
            <w:noProof/>
          </w:rPr>
          <w:t>Feasibility Study</w:t>
        </w:r>
        <w:r w:rsidR="00835163">
          <w:rPr>
            <w:noProof/>
            <w:webHidden/>
          </w:rPr>
          <w:tab/>
        </w:r>
        <w:r w:rsidR="00835163">
          <w:rPr>
            <w:noProof/>
            <w:webHidden/>
          </w:rPr>
          <w:fldChar w:fldCharType="begin"/>
        </w:r>
        <w:r w:rsidR="00835163">
          <w:rPr>
            <w:noProof/>
            <w:webHidden/>
          </w:rPr>
          <w:instrText xml:space="preserve"> PAGEREF _Toc394049289 \h </w:instrText>
        </w:r>
        <w:r w:rsidR="00835163">
          <w:rPr>
            <w:noProof/>
            <w:webHidden/>
          </w:rPr>
        </w:r>
        <w:r w:rsidR="00835163">
          <w:rPr>
            <w:noProof/>
            <w:webHidden/>
          </w:rPr>
          <w:fldChar w:fldCharType="separate"/>
        </w:r>
        <w:r w:rsidR="00835163">
          <w:rPr>
            <w:noProof/>
            <w:webHidden/>
          </w:rPr>
          <w:t>11</w:t>
        </w:r>
        <w:r w:rsidR="00835163">
          <w:rPr>
            <w:noProof/>
            <w:webHidden/>
          </w:rPr>
          <w:fldChar w:fldCharType="end"/>
        </w:r>
      </w:hyperlink>
    </w:p>
    <w:p w:rsidR="00835163" w:rsidRDefault="004339DA">
      <w:pPr>
        <w:pStyle w:val="TOC1"/>
        <w:tabs>
          <w:tab w:val="left" w:pos="660"/>
          <w:tab w:val="right" w:leader="dot" w:pos="9350"/>
        </w:tabs>
        <w:rPr>
          <w:rFonts w:asciiTheme="minorHAnsi" w:eastAsiaTheme="minorEastAsia" w:hAnsiTheme="minorHAnsi" w:cstheme="minorBidi"/>
          <w:noProof/>
          <w:color w:val="auto"/>
          <w:sz w:val="22"/>
        </w:rPr>
      </w:pPr>
      <w:hyperlink w:anchor="_Toc394049290" w:history="1">
        <w:r w:rsidR="00835163" w:rsidRPr="000216C5">
          <w:rPr>
            <w:rStyle w:val="Hyperlink"/>
            <w:rFonts w:eastAsia="Times New Roman"/>
            <w:noProof/>
          </w:rPr>
          <w:t>2.1</w:t>
        </w:r>
        <w:r w:rsidR="00835163">
          <w:rPr>
            <w:rFonts w:asciiTheme="minorHAnsi" w:eastAsiaTheme="minorEastAsia" w:hAnsiTheme="minorHAnsi" w:cstheme="minorBidi"/>
            <w:noProof/>
            <w:color w:val="auto"/>
            <w:sz w:val="22"/>
          </w:rPr>
          <w:tab/>
        </w:r>
        <w:r w:rsidR="00835163" w:rsidRPr="000216C5">
          <w:rPr>
            <w:rStyle w:val="Hyperlink"/>
            <w:rFonts w:eastAsia="Times New Roman"/>
            <w:noProof/>
          </w:rPr>
          <w:t>Description of Current System</w:t>
        </w:r>
        <w:r w:rsidR="00835163">
          <w:rPr>
            <w:noProof/>
            <w:webHidden/>
          </w:rPr>
          <w:tab/>
        </w:r>
        <w:r w:rsidR="00835163">
          <w:rPr>
            <w:noProof/>
            <w:webHidden/>
          </w:rPr>
          <w:fldChar w:fldCharType="begin"/>
        </w:r>
        <w:r w:rsidR="00835163">
          <w:rPr>
            <w:noProof/>
            <w:webHidden/>
          </w:rPr>
          <w:instrText xml:space="preserve"> PAGEREF _Toc394049290 \h </w:instrText>
        </w:r>
        <w:r w:rsidR="00835163">
          <w:rPr>
            <w:noProof/>
            <w:webHidden/>
          </w:rPr>
        </w:r>
        <w:r w:rsidR="00835163">
          <w:rPr>
            <w:noProof/>
            <w:webHidden/>
          </w:rPr>
          <w:fldChar w:fldCharType="separate"/>
        </w:r>
        <w:r w:rsidR="00835163">
          <w:rPr>
            <w:noProof/>
            <w:webHidden/>
          </w:rPr>
          <w:t>11</w:t>
        </w:r>
        <w:r w:rsidR="00835163">
          <w:rPr>
            <w:noProof/>
            <w:webHidden/>
          </w:rPr>
          <w:fldChar w:fldCharType="end"/>
        </w:r>
      </w:hyperlink>
    </w:p>
    <w:p w:rsidR="00835163" w:rsidRDefault="004339DA">
      <w:pPr>
        <w:pStyle w:val="TOC1"/>
        <w:tabs>
          <w:tab w:val="right" w:leader="dot" w:pos="9350"/>
        </w:tabs>
        <w:rPr>
          <w:rFonts w:asciiTheme="minorHAnsi" w:eastAsiaTheme="minorEastAsia" w:hAnsiTheme="minorHAnsi" w:cstheme="minorBidi"/>
          <w:noProof/>
          <w:color w:val="auto"/>
          <w:sz w:val="22"/>
        </w:rPr>
      </w:pPr>
      <w:hyperlink w:anchor="_Toc394049291" w:history="1">
        <w:r w:rsidR="00835163">
          <w:rPr>
            <w:noProof/>
            <w:webHidden/>
          </w:rPr>
          <w:tab/>
        </w:r>
        <w:r w:rsidR="00835163">
          <w:rPr>
            <w:noProof/>
            <w:webHidden/>
          </w:rPr>
          <w:fldChar w:fldCharType="begin"/>
        </w:r>
        <w:r w:rsidR="00835163">
          <w:rPr>
            <w:noProof/>
            <w:webHidden/>
          </w:rPr>
          <w:instrText xml:space="preserve"> PAGEREF _Toc394049291 \h </w:instrText>
        </w:r>
        <w:r w:rsidR="00835163">
          <w:rPr>
            <w:noProof/>
            <w:webHidden/>
          </w:rPr>
        </w:r>
        <w:r w:rsidR="00835163">
          <w:rPr>
            <w:noProof/>
            <w:webHidden/>
          </w:rPr>
          <w:fldChar w:fldCharType="separate"/>
        </w:r>
        <w:r w:rsidR="00835163">
          <w:rPr>
            <w:noProof/>
            <w:webHidden/>
          </w:rPr>
          <w:t>11</w:t>
        </w:r>
        <w:r w:rsidR="00835163">
          <w:rPr>
            <w:noProof/>
            <w:webHidden/>
          </w:rPr>
          <w:fldChar w:fldCharType="end"/>
        </w:r>
      </w:hyperlink>
    </w:p>
    <w:p w:rsidR="00835163" w:rsidRDefault="004339DA">
      <w:pPr>
        <w:pStyle w:val="TOC1"/>
        <w:tabs>
          <w:tab w:val="left" w:pos="660"/>
          <w:tab w:val="right" w:leader="dot" w:pos="9350"/>
        </w:tabs>
        <w:rPr>
          <w:rFonts w:asciiTheme="minorHAnsi" w:eastAsiaTheme="minorEastAsia" w:hAnsiTheme="minorHAnsi" w:cstheme="minorBidi"/>
          <w:noProof/>
          <w:color w:val="auto"/>
          <w:sz w:val="22"/>
        </w:rPr>
      </w:pPr>
      <w:hyperlink w:anchor="_Toc394049292" w:history="1">
        <w:r w:rsidR="00835163" w:rsidRPr="000216C5">
          <w:rPr>
            <w:rStyle w:val="Hyperlink"/>
            <w:rFonts w:eastAsia="Times New Roman"/>
            <w:noProof/>
          </w:rPr>
          <w:t>2.2</w:t>
        </w:r>
        <w:r w:rsidR="00835163">
          <w:rPr>
            <w:rFonts w:asciiTheme="minorHAnsi" w:eastAsiaTheme="minorEastAsia" w:hAnsiTheme="minorHAnsi" w:cstheme="minorBidi"/>
            <w:noProof/>
            <w:color w:val="auto"/>
            <w:sz w:val="22"/>
          </w:rPr>
          <w:tab/>
        </w:r>
        <w:r w:rsidR="00835163" w:rsidRPr="000216C5">
          <w:rPr>
            <w:rStyle w:val="Hyperlink"/>
            <w:rFonts w:eastAsia="Times New Roman"/>
            <w:noProof/>
          </w:rPr>
          <w:t>Alternative Solutions</w:t>
        </w:r>
        <w:r w:rsidR="00835163">
          <w:rPr>
            <w:noProof/>
            <w:webHidden/>
          </w:rPr>
          <w:tab/>
        </w:r>
        <w:r w:rsidR="00835163">
          <w:rPr>
            <w:noProof/>
            <w:webHidden/>
          </w:rPr>
          <w:fldChar w:fldCharType="begin"/>
        </w:r>
        <w:r w:rsidR="00835163">
          <w:rPr>
            <w:noProof/>
            <w:webHidden/>
          </w:rPr>
          <w:instrText xml:space="preserve"> PAGEREF _Toc394049292 \h </w:instrText>
        </w:r>
        <w:r w:rsidR="00835163">
          <w:rPr>
            <w:noProof/>
            <w:webHidden/>
          </w:rPr>
        </w:r>
        <w:r w:rsidR="00835163">
          <w:rPr>
            <w:noProof/>
            <w:webHidden/>
          </w:rPr>
          <w:fldChar w:fldCharType="separate"/>
        </w:r>
        <w:r w:rsidR="00835163">
          <w:rPr>
            <w:noProof/>
            <w:webHidden/>
          </w:rPr>
          <w:t>11</w:t>
        </w:r>
        <w:r w:rsidR="00835163">
          <w:rPr>
            <w:noProof/>
            <w:webHidden/>
          </w:rPr>
          <w:fldChar w:fldCharType="end"/>
        </w:r>
      </w:hyperlink>
    </w:p>
    <w:p w:rsidR="00835163" w:rsidRDefault="004339DA">
      <w:pPr>
        <w:pStyle w:val="TOC1"/>
        <w:tabs>
          <w:tab w:val="left" w:pos="880"/>
          <w:tab w:val="right" w:leader="dot" w:pos="9350"/>
        </w:tabs>
        <w:rPr>
          <w:rFonts w:asciiTheme="minorHAnsi" w:eastAsiaTheme="minorEastAsia" w:hAnsiTheme="minorHAnsi" w:cstheme="minorBidi"/>
          <w:noProof/>
          <w:color w:val="auto"/>
          <w:sz w:val="22"/>
        </w:rPr>
      </w:pPr>
      <w:hyperlink w:anchor="_Toc394049293" w:history="1">
        <w:r w:rsidR="00835163" w:rsidRPr="000216C5">
          <w:rPr>
            <w:rStyle w:val="Hyperlink"/>
            <w:rFonts w:eastAsia="Times New Roman"/>
            <w:noProof/>
          </w:rPr>
          <w:t>2.2.1</w:t>
        </w:r>
        <w:r w:rsidR="00835163">
          <w:rPr>
            <w:rFonts w:asciiTheme="minorHAnsi" w:eastAsiaTheme="minorEastAsia" w:hAnsiTheme="minorHAnsi" w:cstheme="minorBidi"/>
            <w:noProof/>
            <w:color w:val="auto"/>
            <w:sz w:val="22"/>
          </w:rPr>
          <w:tab/>
        </w:r>
        <w:r w:rsidR="00835163" w:rsidRPr="000216C5">
          <w:rPr>
            <w:rStyle w:val="Hyperlink"/>
            <w:rFonts w:eastAsia="Times New Roman"/>
            <w:noProof/>
          </w:rPr>
          <w:t>Description of Alternatives</w:t>
        </w:r>
        <w:r w:rsidR="00835163">
          <w:rPr>
            <w:noProof/>
            <w:webHidden/>
          </w:rPr>
          <w:tab/>
        </w:r>
        <w:r w:rsidR="00835163">
          <w:rPr>
            <w:noProof/>
            <w:webHidden/>
          </w:rPr>
          <w:fldChar w:fldCharType="begin"/>
        </w:r>
        <w:r w:rsidR="00835163">
          <w:rPr>
            <w:noProof/>
            <w:webHidden/>
          </w:rPr>
          <w:instrText xml:space="preserve"> PAGEREF _Toc394049293 \h </w:instrText>
        </w:r>
        <w:r w:rsidR="00835163">
          <w:rPr>
            <w:noProof/>
            <w:webHidden/>
          </w:rPr>
        </w:r>
        <w:r w:rsidR="00835163">
          <w:rPr>
            <w:noProof/>
            <w:webHidden/>
          </w:rPr>
          <w:fldChar w:fldCharType="separate"/>
        </w:r>
        <w:r w:rsidR="00835163">
          <w:rPr>
            <w:noProof/>
            <w:webHidden/>
          </w:rPr>
          <w:t>12</w:t>
        </w:r>
        <w:r w:rsidR="00835163">
          <w:rPr>
            <w:noProof/>
            <w:webHidden/>
          </w:rPr>
          <w:fldChar w:fldCharType="end"/>
        </w:r>
      </w:hyperlink>
    </w:p>
    <w:p w:rsidR="00835163" w:rsidRDefault="004339DA">
      <w:pPr>
        <w:pStyle w:val="TOC1"/>
        <w:tabs>
          <w:tab w:val="left" w:pos="880"/>
          <w:tab w:val="right" w:leader="dot" w:pos="9350"/>
        </w:tabs>
        <w:rPr>
          <w:rFonts w:asciiTheme="minorHAnsi" w:eastAsiaTheme="minorEastAsia" w:hAnsiTheme="minorHAnsi" w:cstheme="minorBidi"/>
          <w:noProof/>
          <w:color w:val="auto"/>
          <w:sz w:val="22"/>
        </w:rPr>
      </w:pPr>
      <w:hyperlink w:anchor="_Toc394049294" w:history="1">
        <w:r w:rsidR="00835163" w:rsidRPr="000216C5">
          <w:rPr>
            <w:rStyle w:val="Hyperlink"/>
            <w:rFonts w:eastAsia="Times New Roman"/>
            <w:noProof/>
          </w:rPr>
          <w:t>2.2.2</w:t>
        </w:r>
        <w:r w:rsidR="00835163">
          <w:rPr>
            <w:rFonts w:asciiTheme="minorHAnsi" w:eastAsiaTheme="minorEastAsia" w:hAnsiTheme="minorHAnsi" w:cstheme="minorBidi"/>
            <w:noProof/>
            <w:color w:val="auto"/>
            <w:sz w:val="22"/>
          </w:rPr>
          <w:tab/>
        </w:r>
        <w:r w:rsidR="00835163" w:rsidRPr="000216C5">
          <w:rPr>
            <w:rStyle w:val="Hyperlink"/>
            <w:rFonts w:eastAsia="Times New Roman"/>
            <w:noProof/>
          </w:rPr>
          <w:t>Selection Criteria</w:t>
        </w:r>
        <w:r w:rsidR="00835163">
          <w:rPr>
            <w:noProof/>
            <w:webHidden/>
          </w:rPr>
          <w:tab/>
        </w:r>
        <w:r w:rsidR="00835163">
          <w:rPr>
            <w:noProof/>
            <w:webHidden/>
          </w:rPr>
          <w:fldChar w:fldCharType="begin"/>
        </w:r>
        <w:r w:rsidR="00835163">
          <w:rPr>
            <w:noProof/>
            <w:webHidden/>
          </w:rPr>
          <w:instrText xml:space="preserve"> PAGEREF _Toc394049294 \h </w:instrText>
        </w:r>
        <w:r w:rsidR="00835163">
          <w:rPr>
            <w:noProof/>
            <w:webHidden/>
          </w:rPr>
        </w:r>
        <w:r w:rsidR="00835163">
          <w:rPr>
            <w:noProof/>
            <w:webHidden/>
          </w:rPr>
          <w:fldChar w:fldCharType="separate"/>
        </w:r>
        <w:r w:rsidR="00835163">
          <w:rPr>
            <w:noProof/>
            <w:webHidden/>
          </w:rPr>
          <w:t>13</w:t>
        </w:r>
        <w:r w:rsidR="00835163">
          <w:rPr>
            <w:noProof/>
            <w:webHidden/>
          </w:rPr>
          <w:fldChar w:fldCharType="end"/>
        </w:r>
      </w:hyperlink>
    </w:p>
    <w:p w:rsidR="00835163" w:rsidRDefault="004339DA">
      <w:pPr>
        <w:pStyle w:val="TOC1"/>
        <w:tabs>
          <w:tab w:val="left" w:pos="880"/>
          <w:tab w:val="right" w:leader="dot" w:pos="9350"/>
        </w:tabs>
        <w:rPr>
          <w:rFonts w:asciiTheme="minorHAnsi" w:eastAsiaTheme="minorEastAsia" w:hAnsiTheme="minorHAnsi" w:cstheme="minorBidi"/>
          <w:noProof/>
          <w:color w:val="auto"/>
          <w:sz w:val="22"/>
        </w:rPr>
      </w:pPr>
      <w:hyperlink w:anchor="_Toc394049295" w:history="1">
        <w:r w:rsidR="00835163" w:rsidRPr="000216C5">
          <w:rPr>
            <w:rStyle w:val="Hyperlink"/>
            <w:noProof/>
          </w:rPr>
          <w:t>2.2.3</w:t>
        </w:r>
        <w:r w:rsidR="00835163">
          <w:rPr>
            <w:rFonts w:asciiTheme="minorHAnsi" w:eastAsiaTheme="minorEastAsia" w:hAnsiTheme="minorHAnsi" w:cstheme="minorBidi"/>
            <w:noProof/>
            <w:color w:val="auto"/>
            <w:sz w:val="22"/>
          </w:rPr>
          <w:tab/>
        </w:r>
        <w:r w:rsidR="00835163" w:rsidRPr="000216C5">
          <w:rPr>
            <w:rStyle w:val="Hyperlink"/>
            <w:rFonts w:eastAsia="Times New Roman"/>
            <w:noProof/>
          </w:rPr>
          <w:t>Analysis of Alternatives</w:t>
        </w:r>
        <w:r w:rsidR="00835163">
          <w:rPr>
            <w:noProof/>
            <w:webHidden/>
          </w:rPr>
          <w:tab/>
        </w:r>
        <w:r w:rsidR="00835163">
          <w:rPr>
            <w:noProof/>
            <w:webHidden/>
          </w:rPr>
          <w:fldChar w:fldCharType="begin"/>
        </w:r>
        <w:r w:rsidR="00835163">
          <w:rPr>
            <w:noProof/>
            <w:webHidden/>
          </w:rPr>
          <w:instrText xml:space="preserve"> PAGEREF _Toc394049295 \h </w:instrText>
        </w:r>
        <w:r w:rsidR="00835163">
          <w:rPr>
            <w:noProof/>
            <w:webHidden/>
          </w:rPr>
        </w:r>
        <w:r w:rsidR="00835163">
          <w:rPr>
            <w:noProof/>
            <w:webHidden/>
          </w:rPr>
          <w:fldChar w:fldCharType="separate"/>
        </w:r>
        <w:r w:rsidR="00835163">
          <w:rPr>
            <w:noProof/>
            <w:webHidden/>
          </w:rPr>
          <w:t>13</w:t>
        </w:r>
        <w:r w:rsidR="00835163">
          <w:rPr>
            <w:noProof/>
            <w:webHidden/>
          </w:rPr>
          <w:fldChar w:fldCharType="end"/>
        </w:r>
      </w:hyperlink>
    </w:p>
    <w:p w:rsidR="00835163" w:rsidRDefault="004339DA">
      <w:pPr>
        <w:pStyle w:val="TOC1"/>
        <w:tabs>
          <w:tab w:val="left" w:pos="660"/>
          <w:tab w:val="right" w:leader="dot" w:pos="9350"/>
        </w:tabs>
        <w:rPr>
          <w:rFonts w:asciiTheme="minorHAnsi" w:eastAsiaTheme="minorEastAsia" w:hAnsiTheme="minorHAnsi" w:cstheme="minorBidi"/>
          <w:noProof/>
          <w:color w:val="auto"/>
          <w:sz w:val="22"/>
        </w:rPr>
      </w:pPr>
      <w:hyperlink w:anchor="_Toc394049296" w:history="1">
        <w:r w:rsidR="00835163" w:rsidRPr="000216C5">
          <w:rPr>
            <w:rStyle w:val="Hyperlink"/>
            <w:rFonts w:eastAsia="Times New Roman"/>
            <w:noProof/>
          </w:rPr>
          <w:t>2.3</w:t>
        </w:r>
        <w:r w:rsidR="00835163">
          <w:rPr>
            <w:rFonts w:asciiTheme="minorHAnsi" w:eastAsiaTheme="minorEastAsia" w:hAnsiTheme="minorHAnsi" w:cstheme="minorBidi"/>
            <w:noProof/>
            <w:color w:val="auto"/>
            <w:sz w:val="22"/>
          </w:rPr>
          <w:tab/>
        </w:r>
        <w:r w:rsidR="00835163" w:rsidRPr="000216C5">
          <w:rPr>
            <w:rStyle w:val="Hyperlink"/>
            <w:rFonts w:eastAsia="Times New Roman"/>
            <w:noProof/>
          </w:rPr>
          <w:t>Recommendations</w:t>
        </w:r>
        <w:r w:rsidR="00835163">
          <w:rPr>
            <w:noProof/>
            <w:webHidden/>
          </w:rPr>
          <w:tab/>
        </w:r>
        <w:r w:rsidR="00835163">
          <w:rPr>
            <w:noProof/>
            <w:webHidden/>
          </w:rPr>
          <w:fldChar w:fldCharType="begin"/>
        </w:r>
        <w:r w:rsidR="00835163">
          <w:rPr>
            <w:noProof/>
            <w:webHidden/>
          </w:rPr>
          <w:instrText xml:space="preserve"> PAGEREF _Toc394049296 \h </w:instrText>
        </w:r>
        <w:r w:rsidR="00835163">
          <w:rPr>
            <w:noProof/>
            <w:webHidden/>
          </w:rPr>
        </w:r>
        <w:r w:rsidR="00835163">
          <w:rPr>
            <w:noProof/>
            <w:webHidden/>
          </w:rPr>
          <w:fldChar w:fldCharType="separate"/>
        </w:r>
        <w:r w:rsidR="00835163">
          <w:rPr>
            <w:noProof/>
            <w:webHidden/>
          </w:rPr>
          <w:t>14</w:t>
        </w:r>
        <w:r w:rsidR="00835163">
          <w:rPr>
            <w:noProof/>
            <w:webHidden/>
          </w:rPr>
          <w:fldChar w:fldCharType="end"/>
        </w:r>
      </w:hyperlink>
    </w:p>
    <w:p w:rsidR="00835163" w:rsidRDefault="004339DA">
      <w:pPr>
        <w:pStyle w:val="TOC1"/>
        <w:tabs>
          <w:tab w:val="left" w:pos="440"/>
          <w:tab w:val="right" w:leader="dot" w:pos="9350"/>
        </w:tabs>
        <w:rPr>
          <w:rFonts w:asciiTheme="minorHAnsi" w:eastAsiaTheme="minorEastAsia" w:hAnsiTheme="minorHAnsi" w:cstheme="minorBidi"/>
          <w:noProof/>
          <w:color w:val="auto"/>
          <w:sz w:val="22"/>
        </w:rPr>
      </w:pPr>
      <w:hyperlink w:anchor="_Toc394049297" w:history="1">
        <w:r w:rsidR="00835163" w:rsidRPr="000216C5">
          <w:rPr>
            <w:rStyle w:val="Hyperlink"/>
            <w:rFonts w:eastAsia="Times New Roman"/>
            <w:noProof/>
          </w:rPr>
          <w:t>3</w:t>
        </w:r>
        <w:r w:rsidR="00835163">
          <w:rPr>
            <w:rFonts w:asciiTheme="minorHAnsi" w:eastAsiaTheme="minorEastAsia" w:hAnsiTheme="minorHAnsi" w:cstheme="minorBidi"/>
            <w:noProof/>
            <w:color w:val="auto"/>
            <w:sz w:val="22"/>
          </w:rPr>
          <w:tab/>
        </w:r>
        <w:r w:rsidR="00835163" w:rsidRPr="000216C5">
          <w:rPr>
            <w:rStyle w:val="Hyperlink"/>
            <w:rFonts w:eastAsia="Times New Roman"/>
            <w:noProof/>
          </w:rPr>
          <w:t>Project Plan</w:t>
        </w:r>
        <w:r w:rsidR="00835163">
          <w:rPr>
            <w:noProof/>
            <w:webHidden/>
          </w:rPr>
          <w:tab/>
        </w:r>
        <w:r w:rsidR="00835163">
          <w:rPr>
            <w:noProof/>
            <w:webHidden/>
          </w:rPr>
          <w:fldChar w:fldCharType="begin"/>
        </w:r>
        <w:r w:rsidR="00835163">
          <w:rPr>
            <w:noProof/>
            <w:webHidden/>
          </w:rPr>
          <w:instrText xml:space="preserve"> PAGEREF _Toc394049297 \h </w:instrText>
        </w:r>
        <w:r w:rsidR="00835163">
          <w:rPr>
            <w:noProof/>
            <w:webHidden/>
          </w:rPr>
        </w:r>
        <w:r w:rsidR="00835163">
          <w:rPr>
            <w:noProof/>
            <w:webHidden/>
          </w:rPr>
          <w:fldChar w:fldCharType="separate"/>
        </w:r>
        <w:r w:rsidR="00835163">
          <w:rPr>
            <w:noProof/>
            <w:webHidden/>
          </w:rPr>
          <w:t>16</w:t>
        </w:r>
        <w:r w:rsidR="00835163">
          <w:rPr>
            <w:noProof/>
            <w:webHidden/>
          </w:rPr>
          <w:fldChar w:fldCharType="end"/>
        </w:r>
      </w:hyperlink>
    </w:p>
    <w:p w:rsidR="00835163" w:rsidRDefault="004339DA">
      <w:pPr>
        <w:pStyle w:val="TOC1"/>
        <w:tabs>
          <w:tab w:val="left" w:pos="660"/>
          <w:tab w:val="right" w:leader="dot" w:pos="9350"/>
        </w:tabs>
        <w:rPr>
          <w:rFonts w:asciiTheme="minorHAnsi" w:eastAsiaTheme="minorEastAsia" w:hAnsiTheme="minorHAnsi" w:cstheme="minorBidi"/>
          <w:noProof/>
          <w:color w:val="auto"/>
          <w:sz w:val="22"/>
        </w:rPr>
      </w:pPr>
      <w:hyperlink w:anchor="_Toc394049298" w:history="1">
        <w:r w:rsidR="00835163" w:rsidRPr="000216C5">
          <w:rPr>
            <w:rStyle w:val="Hyperlink"/>
            <w:rFonts w:eastAsia="Times New Roman"/>
            <w:noProof/>
          </w:rPr>
          <w:t>3.1</w:t>
        </w:r>
        <w:r w:rsidR="00835163">
          <w:rPr>
            <w:rFonts w:asciiTheme="minorHAnsi" w:eastAsiaTheme="minorEastAsia" w:hAnsiTheme="minorHAnsi" w:cstheme="minorBidi"/>
            <w:noProof/>
            <w:color w:val="auto"/>
            <w:sz w:val="22"/>
          </w:rPr>
          <w:tab/>
        </w:r>
        <w:r w:rsidR="00835163" w:rsidRPr="000216C5">
          <w:rPr>
            <w:rStyle w:val="Hyperlink"/>
            <w:rFonts w:eastAsia="Times New Roman"/>
            <w:noProof/>
          </w:rPr>
          <w:t>Project Organization</w:t>
        </w:r>
        <w:r w:rsidR="00835163">
          <w:rPr>
            <w:noProof/>
            <w:webHidden/>
          </w:rPr>
          <w:tab/>
        </w:r>
        <w:r w:rsidR="00835163">
          <w:rPr>
            <w:noProof/>
            <w:webHidden/>
          </w:rPr>
          <w:fldChar w:fldCharType="begin"/>
        </w:r>
        <w:r w:rsidR="00835163">
          <w:rPr>
            <w:noProof/>
            <w:webHidden/>
          </w:rPr>
          <w:instrText xml:space="preserve"> PAGEREF _Toc394049298 \h </w:instrText>
        </w:r>
        <w:r w:rsidR="00835163">
          <w:rPr>
            <w:noProof/>
            <w:webHidden/>
          </w:rPr>
        </w:r>
        <w:r w:rsidR="00835163">
          <w:rPr>
            <w:noProof/>
            <w:webHidden/>
          </w:rPr>
          <w:fldChar w:fldCharType="separate"/>
        </w:r>
        <w:r w:rsidR="00835163">
          <w:rPr>
            <w:noProof/>
            <w:webHidden/>
          </w:rPr>
          <w:t>16</w:t>
        </w:r>
        <w:r w:rsidR="00835163">
          <w:rPr>
            <w:noProof/>
            <w:webHidden/>
          </w:rPr>
          <w:fldChar w:fldCharType="end"/>
        </w:r>
      </w:hyperlink>
    </w:p>
    <w:p w:rsidR="00835163" w:rsidRDefault="004339DA">
      <w:pPr>
        <w:pStyle w:val="TOC1"/>
        <w:tabs>
          <w:tab w:val="left" w:pos="880"/>
          <w:tab w:val="right" w:leader="dot" w:pos="9350"/>
        </w:tabs>
        <w:rPr>
          <w:rFonts w:asciiTheme="minorHAnsi" w:eastAsiaTheme="minorEastAsia" w:hAnsiTheme="minorHAnsi" w:cstheme="minorBidi"/>
          <w:noProof/>
          <w:color w:val="auto"/>
          <w:sz w:val="22"/>
        </w:rPr>
      </w:pPr>
      <w:hyperlink w:anchor="_Toc394049299" w:history="1">
        <w:r w:rsidR="00835163" w:rsidRPr="000216C5">
          <w:rPr>
            <w:rStyle w:val="Hyperlink"/>
            <w:rFonts w:eastAsia="Times New Roman"/>
            <w:noProof/>
          </w:rPr>
          <w:t>3.1.1</w:t>
        </w:r>
        <w:r w:rsidR="00835163">
          <w:rPr>
            <w:rFonts w:asciiTheme="minorHAnsi" w:eastAsiaTheme="minorEastAsia" w:hAnsiTheme="minorHAnsi" w:cstheme="minorBidi"/>
            <w:noProof/>
            <w:color w:val="auto"/>
            <w:sz w:val="22"/>
          </w:rPr>
          <w:tab/>
        </w:r>
        <w:r w:rsidR="00835163" w:rsidRPr="000216C5">
          <w:rPr>
            <w:rStyle w:val="Hyperlink"/>
            <w:rFonts w:eastAsia="Times New Roman"/>
            <w:noProof/>
          </w:rPr>
          <w:t>Project Personnel Organization</w:t>
        </w:r>
        <w:r w:rsidR="00835163">
          <w:rPr>
            <w:noProof/>
            <w:webHidden/>
          </w:rPr>
          <w:tab/>
        </w:r>
        <w:r w:rsidR="00835163">
          <w:rPr>
            <w:noProof/>
            <w:webHidden/>
          </w:rPr>
          <w:fldChar w:fldCharType="begin"/>
        </w:r>
        <w:r w:rsidR="00835163">
          <w:rPr>
            <w:noProof/>
            <w:webHidden/>
          </w:rPr>
          <w:instrText xml:space="preserve"> PAGEREF _Toc394049299 \h </w:instrText>
        </w:r>
        <w:r w:rsidR="00835163">
          <w:rPr>
            <w:noProof/>
            <w:webHidden/>
          </w:rPr>
        </w:r>
        <w:r w:rsidR="00835163">
          <w:rPr>
            <w:noProof/>
            <w:webHidden/>
          </w:rPr>
          <w:fldChar w:fldCharType="separate"/>
        </w:r>
        <w:r w:rsidR="00835163">
          <w:rPr>
            <w:noProof/>
            <w:webHidden/>
          </w:rPr>
          <w:t>16</w:t>
        </w:r>
        <w:r w:rsidR="00835163">
          <w:rPr>
            <w:noProof/>
            <w:webHidden/>
          </w:rPr>
          <w:fldChar w:fldCharType="end"/>
        </w:r>
      </w:hyperlink>
    </w:p>
    <w:p w:rsidR="00835163" w:rsidRDefault="004339DA">
      <w:pPr>
        <w:pStyle w:val="TOC1"/>
        <w:tabs>
          <w:tab w:val="left" w:pos="880"/>
          <w:tab w:val="right" w:leader="dot" w:pos="9350"/>
        </w:tabs>
        <w:rPr>
          <w:rFonts w:asciiTheme="minorHAnsi" w:eastAsiaTheme="minorEastAsia" w:hAnsiTheme="minorHAnsi" w:cstheme="minorBidi"/>
          <w:noProof/>
          <w:color w:val="auto"/>
          <w:sz w:val="22"/>
        </w:rPr>
      </w:pPr>
      <w:hyperlink w:anchor="_Toc394049300" w:history="1">
        <w:r w:rsidR="00835163" w:rsidRPr="000216C5">
          <w:rPr>
            <w:rStyle w:val="Hyperlink"/>
            <w:rFonts w:eastAsia="Times New Roman"/>
            <w:noProof/>
          </w:rPr>
          <w:t>3.1.2</w:t>
        </w:r>
        <w:r w:rsidR="00835163">
          <w:rPr>
            <w:rFonts w:asciiTheme="minorHAnsi" w:eastAsiaTheme="minorEastAsia" w:hAnsiTheme="minorHAnsi" w:cstheme="minorBidi"/>
            <w:noProof/>
            <w:color w:val="auto"/>
            <w:sz w:val="22"/>
          </w:rPr>
          <w:tab/>
        </w:r>
        <w:r w:rsidR="00835163" w:rsidRPr="000216C5">
          <w:rPr>
            <w:rStyle w:val="Hyperlink"/>
            <w:rFonts w:eastAsia="Times New Roman"/>
            <w:noProof/>
          </w:rPr>
          <w:t>Hardware and Software Resources</w:t>
        </w:r>
        <w:r w:rsidR="00835163">
          <w:rPr>
            <w:noProof/>
            <w:webHidden/>
          </w:rPr>
          <w:tab/>
        </w:r>
        <w:r w:rsidR="00835163">
          <w:rPr>
            <w:noProof/>
            <w:webHidden/>
          </w:rPr>
          <w:fldChar w:fldCharType="begin"/>
        </w:r>
        <w:r w:rsidR="00835163">
          <w:rPr>
            <w:noProof/>
            <w:webHidden/>
          </w:rPr>
          <w:instrText xml:space="preserve"> PAGEREF _Toc394049300 \h </w:instrText>
        </w:r>
        <w:r w:rsidR="00835163">
          <w:rPr>
            <w:noProof/>
            <w:webHidden/>
          </w:rPr>
        </w:r>
        <w:r w:rsidR="00835163">
          <w:rPr>
            <w:noProof/>
            <w:webHidden/>
          </w:rPr>
          <w:fldChar w:fldCharType="separate"/>
        </w:r>
        <w:r w:rsidR="00835163">
          <w:rPr>
            <w:noProof/>
            <w:webHidden/>
          </w:rPr>
          <w:t>18</w:t>
        </w:r>
        <w:r w:rsidR="00835163">
          <w:rPr>
            <w:noProof/>
            <w:webHidden/>
          </w:rPr>
          <w:fldChar w:fldCharType="end"/>
        </w:r>
      </w:hyperlink>
    </w:p>
    <w:p w:rsidR="00835163" w:rsidRDefault="004339DA">
      <w:pPr>
        <w:pStyle w:val="TOC1"/>
        <w:tabs>
          <w:tab w:val="left" w:pos="660"/>
          <w:tab w:val="right" w:leader="dot" w:pos="9350"/>
        </w:tabs>
        <w:rPr>
          <w:rFonts w:asciiTheme="minorHAnsi" w:eastAsiaTheme="minorEastAsia" w:hAnsiTheme="minorHAnsi" w:cstheme="minorBidi"/>
          <w:noProof/>
          <w:color w:val="auto"/>
          <w:sz w:val="22"/>
        </w:rPr>
      </w:pPr>
      <w:hyperlink w:anchor="_Toc394049301" w:history="1">
        <w:r w:rsidR="00835163" w:rsidRPr="000216C5">
          <w:rPr>
            <w:rStyle w:val="Hyperlink"/>
            <w:rFonts w:eastAsia="Times New Roman"/>
            <w:noProof/>
          </w:rPr>
          <w:t>3.2</w:t>
        </w:r>
        <w:r w:rsidR="00835163">
          <w:rPr>
            <w:rFonts w:asciiTheme="minorHAnsi" w:eastAsiaTheme="minorEastAsia" w:hAnsiTheme="minorHAnsi" w:cstheme="minorBidi"/>
            <w:noProof/>
            <w:color w:val="auto"/>
            <w:sz w:val="22"/>
          </w:rPr>
          <w:tab/>
        </w:r>
        <w:r w:rsidR="00835163" w:rsidRPr="000216C5">
          <w:rPr>
            <w:rStyle w:val="Hyperlink"/>
            <w:rFonts w:eastAsia="Times New Roman"/>
            <w:noProof/>
          </w:rPr>
          <w:t>Identification of Tasks, Milestones and Deliverables</w:t>
        </w:r>
        <w:r w:rsidR="00835163">
          <w:rPr>
            <w:noProof/>
            <w:webHidden/>
          </w:rPr>
          <w:tab/>
        </w:r>
        <w:r w:rsidR="00835163">
          <w:rPr>
            <w:noProof/>
            <w:webHidden/>
          </w:rPr>
          <w:fldChar w:fldCharType="begin"/>
        </w:r>
        <w:r w:rsidR="00835163">
          <w:rPr>
            <w:noProof/>
            <w:webHidden/>
          </w:rPr>
          <w:instrText xml:space="preserve"> PAGEREF _Toc394049301 \h </w:instrText>
        </w:r>
        <w:r w:rsidR="00835163">
          <w:rPr>
            <w:noProof/>
            <w:webHidden/>
          </w:rPr>
        </w:r>
        <w:r w:rsidR="00835163">
          <w:rPr>
            <w:noProof/>
            <w:webHidden/>
          </w:rPr>
          <w:fldChar w:fldCharType="separate"/>
        </w:r>
        <w:r w:rsidR="00835163">
          <w:rPr>
            <w:noProof/>
            <w:webHidden/>
          </w:rPr>
          <w:t>19</w:t>
        </w:r>
        <w:r w:rsidR="00835163">
          <w:rPr>
            <w:noProof/>
            <w:webHidden/>
          </w:rPr>
          <w:fldChar w:fldCharType="end"/>
        </w:r>
      </w:hyperlink>
    </w:p>
    <w:p w:rsidR="00835163" w:rsidRDefault="004339DA">
      <w:pPr>
        <w:pStyle w:val="TOC1"/>
        <w:tabs>
          <w:tab w:val="left" w:pos="660"/>
          <w:tab w:val="right" w:leader="dot" w:pos="9350"/>
        </w:tabs>
        <w:rPr>
          <w:rFonts w:asciiTheme="minorHAnsi" w:eastAsiaTheme="minorEastAsia" w:hAnsiTheme="minorHAnsi" w:cstheme="minorBidi"/>
          <w:noProof/>
          <w:color w:val="auto"/>
          <w:sz w:val="22"/>
        </w:rPr>
      </w:pPr>
      <w:hyperlink w:anchor="_Toc394049302" w:history="1">
        <w:r w:rsidR="00835163" w:rsidRPr="000216C5">
          <w:rPr>
            <w:rStyle w:val="Hyperlink"/>
            <w:noProof/>
          </w:rPr>
          <w:t>3.3</w:t>
        </w:r>
        <w:r w:rsidR="00835163">
          <w:rPr>
            <w:rFonts w:asciiTheme="minorHAnsi" w:eastAsiaTheme="minorEastAsia" w:hAnsiTheme="minorHAnsi" w:cstheme="minorBidi"/>
            <w:noProof/>
            <w:color w:val="auto"/>
            <w:sz w:val="22"/>
          </w:rPr>
          <w:tab/>
        </w:r>
        <w:r w:rsidR="00835163" w:rsidRPr="000216C5">
          <w:rPr>
            <w:rStyle w:val="Hyperlink"/>
            <w:rFonts w:eastAsia="Times New Roman"/>
            <w:noProof/>
          </w:rPr>
          <w:t>Cost Estimate</w:t>
        </w:r>
        <w:r w:rsidR="00835163" w:rsidRPr="000216C5">
          <w:rPr>
            <w:rStyle w:val="Hyperlink"/>
            <w:rFonts w:eastAsia="Times New Roman" w:cs="Times New Roman"/>
            <w:noProof/>
          </w:rPr>
          <w:t xml:space="preserve"> </w:t>
        </w:r>
        <w:r w:rsidR="00835163" w:rsidRPr="000216C5">
          <w:rPr>
            <w:rStyle w:val="Hyperlink"/>
            <w:noProof/>
          </w:rPr>
          <w:t>Here are the cost estimate for the development in SPWv.4.</w:t>
        </w:r>
        <w:r w:rsidR="00835163">
          <w:rPr>
            <w:noProof/>
            <w:webHidden/>
          </w:rPr>
          <w:tab/>
        </w:r>
        <w:r w:rsidR="00835163">
          <w:rPr>
            <w:noProof/>
            <w:webHidden/>
          </w:rPr>
          <w:fldChar w:fldCharType="begin"/>
        </w:r>
        <w:r w:rsidR="00835163">
          <w:rPr>
            <w:noProof/>
            <w:webHidden/>
          </w:rPr>
          <w:instrText xml:space="preserve"> PAGEREF _Toc394049302 \h </w:instrText>
        </w:r>
        <w:r w:rsidR="00835163">
          <w:rPr>
            <w:noProof/>
            <w:webHidden/>
          </w:rPr>
        </w:r>
        <w:r w:rsidR="00835163">
          <w:rPr>
            <w:noProof/>
            <w:webHidden/>
          </w:rPr>
          <w:fldChar w:fldCharType="separate"/>
        </w:r>
        <w:r w:rsidR="00835163">
          <w:rPr>
            <w:noProof/>
            <w:webHidden/>
          </w:rPr>
          <w:t>20</w:t>
        </w:r>
        <w:r w:rsidR="00835163">
          <w:rPr>
            <w:noProof/>
            <w:webHidden/>
          </w:rPr>
          <w:fldChar w:fldCharType="end"/>
        </w:r>
      </w:hyperlink>
    </w:p>
    <w:p w:rsidR="00835163" w:rsidRDefault="004339DA">
      <w:pPr>
        <w:pStyle w:val="TOC1"/>
        <w:tabs>
          <w:tab w:val="left" w:pos="440"/>
          <w:tab w:val="right" w:leader="dot" w:pos="9350"/>
        </w:tabs>
        <w:rPr>
          <w:rFonts w:asciiTheme="minorHAnsi" w:eastAsiaTheme="minorEastAsia" w:hAnsiTheme="minorHAnsi" w:cstheme="minorBidi"/>
          <w:noProof/>
          <w:color w:val="auto"/>
          <w:sz w:val="22"/>
        </w:rPr>
      </w:pPr>
      <w:hyperlink w:anchor="_Toc394049303" w:history="1">
        <w:r w:rsidR="00835163" w:rsidRPr="000216C5">
          <w:rPr>
            <w:rStyle w:val="Hyperlink"/>
            <w:noProof/>
          </w:rPr>
          <w:t>4</w:t>
        </w:r>
        <w:r w:rsidR="00835163">
          <w:rPr>
            <w:rFonts w:asciiTheme="minorHAnsi" w:eastAsiaTheme="minorEastAsia" w:hAnsiTheme="minorHAnsi" w:cstheme="minorBidi"/>
            <w:noProof/>
            <w:color w:val="auto"/>
            <w:sz w:val="22"/>
          </w:rPr>
          <w:tab/>
        </w:r>
        <w:r w:rsidR="00835163" w:rsidRPr="000216C5">
          <w:rPr>
            <w:rStyle w:val="Hyperlink"/>
            <w:noProof/>
          </w:rPr>
          <w:t>Proposed System Requirements</w:t>
        </w:r>
        <w:r w:rsidR="00835163">
          <w:rPr>
            <w:noProof/>
            <w:webHidden/>
          </w:rPr>
          <w:tab/>
        </w:r>
        <w:r w:rsidR="00835163">
          <w:rPr>
            <w:noProof/>
            <w:webHidden/>
          </w:rPr>
          <w:fldChar w:fldCharType="begin"/>
        </w:r>
        <w:r w:rsidR="00835163">
          <w:rPr>
            <w:noProof/>
            <w:webHidden/>
          </w:rPr>
          <w:instrText xml:space="preserve"> PAGEREF _Toc394049303 \h </w:instrText>
        </w:r>
        <w:r w:rsidR="00835163">
          <w:rPr>
            <w:noProof/>
            <w:webHidden/>
          </w:rPr>
        </w:r>
        <w:r w:rsidR="00835163">
          <w:rPr>
            <w:noProof/>
            <w:webHidden/>
          </w:rPr>
          <w:fldChar w:fldCharType="separate"/>
        </w:r>
        <w:r w:rsidR="00835163">
          <w:rPr>
            <w:noProof/>
            <w:webHidden/>
          </w:rPr>
          <w:t>21</w:t>
        </w:r>
        <w:r w:rsidR="00835163">
          <w:rPr>
            <w:noProof/>
            <w:webHidden/>
          </w:rPr>
          <w:fldChar w:fldCharType="end"/>
        </w:r>
      </w:hyperlink>
    </w:p>
    <w:p w:rsidR="00835163" w:rsidRDefault="004339DA">
      <w:pPr>
        <w:pStyle w:val="TOC1"/>
        <w:tabs>
          <w:tab w:val="left" w:pos="660"/>
          <w:tab w:val="right" w:leader="dot" w:pos="9350"/>
        </w:tabs>
        <w:rPr>
          <w:rFonts w:asciiTheme="minorHAnsi" w:eastAsiaTheme="minorEastAsia" w:hAnsiTheme="minorHAnsi" w:cstheme="minorBidi"/>
          <w:noProof/>
          <w:color w:val="auto"/>
          <w:sz w:val="22"/>
        </w:rPr>
      </w:pPr>
      <w:hyperlink w:anchor="_Toc394049304" w:history="1">
        <w:r w:rsidR="00835163" w:rsidRPr="000216C5">
          <w:rPr>
            <w:rStyle w:val="Hyperlink"/>
            <w:rFonts w:eastAsia="Times New Roman"/>
            <w:noProof/>
          </w:rPr>
          <w:t>4.1</w:t>
        </w:r>
        <w:r w:rsidR="00835163">
          <w:rPr>
            <w:rFonts w:asciiTheme="minorHAnsi" w:eastAsiaTheme="minorEastAsia" w:hAnsiTheme="minorHAnsi" w:cstheme="minorBidi"/>
            <w:noProof/>
            <w:color w:val="auto"/>
            <w:sz w:val="22"/>
          </w:rPr>
          <w:tab/>
        </w:r>
        <w:r w:rsidR="00835163" w:rsidRPr="000216C5">
          <w:rPr>
            <w:rStyle w:val="Hyperlink"/>
            <w:rFonts w:eastAsia="Times New Roman"/>
            <w:noProof/>
          </w:rPr>
          <w:t>Functional Requirements</w:t>
        </w:r>
        <w:r w:rsidR="00835163">
          <w:rPr>
            <w:noProof/>
            <w:webHidden/>
          </w:rPr>
          <w:tab/>
        </w:r>
        <w:r w:rsidR="00835163">
          <w:rPr>
            <w:noProof/>
            <w:webHidden/>
          </w:rPr>
          <w:fldChar w:fldCharType="begin"/>
        </w:r>
        <w:r w:rsidR="00835163">
          <w:rPr>
            <w:noProof/>
            <w:webHidden/>
          </w:rPr>
          <w:instrText xml:space="preserve"> PAGEREF _Toc394049304 \h </w:instrText>
        </w:r>
        <w:r w:rsidR="00835163">
          <w:rPr>
            <w:noProof/>
            <w:webHidden/>
          </w:rPr>
        </w:r>
        <w:r w:rsidR="00835163">
          <w:rPr>
            <w:noProof/>
            <w:webHidden/>
          </w:rPr>
          <w:fldChar w:fldCharType="separate"/>
        </w:r>
        <w:r w:rsidR="00835163">
          <w:rPr>
            <w:noProof/>
            <w:webHidden/>
          </w:rPr>
          <w:t>21</w:t>
        </w:r>
        <w:r w:rsidR="00835163">
          <w:rPr>
            <w:noProof/>
            <w:webHidden/>
          </w:rPr>
          <w:fldChar w:fldCharType="end"/>
        </w:r>
      </w:hyperlink>
    </w:p>
    <w:p w:rsidR="00835163" w:rsidRDefault="004339DA">
      <w:pPr>
        <w:pStyle w:val="TOC1"/>
        <w:tabs>
          <w:tab w:val="left" w:pos="660"/>
          <w:tab w:val="right" w:leader="dot" w:pos="9350"/>
        </w:tabs>
        <w:rPr>
          <w:rFonts w:asciiTheme="minorHAnsi" w:eastAsiaTheme="minorEastAsia" w:hAnsiTheme="minorHAnsi" w:cstheme="minorBidi"/>
          <w:noProof/>
          <w:color w:val="auto"/>
          <w:sz w:val="22"/>
        </w:rPr>
      </w:pPr>
      <w:hyperlink w:anchor="_Toc394049305" w:history="1">
        <w:r w:rsidR="00835163" w:rsidRPr="000216C5">
          <w:rPr>
            <w:rStyle w:val="Hyperlink"/>
            <w:rFonts w:eastAsia="Times New Roman"/>
            <w:noProof/>
          </w:rPr>
          <w:t>4.2</w:t>
        </w:r>
        <w:r w:rsidR="00835163">
          <w:rPr>
            <w:rFonts w:asciiTheme="minorHAnsi" w:eastAsiaTheme="minorEastAsia" w:hAnsiTheme="minorHAnsi" w:cstheme="minorBidi"/>
            <w:noProof/>
            <w:color w:val="auto"/>
            <w:sz w:val="22"/>
          </w:rPr>
          <w:tab/>
        </w:r>
        <w:r w:rsidR="00835163" w:rsidRPr="000216C5">
          <w:rPr>
            <w:rStyle w:val="Hyperlink"/>
            <w:rFonts w:eastAsia="Times New Roman"/>
            <w:noProof/>
          </w:rPr>
          <w:t>Analysis of System Requirements</w:t>
        </w:r>
        <w:r w:rsidR="00835163">
          <w:rPr>
            <w:noProof/>
            <w:webHidden/>
          </w:rPr>
          <w:tab/>
        </w:r>
        <w:r w:rsidR="00835163">
          <w:rPr>
            <w:noProof/>
            <w:webHidden/>
          </w:rPr>
          <w:fldChar w:fldCharType="begin"/>
        </w:r>
        <w:r w:rsidR="00835163">
          <w:rPr>
            <w:noProof/>
            <w:webHidden/>
          </w:rPr>
          <w:instrText xml:space="preserve"> PAGEREF _Toc394049305 \h </w:instrText>
        </w:r>
        <w:r w:rsidR="00835163">
          <w:rPr>
            <w:noProof/>
            <w:webHidden/>
          </w:rPr>
        </w:r>
        <w:r w:rsidR="00835163">
          <w:rPr>
            <w:noProof/>
            <w:webHidden/>
          </w:rPr>
          <w:fldChar w:fldCharType="separate"/>
        </w:r>
        <w:r w:rsidR="00835163">
          <w:rPr>
            <w:noProof/>
            <w:webHidden/>
          </w:rPr>
          <w:t>26</w:t>
        </w:r>
        <w:r w:rsidR="00835163">
          <w:rPr>
            <w:noProof/>
            <w:webHidden/>
          </w:rPr>
          <w:fldChar w:fldCharType="end"/>
        </w:r>
      </w:hyperlink>
    </w:p>
    <w:p w:rsidR="00835163" w:rsidRDefault="004339DA">
      <w:pPr>
        <w:pStyle w:val="TOC1"/>
        <w:tabs>
          <w:tab w:val="left" w:pos="880"/>
          <w:tab w:val="right" w:leader="dot" w:pos="9350"/>
        </w:tabs>
        <w:rPr>
          <w:rFonts w:asciiTheme="minorHAnsi" w:eastAsiaTheme="minorEastAsia" w:hAnsiTheme="minorHAnsi" w:cstheme="minorBidi"/>
          <w:noProof/>
          <w:color w:val="auto"/>
          <w:sz w:val="22"/>
        </w:rPr>
      </w:pPr>
      <w:hyperlink w:anchor="_Toc394049306" w:history="1">
        <w:r w:rsidR="00835163" w:rsidRPr="000216C5">
          <w:rPr>
            <w:rStyle w:val="Hyperlink"/>
            <w:rFonts w:eastAsia="Times New Roman"/>
            <w:noProof/>
          </w:rPr>
          <w:t>4.2.1</w:t>
        </w:r>
        <w:r w:rsidR="00835163">
          <w:rPr>
            <w:rFonts w:asciiTheme="minorHAnsi" w:eastAsiaTheme="minorEastAsia" w:hAnsiTheme="minorHAnsi" w:cstheme="minorBidi"/>
            <w:noProof/>
            <w:color w:val="auto"/>
            <w:sz w:val="22"/>
          </w:rPr>
          <w:tab/>
        </w:r>
        <w:r w:rsidR="00835163" w:rsidRPr="000216C5">
          <w:rPr>
            <w:rStyle w:val="Hyperlink"/>
            <w:rFonts w:eastAsia="Times New Roman"/>
            <w:noProof/>
          </w:rPr>
          <w:t>Scenarios</w:t>
        </w:r>
        <w:r w:rsidR="00835163">
          <w:rPr>
            <w:noProof/>
            <w:webHidden/>
          </w:rPr>
          <w:tab/>
        </w:r>
        <w:r w:rsidR="00835163">
          <w:rPr>
            <w:noProof/>
            <w:webHidden/>
          </w:rPr>
          <w:fldChar w:fldCharType="begin"/>
        </w:r>
        <w:r w:rsidR="00835163">
          <w:rPr>
            <w:noProof/>
            <w:webHidden/>
          </w:rPr>
          <w:instrText xml:space="preserve"> PAGEREF _Toc394049306 \h </w:instrText>
        </w:r>
        <w:r w:rsidR="00835163">
          <w:rPr>
            <w:noProof/>
            <w:webHidden/>
          </w:rPr>
        </w:r>
        <w:r w:rsidR="00835163">
          <w:rPr>
            <w:noProof/>
            <w:webHidden/>
          </w:rPr>
          <w:fldChar w:fldCharType="separate"/>
        </w:r>
        <w:r w:rsidR="00835163">
          <w:rPr>
            <w:noProof/>
            <w:webHidden/>
          </w:rPr>
          <w:t>26</w:t>
        </w:r>
        <w:r w:rsidR="00835163">
          <w:rPr>
            <w:noProof/>
            <w:webHidden/>
          </w:rPr>
          <w:fldChar w:fldCharType="end"/>
        </w:r>
      </w:hyperlink>
    </w:p>
    <w:p w:rsidR="00835163" w:rsidRDefault="004339DA">
      <w:pPr>
        <w:pStyle w:val="TOC1"/>
        <w:tabs>
          <w:tab w:val="left" w:pos="880"/>
          <w:tab w:val="right" w:leader="dot" w:pos="9350"/>
        </w:tabs>
        <w:rPr>
          <w:rFonts w:asciiTheme="minorHAnsi" w:eastAsiaTheme="minorEastAsia" w:hAnsiTheme="minorHAnsi" w:cstheme="minorBidi"/>
          <w:noProof/>
          <w:color w:val="auto"/>
          <w:sz w:val="22"/>
        </w:rPr>
      </w:pPr>
      <w:hyperlink w:anchor="_Toc394049307" w:history="1">
        <w:r w:rsidR="00835163" w:rsidRPr="000216C5">
          <w:rPr>
            <w:rStyle w:val="Hyperlink"/>
            <w:rFonts w:eastAsia="Times New Roman"/>
            <w:noProof/>
          </w:rPr>
          <w:t>4.2.2</w:t>
        </w:r>
        <w:r w:rsidR="00835163">
          <w:rPr>
            <w:rFonts w:asciiTheme="minorHAnsi" w:eastAsiaTheme="minorEastAsia" w:hAnsiTheme="minorHAnsi" w:cstheme="minorBidi"/>
            <w:noProof/>
            <w:color w:val="auto"/>
            <w:sz w:val="22"/>
          </w:rPr>
          <w:tab/>
        </w:r>
        <w:r w:rsidR="00835163" w:rsidRPr="000216C5">
          <w:rPr>
            <w:rStyle w:val="Hyperlink"/>
            <w:rFonts w:eastAsia="Times New Roman"/>
            <w:noProof/>
          </w:rPr>
          <w:t>Use Case Model</w:t>
        </w:r>
        <w:r w:rsidR="00835163">
          <w:rPr>
            <w:noProof/>
            <w:webHidden/>
          </w:rPr>
          <w:tab/>
        </w:r>
        <w:r w:rsidR="00835163">
          <w:rPr>
            <w:noProof/>
            <w:webHidden/>
          </w:rPr>
          <w:fldChar w:fldCharType="begin"/>
        </w:r>
        <w:r w:rsidR="00835163">
          <w:rPr>
            <w:noProof/>
            <w:webHidden/>
          </w:rPr>
          <w:instrText xml:space="preserve"> PAGEREF _Toc394049307 \h </w:instrText>
        </w:r>
        <w:r w:rsidR="00835163">
          <w:rPr>
            <w:noProof/>
            <w:webHidden/>
          </w:rPr>
        </w:r>
        <w:r w:rsidR="00835163">
          <w:rPr>
            <w:noProof/>
            <w:webHidden/>
          </w:rPr>
          <w:fldChar w:fldCharType="separate"/>
        </w:r>
        <w:r w:rsidR="00835163">
          <w:rPr>
            <w:noProof/>
            <w:webHidden/>
          </w:rPr>
          <w:t>28</w:t>
        </w:r>
        <w:r w:rsidR="00835163">
          <w:rPr>
            <w:noProof/>
            <w:webHidden/>
          </w:rPr>
          <w:fldChar w:fldCharType="end"/>
        </w:r>
      </w:hyperlink>
    </w:p>
    <w:p w:rsidR="00835163" w:rsidRDefault="004339DA">
      <w:pPr>
        <w:pStyle w:val="TOC1"/>
        <w:tabs>
          <w:tab w:val="left" w:pos="880"/>
          <w:tab w:val="right" w:leader="dot" w:pos="9350"/>
        </w:tabs>
        <w:rPr>
          <w:rFonts w:asciiTheme="minorHAnsi" w:eastAsiaTheme="minorEastAsia" w:hAnsiTheme="minorHAnsi" w:cstheme="minorBidi"/>
          <w:noProof/>
          <w:color w:val="auto"/>
          <w:sz w:val="22"/>
        </w:rPr>
      </w:pPr>
      <w:hyperlink w:anchor="_Toc394049309" w:history="1">
        <w:r w:rsidR="00835163" w:rsidRPr="000216C5">
          <w:rPr>
            <w:rStyle w:val="Hyperlink"/>
            <w:rFonts w:eastAsia="Times New Roman"/>
            <w:noProof/>
          </w:rPr>
          <w:t>4.2.3</w:t>
        </w:r>
        <w:r w:rsidR="00835163">
          <w:rPr>
            <w:rFonts w:asciiTheme="minorHAnsi" w:eastAsiaTheme="minorEastAsia" w:hAnsiTheme="minorHAnsi" w:cstheme="minorBidi"/>
            <w:noProof/>
            <w:color w:val="auto"/>
            <w:sz w:val="22"/>
          </w:rPr>
          <w:tab/>
        </w:r>
        <w:r w:rsidR="00835163" w:rsidRPr="000216C5">
          <w:rPr>
            <w:rStyle w:val="Hyperlink"/>
            <w:rFonts w:eastAsia="Times New Roman"/>
            <w:noProof/>
          </w:rPr>
          <w:t>Static Model</w:t>
        </w:r>
        <w:r w:rsidR="00835163">
          <w:rPr>
            <w:noProof/>
            <w:webHidden/>
          </w:rPr>
          <w:tab/>
        </w:r>
        <w:r w:rsidR="00835163">
          <w:rPr>
            <w:noProof/>
            <w:webHidden/>
          </w:rPr>
          <w:fldChar w:fldCharType="begin"/>
        </w:r>
        <w:r w:rsidR="00835163">
          <w:rPr>
            <w:noProof/>
            <w:webHidden/>
          </w:rPr>
          <w:instrText xml:space="preserve"> PAGEREF _Toc394049309 \h </w:instrText>
        </w:r>
        <w:r w:rsidR="00835163">
          <w:rPr>
            <w:noProof/>
            <w:webHidden/>
          </w:rPr>
        </w:r>
        <w:r w:rsidR="00835163">
          <w:rPr>
            <w:noProof/>
            <w:webHidden/>
          </w:rPr>
          <w:fldChar w:fldCharType="separate"/>
        </w:r>
        <w:r w:rsidR="00835163">
          <w:rPr>
            <w:noProof/>
            <w:webHidden/>
          </w:rPr>
          <w:t>28</w:t>
        </w:r>
        <w:r w:rsidR="00835163">
          <w:rPr>
            <w:noProof/>
            <w:webHidden/>
          </w:rPr>
          <w:fldChar w:fldCharType="end"/>
        </w:r>
      </w:hyperlink>
    </w:p>
    <w:p w:rsidR="00835163" w:rsidRDefault="004339DA">
      <w:pPr>
        <w:pStyle w:val="TOC1"/>
        <w:tabs>
          <w:tab w:val="left" w:pos="880"/>
          <w:tab w:val="right" w:leader="dot" w:pos="9350"/>
        </w:tabs>
        <w:rPr>
          <w:rFonts w:asciiTheme="minorHAnsi" w:eastAsiaTheme="minorEastAsia" w:hAnsiTheme="minorHAnsi" w:cstheme="minorBidi"/>
          <w:noProof/>
          <w:color w:val="auto"/>
          <w:sz w:val="22"/>
        </w:rPr>
      </w:pPr>
      <w:hyperlink w:anchor="_Toc394049311" w:history="1">
        <w:r w:rsidR="00835163" w:rsidRPr="000216C5">
          <w:rPr>
            <w:rStyle w:val="Hyperlink"/>
            <w:rFonts w:eastAsia="Times New Roman"/>
            <w:noProof/>
          </w:rPr>
          <w:t>4.2.4</w:t>
        </w:r>
        <w:r w:rsidR="00835163">
          <w:rPr>
            <w:rFonts w:asciiTheme="minorHAnsi" w:eastAsiaTheme="minorEastAsia" w:hAnsiTheme="minorHAnsi" w:cstheme="minorBidi"/>
            <w:noProof/>
            <w:color w:val="auto"/>
            <w:sz w:val="22"/>
          </w:rPr>
          <w:tab/>
        </w:r>
        <w:r w:rsidR="00835163" w:rsidRPr="000216C5">
          <w:rPr>
            <w:rStyle w:val="Hyperlink"/>
            <w:rFonts w:eastAsia="Times New Roman"/>
            <w:noProof/>
          </w:rPr>
          <w:t>Dynamic Model</w:t>
        </w:r>
        <w:r w:rsidR="00835163">
          <w:rPr>
            <w:noProof/>
            <w:webHidden/>
          </w:rPr>
          <w:tab/>
        </w:r>
        <w:r w:rsidR="00835163">
          <w:rPr>
            <w:noProof/>
            <w:webHidden/>
          </w:rPr>
          <w:fldChar w:fldCharType="begin"/>
        </w:r>
        <w:r w:rsidR="00835163">
          <w:rPr>
            <w:noProof/>
            <w:webHidden/>
          </w:rPr>
          <w:instrText xml:space="preserve"> PAGEREF _Toc394049311 \h </w:instrText>
        </w:r>
        <w:r w:rsidR="00835163">
          <w:rPr>
            <w:noProof/>
            <w:webHidden/>
          </w:rPr>
        </w:r>
        <w:r w:rsidR="00835163">
          <w:rPr>
            <w:noProof/>
            <w:webHidden/>
          </w:rPr>
          <w:fldChar w:fldCharType="separate"/>
        </w:r>
        <w:r w:rsidR="00835163">
          <w:rPr>
            <w:noProof/>
            <w:webHidden/>
          </w:rPr>
          <w:t>29</w:t>
        </w:r>
        <w:r w:rsidR="00835163">
          <w:rPr>
            <w:noProof/>
            <w:webHidden/>
          </w:rPr>
          <w:fldChar w:fldCharType="end"/>
        </w:r>
      </w:hyperlink>
    </w:p>
    <w:p w:rsidR="00835163" w:rsidRDefault="004339DA">
      <w:pPr>
        <w:pStyle w:val="TOC1"/>
        <w:tabs>
          <w:tab w:val="left" w:pos="440"/>
          <w:tab w:val="right" w:leader="dot" w:pos="9350"/>
        </w:tabs>
        <w:rPr>
          <w:rFonts w:asciiTheme="minorHAnsi" w:eastAsiaTheme="minorEastAsia" w:hAnsiTheme="minorHAnsi" w:cstheme="minorBidi"/>
          <w:noProof/>
          <w:color w:val="auto"/>
          <w:sz w:val="22"/>
        </w:rPr>
      </w:pPr>
      <w:hyperlink w:anchor="_Toc394049319" w:history="1">
        <w:r w:rsidR="00835163" w:rsidRPr="000216C5">
          <w:rPr>
            <w:rStyle w:val="Hyperlink"/>
            <w:noProof/>
          </w:rPr>
          <w:t>5</w:t>
        </w:r>
        <w:r w:rsidR="00835163">
          <w:rPr>
            <w:rFonts w:asciiTheme="minorHAnsi" w:eastAsiaTheme="minorEastAsia" w:hAnsiTheme="minorHAnsi" w:cstheme="minorBidi"/>
            <w:noProof/>
            <w:color w:val="auto"/>
            <w:sz w:val="22"/>
          </w:rPr>
          <w:tab/>
        </w:r>
        <w:r w:rsidR="00835163" w:rsidRPr="000216C5">
          <w:rPr>
            <w:rStyle w:val="Hyperlink"/>
            <w:noProof/>
          </w:rPr>
          <w:t>System Design</w:t>
        </w:r>
        <w:r w:rsidR="00835163">
          <w:rPr>
            <w:noProof/>
            <w:webHidden/>
          </w:rPr>
          <w:tab/>
        </w:r>
        <w:r w:rsidR="00835163">
          <w:rPr>
            <w:noProof/>
            <w:webHidden/>
          </w:rPr>
          <w:fldChar w:fldCharType="begin"/>
        </w:r>
        <w:r w:rsidR="00835163">
          <w:rPr>
            <w:noProof/>
            <w:webHidden/>
          </w:rPr>
          <w:instrText xml:space="preserve"> PAGEREF _Toc394049319 \h </w:instrText>
        </w:r>
        <w:r w:rsidR="00835163">
          <w:rPr>
            <w:noProof/>
            <w:webHidden/>
          </w:rPr>
        </w:r>
        <w:r w:rsidR="00835163">
          <w:rPr>
            <w:noProof/>
            <w:webHidden/>
          </w:rPr>
          <w:fldChar w:fldCharType="separate"/>
        </w:r>
        <w:r w:rsidR="00835163">
          <w:rPr>
            <w:noProof/>
            <w:webHidden/>
          </w:rPr>
          <w:t>31</w:t>
        </w:r>
        <w:r w:rsidR="00835163">
          <w:rPr>
            <w:noProof/>
            <w:webHidden/>
          </w:rPr>
          <w:fldChar w:fldCharType="end"/>
        </w:r>
      </w:hyperlink>
    </w:p>
    <w:p w:rsidR="00835163" w:rsidRDefault="004339DA">
      <w:pPr>
        <w:pStyle w:val="TOC2"/>
        <w:tabs>
          <w:tab w:val="left" w:pos="880"/>
          <w:tab w:val="right" w:leader="dot" w:pos="9350"/>
        </w:tabs>
        <w:rPr>
          <w:rFonts w:asciiTheme="minorHAnsi" w:eastAsiaTheme="minorEastAsia" w:hAnsiTheme="minorHAnsi" w:cstheme="minorBidi"/>
          <w:noProof/>
          <w:color w:val="auto"/>
          <w:sz w:val="22"/>
        </w:rPr>
      </w:pPr>
      <w:hyperlink w:anchor="_Toc394049320" w:history="1">
        <w:r w:rsidR="00835163" w:rsidRPr="000216C5">
          <w:rPr>
            <w:rStyle w:val="Hyperlink"/>
            <w:rFonts w:eastAsia="Times New Roman" w:cs="Times New Roman"/>
            <w:b/>
            <w:noProof/>
            <w:spacing w:val="20"/>
          </w:rPr>
          <w:t>5.1</w:t>
        </w:r>
        <w:r w:rsidR="00835163">
          <w:rPr>
            <w:rFonts w:asciiTheme="minorHAnsi" w:eastAsiaTheme="minorEastAsia" w:hAnsiTheme="minorHAnsi" w:cstheme="minorBidi"/>
            <w:noProof/>
            <w:color w:val="auto"/>
            <w:sz w:val="22"/>
          </w:rPr>
          <w:tab/>
        </w:r>
        <w:r w:rsidR="00835163" w:rsidRPr="000216C5">
          <w:rPr>
            <w:rStyle w:val="Hyperlink"/>
            <w:rFonts w:eastAsia="Times New Roman" w:cs="Times New Roman"/>
            <w:b/>
            <w:noProof/>
            <w:spacing w:val="20"/>
          </w:rPr>
          <w:t>Overview</w:t>
        </w:r>
        <w:r w:rsidR="00835163">
          <w:rPr>
            <w:noProof/>
            <w:webHidden/>
          </w:rPr>
          <w:tab/>
        </w:r>
        <w:r w:rsidR="00835163">
          <w:rPr>
            <w:noProof/>
            <w:webHidden/>
          </w:rPr>
          <w:fldChar w:fldCharType="begin"/>
        </w:r>
        <w:r w:rsidR="00835163">
          <w:rPr>
            <w:noProof/>
            <w:webHidden/>
          </w:rPr>
          <w:instrText xml:space="preserve"> PAGEREF _Toc394049320 \h </w:instrText>
        </w:r>
        <w:r w:rsidR="00835163">
          <w:rPr>
            <w:noProof/>
            <w:webHidden/>
          </w:rPr>
        </w:r>
        <w:r w:rsidR="00835163">
          <w:rPr>
            <w:noProof/>
            <w:webHidden/>
          </w:rPr>
          <w:fldChar w:fldCharType="separate"/>
        </w:r>
        <w:r w:rsidR="00835163">
          <w:rPr>
            <w:noProof/>
            <w:webHidden/>
          </w:rPr>
          <w:t>31</w:t>
        </w:r>
        <w:r w:rsidR="00835163">
          <w:rPr>
            <w:noProof/>
            <w:webHidden/>
          </w:rPr>
          <w:fldChar w:fldCharType="end"/>
        </w:r>
      </w:hyperlink>
    </w:p>
    <w:p w:rsidR="00835163" w:rsidRDefault="004339DA">
      <w:pPr>
        <w:pStyle w:val="TOC2"/>
        <w:tabs>
          <w:tab w:val="left" w:pos="880"/>
          <w:tab w:val="right" w:leader="dot" w:pos="9350"/>
        </w:tabs>
        <w:rPr>
          <w:rFonts w:asciiTheme="minorHAnsi" w:eastAsiaTheme="minorEastAsia" w:hAnsiTheme="minorHAnsi" w:cstheme="minorBidi"/>
          <w:noProof/>
          <w:color w:val="auto"/>
          <w:sz w:val="22"/>
        </w:rPr>
      </w:pPr>
      <w:hyperlink w:anchor="_Toc394049321" w:history="1">
        <w:r w:rsidR="00835163" w:rsidRPr="000216C5">
          <w:rPr>
            <w:rStyle w:val="Hyperlink"/>
            <w:rFonts w:eastAsia="Times New Roman" w:cs="Times New Roman"/>
            <w:b/>
            <w:noProof/>
            <w:spacing w:val="20"/>
          </w:rPr>
          <w:t>5.2</w:t>
        </w:r>
        <w:r w:rsidR="00835163">
          <w:rPr>
            <w:rFonts w:asciiTheme="minorHAnsi" w:eastAsiaTheme="minorEastAsia" w:hAnsiTheme="minorHAnsi" w:cstheme="minorBidi"/>
            <w:noProof/>
            <w:color w:val="auto"/>
            <w:sz w:val="22"/>
          </w:rPr>
          <w:tab/>
        </w:r>
        <w:r w:rsidR="00835163" w:rsidRPr="000216C5">
          <w:rPr>
            <w:rStyle w:val="Hyperlink"/>
            <w:rFonts w:eastAsia="Times New Roman" w:cs="Times New Roman"/>
            <w:b/>
            <w:noProof/>
            <w:spacing w:val="20"/>
          </w:rPr>
          <w:t>Subsystem Decomposition</w:t>
        </w:r>
        <w:r w:rsidR="00835163">
          <w:rPr>
            <w:noProof/>
            <w:webHidden/>
          </w:rPr>
          <w:tab/>
        </w:r>
        <w:r w:rsidR="00835163">
          <w:rPr>
            <w:noProof/>
            <w:webHidden/>
          </w:rPr>
          <w:fldChar w:fldCharType="begin"/>
        </w:r>
        <w:r w:rsidR="00835163">
          <w:rPr>
            <w:noProof/>
            <w:webHidden/>
          </w:rPr>
          <w:instrText xml:space="preserve"> PAGEREF _Toc394049321 \h </w:instrText>
        </w:r>
        <w:r w:rsidR="00835163">
          <w:rPr>
            <w:noProof/>
            <w:webHidden/>
          </w:rPr>
        </w:r>
        <w:r w:rsidR="00835163">
          <w:rPr>
            <w:noProof/>
            <w:webHidden/>
          </w:rPr>
          <w:fldChar w:fldCharType="separate"/>
        </w:r>
        <w:r w:rsidR="00835163">
          <w:rPr>
            <w:noProof/>
            <w:webHidden/>
          </w:rPr>
          <w:t>31</w:t>
        </w:r>
        <w:r w:rsidR="00835163">
          <w:rPr>
            <w:noProof/>
            <w:webHidden/>
          </w:rPr>
          <w:fldChar w:fldCharType="end"/>
        </w:r>
      </w:hyperlink>
    </w:p>
    <w:p w:rsidR="00835163" w:rsidRDefault="004339DA">
      <w:pPr>
        <w:pStyle w:val="TOC2"/>
        <w:tabs>
          <w:tab w:val="left" w:pos="880"/>
          <w:tab w:val="right" w:leader="dot" w:pos="9350"/>
        </w:tabs>
        <w:rPr>
          <w:rFonts w:asciiTheme="minorHAnsi" w:eastAsiaTheme="minorEastAsia" w:hAnsiTheme="minorHAnsi" w:cstheme="minorBidi"/>
          <w:noProof/>
          <w:color w:val="auto"/>
          <w:sz w:val="22"/>
        </w:rPr>
      </w:pPr>
      <w:hyperlink w:anchor="_Toc394049322" w:history="1">
        <w:r w:rsidR="00835163" w:rsidRPr="000216C5">
          <w:rPr>
            <w:rStyle w:val="Hyperlink"/>
            <w:rFonts w:eastAsia="Times New Roman" w:cs="Times New Roman"/>
            <w:b/>
            <w:noProof/>
            <w:spacing w:val="20"/>
          </w:rPr>
          <w:t>5.3</w:t>
        </w:r>
        <w:r w:rsidR="00835163">
          <w:rPr>
            <w:rFonts w:asciiTheme="minorHAnsi" w:eastAsiaTheme="minorEastAsia" w:hAnsiTheme="minorHAnsi" w:cstheme="minorBidi"/>
            <w:noProof/>
            <w:color w:val="auto"/>
            <w:sz w:val="22"/>
          </w:rPr>
          <w:tab/>
        </w:r>
        <w:r w:rsidR="00835163" w:rsidRPr="000216C5">
          <w:rPr>
            <w:rStyle w:val="Hyperlink"/>
            <w:rFonts w:eastAsia="Times New Roman" w:cs="Times New Roman"/>
            <w:b/>
            <w:noProof/>
            <w:spacing w:val="20"/>
          </w:rPr>
          <w:t>Hardware and Software Mapping</w:t>
        </w:r>
        <w:r w:rsidR="00835163">
          <w:rPr>
            <w:noProof/>
            <w:webHidden/>
          </w:rPr>
          <w:tab/>
        </w:r>
        <w:r w:rsidR="00835163">
          <w:rPr>
            <w:noProof/>
            <w:webHidden/>
          </w:rPr>
          <w:fldChar w:fldCharType="begin"/>
        </w:r>
        <w:r w:rsidR="00835163">
          <w:rPr>
            <w:noProof/>
            <w:webHidden/>
          </w:rPr>
          <w:instrText xml:space="preserve"> PAGEREF _Toc394049322 \h </w:instrText>
        </w:r>
        <w:r w:rsidR="00835163">
          <w:rPr>
            <w:noProof/>
            <w:webHidden/>
          </w:rPr>
        </w:r>
        <w:r w:rsidR="00835163">
          <w:rPr>
            <w:noProof/>
            <w:webHidden/>
          </w:rPr>
          <w:fldChar w:fldCharType="separate"/>
        </w:r>
        <w:r w:rsidR="00835163">
          <w:rPr>
            <w:noProof/>
            <w:webHidden/>
          </w:rPr>
          <w:t>35</w:t>
        </w:r>
        <w:r w:rsidR="00835163">
          <w:rPr>
            <w:noProof/>
            <w:webHidden/>
          </w:rPr>
          <w:fldChar w:fldCharType="end"/>
        </w:r>
      </w:hyperlink>
    </w:p>
    <w:p w:rsidR="00835163" w:rsidRDefault="004339DA">
      <w:pPr>
        <w:pStyle w:val="TOC2"/>
        <w:tabs>
          <w:tab w:val="left" w:pos="880"/>
          <w:tab w:val="right" w:leader="dot" w:pos="9350"/>
        </w:tabs>
        <w:rPr>
          <w:rFonts w:asciiTheme="minorHAnsi" w:eastAsiaTheme="minorEastAsia" w:hAnsiTheme="minorHAnsi" w:cstheme="minorBidi"/>
          <w:noProof/>
          <w:color w:val="auto"/>
          <w:sz w:val="22"/>
        </w:rPr>
      </w:pPr>
      <w:hyperlink w:anchor="_Toc394049323" w:history="1">
        <w:r w:rsidR="00835163" w:rsidRPr="000216C5">
          <w:rPr>
            <w:rStyle w:val="Hyperlink"/>
            <w:rFonts w:eastAsia="Times New Roman" w:cs="Times New Roman"/>
            <w:b/>
            <w:noProof/>
            <w:spacing w:val="20"/>
          </w:rPr>
          <w:t>5.4</w:t>
        </w:r>
        <w:r w:rsidR="00835163">
          <w:rPr>
            <w:rFonts w:asciiTheme="minorHAnsi" w:eastAsiaTheme="minorEastAsia" w:hAnsiTheme="minorHAnsi" w:cstheme="minorBidi"/>
            <w:noProof/>
            <w:color w:val="auto"/>
            <w:sz w:val="22"/>
          </w:rPr>
          <w:tab/>
        </w:r>
        <w:r w:rsidR="00835163" w:rsidRPr="000216C5">
          <w:rPr>
            <w:rStyle w:val="Hyperlink"/>
            <w:rFonts w:eastAsia="Times New Roman" w:cs="Times New Roman"/>
            <w:b/>
            <w:noProof/>
            <w:spacing w:val="20"/>
          </w:rPr>
          <w:t>Persistent Data Management</w:t>
        </w:r>
        <w:r w:rsidR="00835163">
          <w:rPr>
            <w:noProof/>
            <w:webHidden/>
          </w:rPr>
          <w:tab/>
        </w:r>
        <w:r w:rsidR="00835163">
          <w:rPr>
            <w:noProof/>
            <w:webHidden/>
          </w:rPr>
          <w:fldChar w:fldCharType="begin"/>
        </w:r>
        <w:r w:rsidR="00835163">
          <w:rPr>
            <w:noProof/>
            <w:webHidden/>
          </w:rPr>
          <w:instrText xml:space="preserve"> PAGEREF _Toc394049323 \h </w:instrText>
        </w:r>
        <w:r w:rsidR="00835163">
          <w:rPr>
            <w:noProof/>
            <w:webHidden/>
          </w:rPr>
        </w:r>
        <w:r w:rsidR="00835163">
          <w:rPr>
            <w:noProof/>
            <w:webHidden/>
          </w:rPr>
          <w:fldChar w:fldCharType="separate"/>
        </w:r>
        <w:r w:rsidR="00835163">
          <w:rPr>
            <w:noProof/>
            <w:webHidden/>
          </w:rPr>
          <w:t>35</w:t>
        </w:r>
        <w:r w:rsidR="00835163">
          <w:rPr>
            <w:noProof/>
            <w:webHidden/>
          </w:rPr>
          <w:fldChar w:fldCharType="end"/>
        </w:r>
      </w:hyperlink>
    </w:p>
    <w:p w:rsidR="00835163" w:rsidRDefault="004339DA">
      <w:pPr>
        <w:pStyle w:val="TOC2"/>
        <w:tabs>
          <w:tab w:val="left" w:pos="880"/>
          <w:tab w:val="right" w:leader="dot" w:pos="9350"/>
        </w:tabs>
        <w:rPr>
          <w:rFonts w:asciiTheme="minorHAnsi" w:eastAsiaTheme="minorEastAsia" w:hAnsiTheme="minorHAnsi" w:cstheme="minorBidi"/>
          <w:noProof/>
          <w:color w:val="auto"/>
          <w:sz w:val="22"/>
        </w:rPr>
      </w:pPr>
      <w:hyperlink w:anchor="_Toc394049324" w:history="1">
        <w:r w:rsidR="00835163" w:rsidRPr="000216C5">
          <w:rPr>
            <w:rStyle w:val="Hyperlink"/>
            <w:rFonts w:eastAsia="Times New Roman" w:cs="Times New Roman"/>
            <w:b/>
            <w:noProof/>
            <w:spacing w:val="20"/>
          </w:rPr>
          <w:t>5.5</w:t>
        </w:r>
        <w:r w:rsidR="00835163">
          <w:rPr>
            <w:rFonts w:asciiTheme="minorHAnsi" w:eastAsiaTheme="minorEastAsia" w:hAnsiTheme="minorHAnsi" w:cstheme="minorBidi"/>
            <w:noProof/>
            <w:color w:val="auto"/>
            <w:sz w:val="22"/>
          </w:rPr>
          <w:tab/>
        </w:r>
        <w:r w:rsidR="00835163" w:rsidRPr="000216C5">
          <w:rPr>
            <w:rStyle w:val="Hyperlink"/>
            <w:rFonts w:eastAsia="Times New Roman" w:cs="Times New Roman"/>
            <w:b/>
            <w:noProof/>
            <w:spacing w:val="20"/>
          </w:rPr>
          <w:t>Security/Privacy</w:t>
        </w:r>
        <w:r w:rsidR="00835163">
          <w:rPr>
            <w:noProof/>
            <w:webHidden/>
          </w:rPr>
          <w:tab/>
        </w:r>
        <w:r w:rsidR="00835163">
          <w:rPr>
            <w:noProof/>
            <w:webHidden/>
          </w:rPr>
          <w:fldChar w:fldCharType="begin"/>
        </w:r>
        <w:r w:rsidR="00835163">
          <w:rPr>
            <w:noProof/>
            <w:webHidden/>
          </w:rPr>
          <w:instrText xml:space="preserve"> PAGEREF _Toc394049324 \h </w:instrText>
        </w:r>
        <w:r w:rsidR="00835163">
          <w:rPr>
            <w:noProof/>
            <w:webHidden/>
          </w:rPr>
        </w:r>
        <w:r w:rsidR="00835163">
          <w:rPr>
            <w:noProof/>
            <w:webHidden/>
          </w:rPr>
          <w:fldChar w:fldCharType="separate"/>
        </w:r>
        <w:r w:rsidR="00835163">
          <w:rPr>
            <w:noProof/>
            <w:webHidden/>
          </w:rPr>
          <w:t>41</w:t>
        </w:r>
        <w:r w:rsidR="00835163">
          <w:rPr>
            <w:noProof/>
            <w:webHidden/>
          </w:rPr>
          <w:fldChar w:fldCharType="end"/>
        </w:r>
      </w:hyperlink>
    </w:p>
    <w:p w:rsidR="00835163" w:rsidRDefault="004339DA">
      <w:pPr>
        <w:pStyle w:val="TOC1"/>
        <w:tabs>
          <w:tab w:val="left" w:pos="440"/>
          <w:tab w:val="right" w:leader="dot" w:pos="9350"/>
        </w:tabs>
        <w:rPr>
          <w:rFonts w:asciiTheme="minorHAnsi" w:eastAsiaTheme="minorEastAsia" w:hAnsiTheme="minorHAnsi" w:cstheme="minorBidi"/>
          <w:noProof/>
          <w:color w:val="auto"/>
          <w:sz w:val="22"/>
        </w:rPr>
      </w:pPr>
      <w:hyperlink w:anchor="_Toc394049325" w:history="1">
        <w:r w:rsidR="00835163" w:rsidRPr="000216C5">
          <w:rPr>
            <w:rStyle w:val="Hyperlink"/>
            <w:noProof/>
          </w:rPr>
          <w:t>6</w:t>
        </w:r>
        <w:r w:rsidR="00835163">
          <w:rPr>
            <w:rFonts w:asciiTheme="minorHAnsi" w:eastAsiaTheme="minorEastAsia" w:hAnsiTheme="minorHAnsi" w:cstheme="minorBidi"/>
            <w:noProof/>
            <w:color w:val="auto"/>
            <w:sz w:val="22"/>
          </w:rPr>
          <w:tab/>
        </w:r>
        <w:r w:rsidR="00835163" w:rsidRPr="000216C5">
          <w:rPr>
            <w:rStyle w:val="Hyperlink"/>
            <w:noProof/>
          </w:rPr>
          <w:t>Detailed Design</w:t>
        </w:r>
        <w:r w:rsidR="00835163">
          <w:rPr>
            <w:noProof/>
            <w:webHidden/>
          </w:rPr>
          <w:tab/>
        </w:r>
        <w:r w:rsidR="00835163">
          <w:rPr>
            <w:noProof/>
            <w:webHidden/>
          </w:rPr>
          <w:fldChar w:fldCharType="begin"/>
        </w:r>
        <w:r w:rsidR="00835163">
          <w:rPr>
            <w:noProof/>
            <w:webHidden/>
          </w:rPr>
          <w:instrText xml:space="preserve"> PAGEREF _Toc394049325 \h </w:instrText>
        </w:r>
        <w:r w:rsidR="00835163">
          <w:rPr>
            <w:noProof/>
            <w:webHidden/>
          </w:rPr>
        </w:r>
        <w:r w:rsidR="00835163">
          <w:rPr>
            <w:noProof/>
            <w:webHidden/>
          </w:rPr>
          <w:fldChar w:fldCharType="separate"/>
        </w:r>
        <w:r w:rsidR="00835163">
          <w:rPr>
            <w:noProof/>
            <w:webHidden/>
          </w:rPr>
          <w:t>43</w:t>
        </w:r>
        <w:r w:rsidR="00835163">
          <w:rPr>
            <w:noProof/>
            <w:webHidden/>
          </w:rPr>
          <w:fldChar w:fldCharType="end"/>
        </w:r>
      </w:hyperlink>
    </w:p>
    <w:p w:rsidR="00835163" w:rsidRDefault="004339DA">
      <w:pPr>
        <w:pStyle w:val="TOC1"/>
        <w:tabs>
          <w:tab w:val="right" w:leader="dot" w:pos="9350"/>
        </w:tabs>
        <w:rPr>
          <w:rFonts w:asciiTheme="minorHAnsi" w:eastAsiaTheme="minorEastAsia" w:hAnsiTheme="minorHAnsi" w:cstheme="minorBidi"/>
          <w:noProof/>
          <w:color w:val="auto"/>
          <w:sz w:val="22"/>
        </w:rPr>
      </w:pPr>
      <w:hyperlink w:anchor="_Toc394049326" w:history="1">
        <w:r w:rsidR="00835163" w:rsidRPr="000216C5">
          <w:rPr>
            <w:rStyle w:val="Hyperlink"/>
            <w:noProof/>
          </w:rPr>
          <w:t>6.1. Overview</w:t>
        </w:r>
        <w:r w:rsidR="00835163">
          <w:rPr>
            <w:noProof/>
            <w:webHidden/>
          </w:rPr>
          <w:tab/>
        </w:r>
        <w:r w:rsidR="00835163">
          <w:rPr>
            <w:noProof/>
            <w:webHidden/>
          </w:rPr>
          <w:fldChar w:fldCharType="begin"/>
        </w:r>
        <w:r w:rsidR="00835163">
          <w:rPr>
            <w:noProof/>
            <w:webHidden/>
          </w:rPr>
          <w:instrText xml:space="preserve"> PAGEREF _Toc394049326 \h </w:instrText>
        </w:r>
        <w:r w:rsidR="00835163">
          <w:rPr>
            <w:noProof/>
            <w:webHidden/>
          </w:rPr>
        </w:r>
        <w:r w:rsidR="00835163">
          <w:rPr>
            <w:noProof/>
            <w:webHidden/>
          </w:rPr>
          <w:fldChar w:fldCharType="separate"/>
        </w:r>
        <w:r w:rsidR="00835163">
          <w:rPr>
            <w:noProof/>
            <w:webHidden/>
          </w:rPr>
          <w:t>43</w:t>
        </w:r>
        <w:r w:rsidR="00835163">
          <w:rPr>
            <w:noProof/>
            <w:webHidden/>
          </w:rPr>
          <w:fldChar w:fldCharType="end"/>
        </w:r>
      </w:hyperlink>
    </w:p>
    <w:p w:rsidR="00835163" w:rsidRDefault="004339DA">
      <w:pPr>
        <w:pStyle w:val="TOC2"/>
        <w:tabs>
          <w:tab w:val="right" w:leader="dot" w:pos="9350"/>
        </w:tabs>
        <w:rPr>
          <w:rFonts w:asciiTheme="minorHAnsi" w:eastAsiaTheme="minorEastAsia" w:hAnsiTheme="minorHAnsi" w:cstheme="minorBidi"/>
          <w:noProof/>
          <w:color w:val="auto"/>
          <w:sz w:val="22"/>
        </w:rPr>
      </w:pPr>
      <w:hyperlink w:anchor="_Toc394049327" w:history="1">
        <w:r w:rsidR="00835163" w:rsidRPr="000216C5">
          <w:rPr>
            <w:rStyle w:val="Hyperlink"/>
            <w:b/>
            <w:noProof/>
            <w:spacing w:val="20"/>
          </w:rPr>
          <w:t>6.2. Static Model</w:t>
        </w:r>
        <w:r w:rsidR="00835163" w:rsidRPr="000216C5">
          <w:rPr>
            <w:rStyle w:val="Hyperlink"/>
            <w:noProof/>
          </w:rPr>
          <w:t xml:space="preserve"> .</w:t>
        </w:r>
        <w:r w:rsidR="00835163">
          <w:rPr>
            <w:noProof/>
            <w:webHidden/>
          </w:rPr>
          <w:tab/>
        </w:r>
        <w:r w:rsidR="00835163">
          <w:rPr>
            <w:noProof/>
            <w:webHidden/>
          </w:rPr>
          <w:fldChar w:fldCharType="begin"/>
        </w:r>
        <w:r w:rsidR="00835163">
          <w:rPr>
            <w:noProof/>
            <w:webHidden/>
          </w:rPr>
          <w:instrText xml:space="preserve"> PAGEREF _Toc394049327 \h </w:instrText>
        </w:r>
        <w:r w:rsidR="00835163">
          <w:rPr>
            <w:noProof/>
            <w:webHidden/>
          </w:rPr>
        </w:r>
        <w:r w:rsidR="00835163">
          <w:rPr>
            <w:noProof/>
            <w:webHidden/>
          </w:rPr>
          <w:fldChar w:fldCharType="separate"/>
        </w:r>
        <w:r w:rsidR="00835163">
          <w:rPr>
            <w:noProof/>
            <w:webHidden/>
          </w:rPr>
          <w:t>43</w:t>
        </w:r>
        <w:r w:rsidR="00835163">
          <w:rPr>
            <w:noProof/>
            <w:webHidden/>
          </w:rPr>
          <w:fldChar w:fldCharType="end"/>
        </w:r>
      </w:hyperlink>
    </w:p>
    <w:p w:rsidR="00835163" w:rsidRDefault="004339DA">
      <w:pPr>
        <w:pStyle w:val="TOC1"/>
        <w:tabs>
          <w:tab w:val="right" w:leader="dot" w:pos="9350"/>
        </w:tabs>
        <w:rPr>
          <w:rFonts w:asciiTheme="minorHAnsi" w:eastAsiaTheme="minorEastAsia" w:hAnsiTheme="minorHAnsi" w:cstheme="minorBidi"/>
          <w:noProof/>
          <w:color w:val="auto"/>
          <w:sz w:val="22"/>
        </w:rPr>
      </w:pPr>
      <w:hyperlink w:anchor="_Toc394049331" w:history="1">
        <w:r w:rsidR="00835163" w:rsidRPr="000216C5">
          <w:rPr>
            <w:rStyle w:val="Hyperlink"/>
            <w:noProof/>
          </w:rPr>
          <w:t>6.3. Dynamic Model</w:t>
        </w:r>
        <w:r w:rsidR="00835163">
          <w:rPr>
            <w:noProof/>
            <w:webHidden/>
          </w:rPr>
          <w:tab/>
        </w:r>
        <w:r w:rsidR="00835163">
          <w:rPr>
            <w:noProof/>
            <w:webHidden/>
          </w:rPr>
          <w:fldChar w:fldCharType="begin"/>
        </w:r>
        <w:r w:rsidR="00835163">
          <w:rPr>
            <w:noProof/>
            <w:webHidden/>
          </w:rPr>
          <w:instrText xml:space="preserve"> PAGEREF _Toc394049331 \h </w:instrText>
        </w:r>
        <w:r w:rsidR="00835163">
          <w:rPr>
            <w:noProof/>
            <w:webHidden/>
          </w:rPr>
        </w:r>
        <w:r w:rsidR="00835163">
          <w:rPr>
            <w:noProof/>
            <w:webHidden/>
          </w:rPr>
          <w:fldChar w:fldCharType="separate"/>
        </w:r>
        <w:r w:rsidR="00835163">
          <w:rPr>
            <w:noProof/>
            <w:webHidden/>
          </w:rPr>
          <w:t>44</w:t>
        </w:r>
        <w:r w:rsidR="00835163">
          <w:rPr>
            <w:noProof/>
            <w:webHidden/>
          </w:rPr>
          <w:fldChar w:fldCharType="end"/>
        </w:r>
      </w:hyperlink>
    </w:p>
    <w:p w:rsidR="00835163" w:rsidRDefault="004339DA">
      <w:pPr>
        <w:pStyle w:val="TOC2"/>
        <w:tabs>
          <w:tab w:val="right" w:leader="dot" w:pos="9350"/>
        </w:tabs>
        <w:rPr>
          <w:rFonts w:asciiTheme="minorHAnsi" w:eastAsiaTheme="minorEastAsia" w:hAnsiTheme="minorHAnsi" w:cstheme="minorBidi"/>
          <w:noProof/>
          <w:color w:val="auto"/>
          <w:sz w:val="22"/>
        </w:rPr>
      </w:pPr>
      <w:hyperlink w:anchor="_Toc394049334" w:history="1">
        <w:r w:rsidR="00835163" w:rsidRPr="000216C5">
          <w:rPr>
            <w:rStyle w:val="Hyperlink"/>
            <w:b/>
            <w:noProof/>
          </w:rPr>
          <w:t>6.4. Code Specification</w:t>
        </w:r>
        <w:r w:rsidR="00835163">
          <w:rPr>
            <w:noProof/>
            <w:webHidden/>
          </w:rPr>
          <w:tab/>
        </w:r>
        <w:r w:rsidR="00835163">
          <w:rPr>
            <w:noProof/>
            <w:webHidden/>
          </w:rPr>
          <w:fldChar w:fldCharType="begin"/>
        </w:r>
        <w:r w:rsidR="00835163">
          <w:rPr>
            <w:noProof/>
            <w:webHidden/>
          </w:rPr>
          <w:instrText xml:space="preserve"> PAGEREF _Toc394049334 \h </w:instrText>
        </w:r>
        <w:r w:rsidR="00835163">
          <w:rPr>
            <w:noProof/>
            <w:webHidden/>
          </w:rPr>
        </w:r>
        <w:r w:rsidR="00835163">
          <w:rPr>
            <w:noProof/>
            <w:webHidden/>
          </w:rPr>
          <w:fldChar w:fldCharType="separate"/>
        </w:r>
        <w:r w:rsidR="00835163">
          <w:rPr>
            <w:noProof/>
            <w:webHidden/>
          </w:rPr>
          <w:t>46</w:t>
        </w:r>
        <w:r w:rsidR="00835163">
          <w:rPr>
            <w:noProof/>
            <w:webHidden/>
          </w:rPr>
          <w:fldChar w:fldCharType="end"/>
        </w:r>
      </w:hyperlink>
    </w:p>
    <w:p w:rsidR="00835163" w:rsidRDefault="004339DA">
      <w:pPr>
        <w:pStyle w:val="TOC1"/>
        <w:tabs>
          <w:tab w:val="right" w:leader="dot" w:pos="9350"/>
        </w:tabs>
        <w:rPr>
          <w:rFonts w:asciiTheme="minorHAnsi" w:eastAsiaTheme="minorEastAsia" w:hAnsiTheme="minorHAnsi" w:cstheme="minorBidi"/>
          <w:noProof/>
          <w:color w:val="auto"/>
          <w:sz w:val="22"/>
        </w:rPr>
      </w:pPr>
      <w:hyperlink w:anchor="_Toc394049336" w:history="1">
        <w:r w:rsidR="00835163" w:rsidRPr="000216C5">
          <w:rPr>
            <w:rStyle w:val="Hyperlink"/>
            <w:noProof/>
          </w:rPr>
          <w:t>7. System Validation</w:t>
        </w:r>
        <w:r w:rsidR="00835163">
          <w:rPr>
            <w:noProof/>
            <w:webHidden/>
          </w:rPr>
          <w:tab/>
        </w:r>
        <w:r w:rsidR="00835163">
          <w:rPr>
            <w:noProof/>
            <w:webHidden/>
          </w:rPr>
          <w:fldChar w:fldCharType="begin"/>
        </w:r>
        <w:r w:rsidR="00835163">
          <w:rPr>
            <w:noProof/>
            <w:webHidden/>
          </w:rPr>
          <w:instrText xml:space="preserve"> PAGEREF _Toc394049336 \h </w:instrText>
        </w:r>
        <w:r w:rsidR="00835163">
          <w:rPr>
            <w:noProof/>
            <w:webHidden/>
          </w:rPr>
        </w:r>
        <w:r w:rsidR="00835163">
          <w:rPr>
            <w:noProof/>
            <w:webHidden/>
          </w:rPr>
          <w:fldChar w:fldCharType="separate"/>
        </w:r>
        <w:r w:rsidR="00835163">
          <w:rPr>
            <w:noProof/>
            <w:webHidden/>
          </w:rPr>
          <w:t>48</w:t>
        </w:r>
        <w:r w:rsidR="00835163">
          <w:rPr>
            <w:noProof/>
            <w:webHidden/>
          </w:rPr>
          <w:fldChar w:fldCharType="end"/>
        </w:r>
      </w:hyperlink>
    </w:p>
    <w:p w:rsidR="00835163" w:rsidRDefault="004339DA">
      <w:pPr>
        <w:pStyle w:val="TOC2"/>
        <w:tabs>
          <w:tab w:val="left" w:pos="880"/>
          <w:tab w:val="right" w:leader="dot" w:pos="9350"/>
        </w:tabs>
        <w:rPr>
          <w:rFonts w:asciiTheme="minorHAnsi" w:eastAsiaTheme="minorEastAsia" w:hAnsiTheme="minorHAnsi" w:cstheme="minorBidi"/>
          <w:noProof/>
          <w:color w:val="auto"/>
          <w:sz w:val="22"/>
        </w:rPr>
      </w:pPr>
      <w:hyperlink w:anchor="_Toc394049337" w:history="1">
        <w:r w:rsidR="00835163" w:rsidRPr="000216C5">
          <w:rPr>
            <w:rStyle w:val="Hyperlink"/>
            <w:b/>
            <w:noProof/>
          </w:rPr>
          <w:t>7.1</w:t>
        </w:r>
        <w:r w:rsidR="00835163">
          <w:rPr>
            <w:rFonts w:asciiTheme="minorHAnsi" w:eastAsiaTheme="minorEastAsia" w:hAnsiTheme="minorHAnsi" w:cstheme="minorBidi"/>
            <w:noProof/>
            <w:color w:val="auto"/>
            <w:sz w:val="22"/>
          </w:rPr>
          <w:tab/>
        </w:r>
        <w:r w:rsidR="00835163" w:rsidRPr="000216C5">
          <w:rPr>
            <w:rStyle w:val="Hyperlink"/>
            <w:b/>
            <w:noProof/>
          </w:rPr>
          <w:t xml:space="preserve"> Subsystem Tests </w:t>
        </w:r>
        <w:r w:rsidR="00835163" w:rsidRPr="000216C5">
          <w:rPr>
            <w:rStyle w:val="Hyperlink"/>
            <w:noProof/>
          </w:rPr>
          <w:t>Associated stubs included in Appendix G</w:t>
        </w:r>
        <w:r w:rsidR="00835163">
          <w:rPr>
            <w:noProof/>
            <w:webHidden/>
          </w:rPr>
          <w:tab/>
        </w:r>
        <w:r w:rsidR="00835163">
          <w:rPr>
            <w:noProof/>
            <w:webHidden/>
          </w:rPr>
          <w:fldChar w:fldCharType="begin"/>
        </w:r>
        <w:r w:rsidR="00835163">
          <w:rPr>
            <w:noProof/>
            <w:webHidden/>
          </w:rPr>
          <w:instrText xml:space="preserve"> PAGEREF _Toc394049337 \h </w:instrText>
        </w:r>
        <w:r w:rsidR="00835163">
          <w:rPr>
            <w:noProof/>
            <w:webHidden/>
          </w:rPr>
        </w:r>
        <w:r w:rsidR="00835163">
          <w:rPr>
            <w:noProof/>
            <w:webHidden/>
          </w:rPr>
          <w:fldChar w:fldCharType="separate"/>
        </w:r>
        <w:r w:rsidR="00835163">
          <w:rPr>
            <w:noProof/>
            <w:webHidden/>
          </w:rPr>
          <w:t>48</w:t>
        </w:r>
        <w:r w:rsidR="00835163">
          <w:rPr>
            <w:noProof/>
            <w:webHidden/>
          </w:rPr>
          <w:fldChar w:fldCharType="end"/>
        </w:r>
      </w:hyperlink>
    </w:p>
    <w:p w:rsidR="00835163" w:rsidRDefault="004339DA">
      <w:pPr>
        <w:pStyle w:val="TOC2"/>
        <w:tabs>
          <w:tab w:val="left" w:pos="880"/>
          <w:tab w:val="right" w:leader="dot" w:pos="9350"/>
        </w:tabs>
        <w:rPr>
          <w:rFonts w:asciiTheme="minorHAnsi" w:eastAsiaTheme="minorEastAsia" w:hAnsiTheme="minorHAnsi" w:cstheme="minorBidi"/>
          <w:noProof/>
          <w:color w:val="auto"/>
          <w:sz w:val="22"/>
        </w:rPr>
      </w:pPr>
      <w:hyperlink w:anchor="_Toc394049338" w:history="1">
        <w:r w:rsidR="00835163" w:rsidRPr="000216C5">
          <w:rPr>
            <w:rStyle w:val="Hyperlink"/>
            <w:b/>
            <w:noProof/>
          </w:rPr>
          <w:t>7.2</w:t>
        </w:r>
        <w:r w:rsidR="00835163">
          <w:rPr>
            <w:rFonts w:asciiTheme="minorHAnsi" w:eastAsiaTheme="minorEastAsia" w:hAnsiTheme="minorHAnsi" w:cstheme="minorBidi"/>
            <w:noProof/>
            <w:color w:val="auto"/>
            <w:sz w:val="22"/>
          </w:rPr>
          <w:tab/>
        </w:r>
        <w:r w:rsidR="00835163" w:rsidRPr="000216C5">
          <w:rPr>
            <w:rStyle w:val="Hyperlink"/>
            <w:b/>
            <w:noProof/>
          </w:rPr>
          <w:t xml:space="preserve">System Tests </w:t>
        </w:r>
        <w:r w:rsidR="00835163" w:rsidRPr="000216C5">
          <w:rPr>
            <w:rStyle w:val="Hyperlink"/>
            <w:noProof/>
          </w:rPr>
          <w:t>Note corresponds to used case id plus a ‘T’#testID</w:t>
        </w:r>
        <w:r w:rsidR="00835163">
          <w:rPr>
            <w:noProof/>
            <w:webHidden/>
          </w:rPr>
          <w:tab/>
        </w:r>
        <w:r w:rsidR="00835163">
          <w:rPr>
            <w:noProof/>
            <w:webHidden/>
          </w:rPr>
          <w:fldChar w:fldCharType="begin"/>
        </w:r>
        <w:r w:rsidR="00835163">
          <w:rPr>
            <w:noProof/>
            <w:webHidden/>
          </w:rPr>
          <w:instrText xml:space="preserve"> PAGEREF _Toc394049338 \h </w:instrText>
        </w:r>
        <w:r w:rsidR="00835163">
          <w:rPr>
            <w:noProof/>
            <w:webHidden/>
          </w:rPr>
        </w:r>
        <w:r w:rsidR="00835163">
          <w:rPr>
            <w:noProof/>
            <w:webHidden/>
          </w:rPr>
          <w:fldChar w:fldCharType="separate"/>
        </w:r>
        <w:r w:rsidR="00835163">
          <w:rPr>
            <w:noProof/>
            <w:webHidden/>
          </w:rPr>
          <w:t>49</w:t>
        </w:r>
        <w:r w:rsidR="00835163">
          <w:rPr>
            <w:noProof/>
            <w:webHidden/>
          </w:rPr>
          <w:fldChar w:fldCharType="end"/>
        </w:r>
      </w:hyperlink>
    </w:p>
    <w:p w:rsidR="00835163" w:rsidRDefault="004339DA">
      <w:pPr>
        <w:pStyle w:val="TOC2"/>
        <w:tabs>
          <w:tab w:val="left" w:pos="880"/>
          <w:tab w:val="right" w:leader="dot" w:pos="9350"/>
        </w:tabs>
        <w:rPr>
          <w:rFonts w:asciiTheme="minorHAnsi" w:eastAsiaTheme="minorEastAsia" w:hAnsiTheme="minorHAnsi" w:cstheme="minorBidi"/>
          <w:noProof/>
          <w:color w:val="auto"/>
          <w:sz w:val="22"/>
        </w:rPr>
      </w:pPr>
      <w:hyperlink w:anchor="_Toc394049339" w:history="1">
        <w:r w:rsidR="00835163" w:rsidRPr="000216C5">
          <w:rPr>
            <w:rStyle w:val="Hyperlink"/>
            <w:b/>
            <w:noProof/>
          </w:rPr>
          <w:t>7.3</w:t>
        </w:r>
        <w:r w:rsidR="00835163">
          <w:rPr>
            <w:rFonts w:asciiTheme="minorHAnsi" w:eastAsiaTheme="minorEastAsia" w:hAnsiTheme="minorHAnsi" w:cstheme="minorBidi"/>
            <w:noProof/>
            <w:color w:val="auto"/>
            <w:sz w:val="22"/>
          </w:rPr>
          <w:tab/>
        </w:r>
        <w:r w:rsidR="00835163" w:rsidRPr="000216C5">
          <w:rPr>
            <w:rStyle w:val="Hyperlink"/>
            <w:b/>
            <w:noProof/>
          </w:rPr>
          <w:t>Evaluation of Tests</w:t>
        </w:r>
        <w:r w:rsidR="00835163">
          <w:rPr>
            <w:noProof/>
            <w:webHidden/>
          </w:rPr>
          <w:tab/>
        </w:r>
        <w:r w:rsidR="00835163">
          <w:rPr>
            <w:noProof/>
            <w:webHidden/>
          </w:rPr>
          <w:fldChar w:fldCharType="begin"/>
        </w:r>
        <w:r w:rsidR="00835163">
          <w:rPr>
            <w:noProof/>
            <w:webHidden/>
          </w:rPr>
          <w:instrText xml:space="preserve"> PAGEREF _Toc394049339 \h </w:instrText>
        </w:r>
        <w:r w:rsidR="00835163">
          <w:rPr>
            <w:noProof/>
            <w:webHidden/>
          </w:rPr>
        </w:r>
        <w:r w:rsidR="00835163">
          <w:rPr>
            <w:noProof/>
            <w:webHidden/>
          </w:rPr>
          <w:fldChar w:fldCharType="separate"/>
        </w:r>
        <w:r w:rsidR="00835163">
          <w:rPr>
            <w:noProof/>
            <w:webHidden/>
          </w:rPr>
          <w:t>53</w:t>
        </w:r>
        <w:r w:rsidR="00835163">
          <w:rPr>
            <w:noProof/>
            <w:webHidden/>
          </w:rPr>
          <w:fldChar w:fldCharType="end"/>
        </w:r>
      </w:hyperlink>
    </w:p>
    <w:p w:rsidR="00835163" w:rsidRDefault="004339DA">
      <w:pPr>
        <w:pStyle w:val="TOC1"/>
        <w:tabs>
          <w:tab w:val="left" w:pos="440"/>
          <w:tab w:val="right" w:leader="dot" w:pos="9350"/>
        </w:tabs>
        <w:rPr>
          <w:rFonts w:asciiTheme="minorHAnsi" w:eastAsiaTheme="minorEastAsia" w:hAnsiTheme="minorHAnsi" w:cstheme="minorBidi"/>
          <w:noProof/>
          <w:color w:val="auto"/>
          <w:sz w:val="22"/>
        </w:rPr>
      </w:pPr>
      <w:hyperlink w:anchor="_Toc394049340" w:history="1">
        <w:r w:rsidR="00835163" w:rsidRPr="000216C5">
          <w:rPr>
            <w:rStyle w:val="Hyperlink"/>
            <w:noProof/>
          </w:rPr>
          <w:t>8.</w:t>
        </w:r>
        <w:r w:rsidR="00835163">
          <w:rPr>
            <w:rFonts w:asciiTheme="minorHAnsi" w:eastAsiaTheme="minorEastAsia" w:hAnsiTheme="minorHAnsi" w:cstheme="minorBidi"/>
            <w:noProof/>
            <w:color w:val="auto"/>
            <w:sz w:val="22"/>
          </w:rPr>
          <w:tab/>
        </w:r>
        <w:r w:rsidR="00835163" w:rsidRPr="000216C5">
          <w:rPr>
            <w:rStyle w:val="Hyperlink"/>
            <w:noProof/>
          </w:rPr>
          <w:t>Glossary</w:t>
        </w:r>
        <w:r w:rsidR="00835163">
          <w:rPr>
            <w:noProof/>
            <w:webHidden/>
          </w:rPr>
          <w:tab/>
        </w:r>
        <w:r w:rsidR="00835163">
          <w:rPr>
            <w:noProof/>
            <w:webHidden/>
          </w:rPr>
          <w:fldChar w:fldCharType="begin"/>
        </w:r>
        <w:r w:rsidR="00835163">
          <w:rPr>
            <w:noProof/>
            <w:webHidden/>
          </w:rPr>
          <w:instrText xml:space="preserve"> PAGEREF _Toc394049340 \h </w:instrText>
        </w:r>
        <w:r w:rsidR="00835163">
          <w:rPr>
            <w:noProof/>
            <w:webHidden/>
          </w:rPr>
        </w:r>
        <w:r w:rsidR="00835163">
          <w:rPr>
            <w:noProof/>
            <w:webHidden/>
          </w:rPr>
          <w:fldChar w:fldCharType="separate"/>
        </w:r>
        <w:r w:rsidR="00835163">
          <w:rPr>
            <w:noProof/>
            <w:webHidden/>
          </w:rPr>
          <w:t>54</w:t>
        </w:r>
        <w:r w:rsidR="00835163">
          <w:rPr>
            <w:noProof/>
            <w:webHidden/>
          </w:rPr>
          <w:fldChar w:fldCharType="end"/>
        </w:r>
      </w:hyperlink>
    </w:p>
    <w:p w:rsidR="00835163" w:rsidRDefault="004339DA">
      <w:pPr>
        <w:pStyle w:val="TOC1"/>
        <w:tabs>
          <w:tab w:val="left" w:pos="440"/>
          <w:tab w:val="right" w:leader="dot" w:pos="9350"/>
        </w:tabs>
        <w:rPr>
          <w:rFonts w:asciiTheme="minorHAnsi" w:eastAsiaTheme="minorEastAsia" w:hAnsiTheme="minorHAnsi" w:cstheme="minorBidi"/>
          <w:noProof/>
          <w:color w:val="auto"/>
          <w:sz w:val="22"/>
        </w:rPr>
      </w:pPr>
      <w:hyperlink w:anchor="_Toc394049350" w:history="1">
        <w:r w:rsidR="00835163" w:rsidRPr="000216C5">
          <w:rPr>
            <w:rStyle w:val="Hyperlink"/>
            <w:noProof/>
          </w:rPr>
          <w:t>9.</w:t>
        </w:r>
        <w:r w:rsidR="00835163">
          <w:rPr>
            <w:rFonts w:asciiTheme="minorHAnsi" w:eastAsiaTheme="minorEastAsia" w:hAnsiTheme="minorHAnsi" w:cstheme="minorBidi"/>
            <w:noProof/>
            <w:color w:val="auto"/>
            <w:sz w:val="22"/>
          </w:rPr>
          <w:tab/>
        </w:r>
        <w:r w:rsidR="00835163" w:rsidRPr="000216C5">
          <w:rPr>
            <w:rStyle w:val="Hyperlink"/>
            <w:noProof/>
          </w:rPr>
          <w:t>Appendix</w:t>
        </w:r>
        <w:r w:rsidR="00835163">
          <w:rPr>
            <w:noProof/>
            <w:webHidden/>
          </w:rPr>
          <w:tab/>
        </w:r>
        <w:r w:rsidR="00835163">
          <w:rPr>
            <w:noProof/>
            <w:webHidden/>
          </w:rPr>
          <w:fldChar w:fldCharType="begin"/>
        </w:r>
        <w:r w:rsidR="00835163">
          <w:rPr>
            <w:noProof/>
            <w:webHidden/>
          </w:rPr>
          <w:instrText xml:space="preserve"> PAGEREF _Toc394049350 \h </w:instrText>
        </w:r>
        <w:r w:rsidR="00835163">
          <w:rPr>
            <w:noProof/>
            <w:webHidden/>
          </w:rPr>
        </w:r>
        <w:r w:rsidR="00835163">
          <w:rPr>
            <w:noProof/>
            <w:webHidden/>
          </w:rPr>
          <w:fldChar w:fldCharType="separate"/>
        </w:r>
        <w:r w:rsidR="00835163">
          <w:rPr>
            <w:noProof/>
            <w:webHidden/>
          </w:rPr>
          <w:t>56</w:t>
        </w:r>
        <w:r w:rsidR="00835163">
          <w:rPr>
            <w:noProof/>
            <w:webHidden/>
          </w:rPr>
          <w:fldChar w:fldCharType="end"/>
        </w:r>
      </w:hyperlink>
    </w:p>
    <w:p w:rsidR="00835163" w:rsidRDefault="004339DA">
      <w:pPr>
        <w:pStyle w:val="TOC2"/>
        <w:tabs>
          <w:tab w:val="left" w:pos="880"/>
          <w:tab w:val="right" w:leader="dot" w:pos="9350"/>
        </w:tabs>
        <w:rPr>
          <w:rFonts w:asciiTheme="minorHAnsi" w:eastAsiaTheme="minorEastAsia" w:hAnsiTheme="minorHAnsi" w:cstheme="minorBidi"/>
          <w:noProof/>
          <w:color w:val="auto"/>
          <w:sz w:val="22"/>
        </w:rPr>
      </w:pPr>
      <w:hyperlink w:anchor="_Toc394049351" w:history="1">
        <w:r w:rsidR="00835163" w:rsidRPr="000216C5">
          <w:rPr>
            <w:rStyle w:val="Hyperlink"/>
            <w:b/>
            <w:noProof/>
          </w:rPr>
          <w:t>9.1</w:t>
        </w:r>
        <w:r w:rsidR="00835163">
          <w:rPr>
            <w:rFonts w:asciiTheme="minorHAnsi" w:eastAsiaTheme="minorEastAsia" w:hAnsiTheme="minorHAnsi" w:cstheme="minorBidi"/>
            <w:noProof/>
            <w:color w:val="auto"/>
            <w:sz w:val="22"/>
          </w:rPr>
          <w:tab/>
        </w:r>
        <w:r w:rsidR="00835163" w:rsidRPr="000216C5">
          <w:rPr>
            <w:rStyle w:val="Hyperlink"/>
            <w:b/>
            <w:noProof/>
          </w:rPr>
          <w:t>Appendix A - Gant Chart</w:t>
        </w:r>
        <w:r w:rsidR="00835163">
          <w:rPr>
            <w:noProof/>
            <w:webHidden/>
          </w:rPr>
          <w:tab/>
        </w:r>
        <w:r w:rsidR="00835163">
          <w:rPr>
            <w:noProof/>
            <w:webHidden/>
          </w:rPr>
          <w:fldChar w:fldCharType="begin"/>
        </w:r>
        <w:r w:rsidR="00835163">
          <w:rPr>
            <w:noProof/>
            <w:webHidden/>
          </w:rPr>
          <w:instrText xml:space="preserve"> PAGEREF _Toc394049351 \h </w:instrText>
        </w:r>
        <w:r w:rsidR="00835163">
          <w:rPr>
            <w:noProof/>
            <w:webHidden/>
          </w:rPr>
        </w:r>
        <w:r w:rsidR="00835163">
          <w:rPr>
            <w:noProof/>
            <w:webHidden/>
          </w:rPr>
          <w:fldChar w:fldCharType="separate"/>
        </w:r>
        <w:r w:rsidR="00835163">
          <w:rPr>
            <w:noProof/>
            <w:webHidden/>
          </w:rPr>
          <w:t>56</w:t>
        </w:r>
        <w:r w:rsidR="00835163">
          <w:rPr>
            <w:noProof/>
            <w:webHidden/>
          </w:rPr>
          <w:fldChar w:fldCharType="end"/>
        </w:r>
      </w:hyperlink>
    </w:p>
    <w:p w:rsidR="00835163" w:rsidRDefault="004339DA">
      <w:pPr>
        <w:pStyle w:val="TOC1"/>
        <w:tabs>
          <w:tab w:val="left" w:pos="660"/>
          <w:tab w:val="right" w:leader="dot" w:pos="9350"/>
        </w:tabs>
        <w:rPr>
          <w:rFonts w:asciiTheme="minorHAnsi" w:eastAsiaTheme="minorEastAsia" w:hAnsiTheme="minorHAnsi" w:cstheme="minorBidi"/>
          <w:noProof/>
          <w:color w:val="auto"/>
          <w:sz w:val="22"/>
        </w:rPr>
      </w:pPr>
      <w:hyperlink w:anchor="_Toc394049352" w:history="1">
        <w:r w:rsidR="00835163" w:rsidRPr="000216C5">
          <w:rPr>
            <w:rStyle w:val="Hyperlink"/>
            <w:noProof/>
          </w:rPr>
          <w:t>9.2</w:t>
        </w:r>
        <w:r w:rsidR="00835163">
          <w:rPr>
            <w:rFonts w:asciiTheme="minorHAnsi" w:eastAsiaTheme="minorEastAsia" w:hAnsiTheme="minorHAnsi" w:cstheme="minorBidi"/>
            <w:noProof/>
            <w:color w:val="auto"/>
            <w:sz w:val="22"/>
          </w:rPr>
          <w:tab/>
        </w:r>
        <w:r w:rsidR="00835163" w:rsidRPr="000216C5">
          <w:rPr>
            <w:rStyle w:val="Hyperlink"/>
            <w:noProof/>
          </w:rPr>
          <w:t>Appendix B - Use Cases</w:t>
        </w:r>
        <w:r w:rsidR="00835163">
          <w:rPr>
            <w:noProof/>
            <w:webHidden/>
          </w:rPr>
          <w:tab/>
        </w:r>
        <w:r w:rsidR="00835163">
          <w:rPr>
            <w:noProof/>
            <w:webHidden/>
          </w:rPr>
          <w:fldChar w:fldCharType="begin"/>
        </w:r>
        <w:r w:rsidR="00835163">
          <w:rPr>
            <w:noProof/>
            <w:webHidden/>
          </w:rPr>
          <w:instrText xml:space="preserve"> PAGEREF _Toc394049352 \h </w:instrText>
        </w:r>
        <w:r w:rsidR="00835163">
          <w:rPr>
            <w:noProof/>
            <w:webHidden/>
          </w:rPr>
        </w:r>
        <w:r w:rsidR="00835163">
          <w:rPr>
            <w:noProof/>
            <w:webHidden/>
          </w:rPr>
          <w:fldChar w:fldCharType="separate"/>
        </w:r>
        <w:r w:rsidR="00835163">
          <w:rPr>
            <w:noProof/>
            <w:webHidden/>
          </w:rPr>
          <w:t>57</w:t>
        </w:r>
        <w:r w:rsidR="00835163">
          <w:rPr>
            <w:noProof/>
            <w:webHidden/>
          </w:rPr>
          <w:fldChar w:fldCharType="end"/>
        </w:r>
      </w:hyperlink>
    </w:p>
    <w:p w:rsidR="00835163" w:rsidRDefault="004339DA">
      <w:pPr>
        <w:pStyle w:val="TOC1"/>
        <w:tabs>
          <w:tab w:val="left" w:pos="660"/>
          <w:tab w:val="right" w:leader="dot" w:pos="9350"/>
        </w:tabs>
        <w:rPr>
          <w:rFonts w:asciiTheme="minorHAnsi" w:eastAsiaTheme="minorEastAsia" w:hAnsiTheme="minorHAnsi" w:cstheme="minorBidi"/>
          <w:noProof/>
          <w:color w:val="auto"/>
          <w:sz w:val="22"/>
        </w:rPr>
      </w:pPr>
      <w:hyperlink w:anchor="_Toc394049353" w:history="1">
        <w:r w:rsidR="00835163" w:rsidRPr="000216C5">
          <w:rPr>
            <w:rStyle w:val="Hyperlink"/>
            <w:noProof/>
          </w:rPr>
          <w:t>9.3</w:t>
        </w:r>
        <w:r w:rsidR="00835163">
          <w:rPr>
            <w:rFonts w:asciiTheme="minorHAnsi" w:eastAsiaTheme="minorEastAsia" w:hAnsiTheme="minorHAnsi" w:cstheme="minorBidi"/>
            <w:noProof/>
            <w:color w:val="auto"/>
            <w:sz w:val="22"/>
          </w:rPr>
          <w:tab/>
        </w:r>
        <w:r w:rsidR="00835163" w:rsidRPr="000216C5">
          <w:rPr>
            <w:rStyle w:val="Hyperlink"/>
            <w:noProof/>
          </w:rPr>
          <w:t>Appendix C – User Interface Designs</w:t>
        </w:r>
        <w:r w:rsidR="00835163">
          <w:rPr>
            <w:noProof/>
            <w:webHidden/>
          </w:rPr>
          <w:tab/>
        </w:r>
        <w:r w:rsidR="00835163">
          <w:rPr>
            <w:noProof/>
            <w:webHidden/>
          </w:rPr>
          <w:fldChar w:fldCharType="begin"/>
        </w:r>
        <w:r w:rsidR="00835163">
          <w:rPr>
            <w:noProof/>
            <w:webHidden/>
          </w:rPr>
          <w:instrText xml:space="preserve"> PAGEREF _Toc394049353 \h </w:instrText>
        </w:r>
        <w:r w:rsidR="00835163">
          <w:rPr>
            <w:noProof/>
            <w:webHidden/>
          </w:rPr>
        </w:r>
        <w:r w:rsidR="00835163">
          <w:rPr>
            <w:noProof/>
            <w:webHidden/>
          </w:rPr>
          <w:fldChar w:fldCharType="separate"/>
        </w:r>
        <w:r w:rsidR="00835163">
          <w:rPr>
            <w:noProof/>
            <w:webHidden/>
          </w:rPr>
          <w:t>97</w:t>
        </w:r>
        <w:r w:rsidR="00835163">
          <w:rPr>
            <w:noProof/>
            <w:webHidden/>
          </w:rPr>
          <w:fldChar w:fldCharType="end"/>
        </w:r>
      </w:hyperlink>
    </w:p>
    <w:p w:rsidR="00835163" w:rsidRDefault="004339DA">
      <w:pPr>
        <w:pStyle w:val="TOC1"/>
        <w:tabs>
          <w:tab w:val="left" w:pos="660"/>
          <w:tab w:val="right" w:leader="dot" w:pos="9350"/>
        </w:tabs>
        <w:rPr>
          <w:rFonts w:asciiTheme="minorHAnsi" w:eastAsiaTheme="minorEastAsia" w:hAnsiTheme="minorHAnsi" w:cstheme="minorBidi"/>
          <w:noProof/>
          <w:color w:val="auto"/>
          <w:sz w:val="22"/>
        </w:rPr>
      </w:pPr>
      <w:hyperlink w:anchor="_Toc394049354" w:history="1">
        <w:r w:rsidR="00835163" w:rsidRPr="000216C5">
          <w:rPr>
            <w:rStyle w:val="Hyperlink"/>
            <w:noProof/>
          </w:rPr>
          <w:t>9.4</w:t>
        </w:r>
        <w:r w:rsidR="00835163">
          <w:rPr>
            <w:rFonts w:asciiTheme="minorHAnsi" w:eastAsiaTheme="minorEastAsia" w:hAnsiTheme="minorHAnsi" w:cstheme="minorBidi"/>
            <w:noProof/>
            <w:color w:val="auto"/>
            <w:sz w:val="22"/>
          </w:rPr>
          <w:tab/>
        </w:r>
        <w:r w:rsidR="00835163" w:rsidRPr="000216C5">
          <w:rPr>
            <w:rStyle w:val="Hyperlink"/>
            <w:noProof/>
          </w:rPr>
          <w:t>Appendix D – Static Models</w:t>
        </w:r>
        <w:r w:rsidR="00835163">
          <w:rPr>
            <w:noProof/>
            <w:webHidden/>
          </w:rPr>
          <w:tab/>
        </w:r>
        <w:r w:rsidR="00835163">
          <w:rPr>
            <w:noProof/>
            <w:webHidden/>
          </w:rPr>
          <w:fldChar w:fldCharType="begin"/>
        </w:r>
        <w:r w:rsidR="00835163">
          <w:rPr>
            <w:noProof/>
            <w:webHidden/>
          </w:rPr>
          <w:instrText xml:space="preserve"> PAGEREF _Toc394049354 \h </w:instrText>
        </w:r>
        <w:r w:rsidR="00835163">
          <w:rPr>
            <w:noProof/>
            <w:webHidden/>
          </w:rPr>
        </w:r>
        <w:r w:rsidR="00835163">
          <w:rPr>
            <w:noProof/>
            <w:webHidden/>
          </w:rPr>
          <w:fldChar w:fldCharType="separate"/>
        </w:r>
        <w:r w:rsidR="00835163">
          <w:rPr>
            <w:noProof/>
            <w:webHidden/>
          </w:rPr>
          <w:t>106</w:t>
        </w:r>
        <w:r w:rsidR="00835163">
          <w:rPr>
            <w:noProof/>
            <w:webHidden/>
          </w:rPr>
          <w:fldChar w:fldCharType="end"/>
        </w:r>
      </w:hyperlink>
    </w:p>
    <w:p w:rsidR="00835163" w:rsidRDefault="004339DA">
      <w:pPr>
        <w:pStyle w:val="TOC1"/>
        <w:tabs>
          <w:tab w:val="left" w:pos="660"/>
          <w:tab w:val="right" w:leader="dot" w:pos="9350"/>
        </w:tabs>
        <w:rPr>
          <w:rFonts w:asciiTheme="minorHAnsi" w:eastAsiaTheme="minorEastAsia" w:hAnsiTheme="minorHAnsi" w:cstheme="minorBidi"/>
          <w:noProof/>
          <w:color w:val="auto"/>
          <w:sz w:val="22"/>
        </w:rPr>
      </w:pPr>
      <w:hyperlink w:anchor="_Toc394049366" w:history="1">
        <w:r w:rsidR="00835163" w:rsidRPr="000216C5">
          <w:rPr>
            <w:rStyle w:val="Hyperlink"/>
            <w:noProof/>
          </w:rPr>
          <w:t>9.5</w:t>
        </w:r>
        <w:r w:rsidR="00835163">
          <w:rPr>
            <w:rFonts w:asciiTheme="minorHAnsi" w:eastAsiaTheme="minorEastAsia" w:hAnsiTheme="minorHAnsi" w:cstheme="minorBidi"/>
            <w:noProof/>
            <w:color w:val="auto"/>
            <w:sz w:val="22"/>
          </w:rPr>
          <w:tab/>
        </w:r>
        <w:r w:rsidR="00835163" w:rsidRPr="000216C5">
          <w:rPr>
            <w:rStyle w:val="Hyperlink"/>
            <w:noProof/>
          </w:rPr>
          <w:t>Appendix E – Dynamic Models</w:t>
        </w:r>
        <w:r w:rsidR="00835163">
          <w:rPr>
            <w:noProof/>
            <w:webHidden/>
          </w:rPr>
          <w:tab/>
        </w:r>
        <w:r w:rsidR="00835163">
          <w:rPr>
            <w:noProof/>
            <w:webHidden/>
          </w:rPr>
          <w:fldChar w:fldCharType="begin"/>
        </w:r>
        <w:r w:rsidR="00835163">
          <w:rPr>
            <w:noProof/>
            <w:webHidden/>
          </w:rPr>
          <w:instrText xml:space="preserve"> PAGEREF _Toc394049366 \h </w:instrText>
        </w:r>
        <w:r w:rsidR="00835163">
          <w:rPr>
            <w:noProof/>
            <w:webHidden/>
          </w:rPr>
        </w:r>
        <w:r w:rsidR="00835163">
          <w:rPr>
            <w:noProof/>
            <w:webHidden/>
          </w:rPr>
          <w:fldChar w:fldCharType="separate"/>
        </w:r>
        <w:r w:rsidR="00835163">
          <w:rPr>
            <w:noProof/>
            <w:webHidden/>
          </w:rPr>
          <w:t>118</w:t>
        </w:r>
        <w:r w:rsidR="00835163">
          <w:rPr>
            <w:noProof/>
            <w:webHidden/>
          </w:rPr>
          <w:fldChar w:fldCharType="end"/>
        </w:r>
      </w:hyperlink>
    </w:p>
    <w:p w:rsidR="00835163" w:rsidRDefault="004339DA">
      <w:pPr>
        <w:pStyle w:val="TOC1"/>
        <w:tabs>
          <w:tab w:val="left" w:pos="660"/>
          <w:tab w:val="right" w:leader="dot" w:pos="9350"/>
        </w:tabs>
        <w:rPr>
          <w:rFonts w:asciiTheme="minorHAnsi" w:eastAsiaTheme="minorEastAsia" w:hAnsiTheme="minorHAnsi" w:cstheme="minorBidi"/>
          <w:noProof/>
          <w:color w:val="auto"/>
          <w:sz w:val="22"/>
        </w:rPr>
      </w:pPr>
      <w:hyperlink w:anchor="_Toc394049422" w:history="1">
        <w:r w:rsidR="00835163" w:rsidRPr="000216C5">
          <w:rPr>
            <w:rStyle w:val="Hyperlink"/>
            <w:noProof/>
          </w:rPr>
          <w:t>9.6</w:t>
        </w:r>
        <w:r w:rsidR="00835163">
          <w:rPr>
            <w:rFonts w:asciiTheme="minorHAnsi" w:eastAsiaTheme="minorEastAsia" w:hAnsiTheme="minorHAnsi" w:cstheme="minorBidi"/>
            <w:noProof/>
            <w:color w:val="auto"/>
            <w:sz w:val="22"/>
          </w:rPr>
          <w:tab/>
        </w:r>
        <w:r w:rsidR="00835163" w:rsidRPr="000216C5">
          <w:rPr>
            <w:rStyle w:val="Hyperlink"/>
            <w:noProof/>
          </w:rPr>
          <w:t>Appendix G – Documented Code for Test Driven and Stubs</w:t>
        </w:r>
        <w:r w:rsidR="00835163">
          <w:rPr>
            <w:noProof/>
            <w:webHidden/>
          </w:rPr>
          <w:tab/>
        </w:r>
        <w:r w:rsidR="00835163">
          <w:rPr>
            <w:noProof/>
            <w:webHidden/>
          </w:rPr>
          <w:fldChar w:fldCharType="begin"/>
        </w:r>
        <w:r w:rsidR="00835163">
          <w:rPr>
            <w:noProof/>
            <w:webHidden/>
          </w:rPr>
          <w:instrText xml:space="preserve"> PAGEREF _Toc394049422 \h </w:instrText>
        </w:r>
        <w:r w:rsidR="00835163">
          <w:rPr>
            <w:noProof/>
            <w:webHidden/>
          </w:rPr>
        </w:r>
        <w:r w:rsidR="00835163">
          <w:rPr>
            <w:noProof/>
            <w:webHidden/>
          </w:rPr>
          <w:fldChar w:fldCharType="separate"/>
        </w:r>
        <w:r w:rsidR="00835163">
          <w:rPr>
            <w:noProof/>
            <w:webHidden/>
          </w:rPr>
          <w:t>156</w:t>
        </w:r>
        <w:r w:rsidR="00835163">
          <w:rPr>
            <w:noProof/>
            <w:webHidden/>
          </w:rPr>
          <w:fldChar w:fldCharType="end"/>
        </w:r>
      </w:hyperlink>
    </w:p>
    <w:p w:rsidR="00835163" w:rsidRDefault="004339DA">
      <w:pPr>
        <w:pStyle w:val="TOC1"/>
        <w:tabs>
          <w:tab w:val="left" w:pos="660"/>
          <w:tab w:val="right" w:leader="dot" w:pos="9350"/>
        </w:tabs>
        <w:rPr>
          <w:rFonts w:asciiTheme="minorHAnsi" w:eastAsiaTheme="minorEastAsia" w:hAnsiTheme="minorHAnsi" w:cstheme="minorBidi"/>
          <w:noProof/>
          <w:color w:val="auto"/>
          <w:sz w:val="22"/>
        </w:rPr>
      </w:pPr>
      <w:hyperlink w:anchor="_Toc394049423" w:history="1">
        <w:r w:rsidR="00835163" w:rsidRPr="000216C5">
          <w:rPr>
            <w:rStyle w:val="Hyperlink"/>
            <w:noProof/>
          </w:rPr>
          <w:t>10.</w:t>
        </w:r>
        <w:r w:rsidR="00835163">
          <w:rPr>
            <w:rFonts w:asciiTheme="minorHAnsi" w:eastAsiaTheme="minorEastAsia" w:hAnsiTheme="minorHAnsi" w:cstheme="minorBidi"/>
            <w:noProof/>
            <w:color w:val="auto"/>
            <w:sz w:val="22"/>
          </w:rPr>
          <w:tab/>
        </w:r>
        <w:r w:rsidR="00835163" w:rsidRPr="000216C5">
          <w:rPr>
            <w:rStyle w:val="Hyperlink"/>
            <w:noProof/>
          </w:rPr>
          <w:t>References</w:t>
        </w:r>
        <w:r w:rsidR="00835163">
          <w:rPr>
            <w:noProof/>
            <w:webHidden/>
          </w:rPr>
          <w:tab/>
        </w:r>
        <w:r w:rsidR="00835163">
          <w:rPr>
            <w:noProof/>
            <w:webHidden/>
          </w:rPr>
          <w:fldChar w:fldCharType="begin"/>
        </w:r>
        <w:r w:rsidR="00835163">
          <w:rPr>
            <w:noProof/>
            <w:webHidden/>
          </w:rPr>
          <w:instrText xml:space="preserve"> PAGEREF _Toc394049423 \h </w:instrText>
        </w:r>
        <w:r w:rsidR="00835163">
          <w:rPr>
            <w:noProof/>
            <w:webHidden/>
          </w:rPr>
        </w:r>
        <w:r w:rsidR="00835163">
          <w:rPr>
            <w:noProof/>
            <w:webHidden/>
          </w:rPr>
          <w:fldChar w:fldCharType="separate"/>
        </w:r>
        <w:r w:rsidR="00835163">
          <w:rPr>
            <w:noProof/>
            <w:webHidden/>
          </w:rPr>
          <w:t>158</w:t>
        </w:r>
        <w:r w:rsidR="00835163">
          <w:rPr>
            <w:noProof/>
            <w:webHidden/>
          </w:rPr>
          <w:fldChar w:fldCharType="end"/>
        </w:r>
      </w:hyperlink>
    </w:p>
    <w:p w:rsidR="00D25F69" w:rsidRPr="00265D9C" w:rsidRDefault="00D25F69" w:rsidP="00D25F69">
      <w:pPr>
        <w:pStyle w:val="T2"/>
        <w:jc w:val="left"/>
      </w:pPr>
      <w:r>
        <w:rPr>
          <w:bCs/>
          <w:noProof/>
        </w:rPr>
        <w:fldChar w:fldCharType="end"/>
      </w:r>
    </w:p>
    <w:p w:rsidR="00D25F69" w:rsidRDefault="00D25F69" w:rsidP="00D25F69">
      <w:pPr>
        <w:pStyle w:val="H1"/>
        <w:rPr>
          <w:rFonts w:eastAsia="Times New Roman"/>
        </w:rPr>
      </w:pPr>
      <w:bookmarkStart w:id="5" w:name="_Toc394049274"/>
      <w:r>
        <w:rPr>
          <w:noProof/>
        </w:rPr>
        <w:lastRenderedPageBreak/>
        <mc:AlternateContent>
          <mc:Choice Requires="wpg">
            <w:drawing>
              <wp:anchor distT="0" distB="0" distL="114300" distR="114300" simplePos="0" relativeHeight="251623424" behindDoc="1" locked="0" layoutInCell="1" allowOverlap="1" wp14:anchorId="50A59D5E" wp14:editId="7C92F649">
                <wp:simplePos x="0" y="0"/>
                <wp:positionH relativeFrom="column">
                  <wp:posOffset>31115</wp:posOffset>
                </wp:positionH>
                <wp:positionV relativeFrom="paragraph">
                  <wp:posOffset>-110490</wp:posOffset>
                </wp:positionV>
                <wp:extent cx="5781675" cy="789940"/>
                <wp:effectExtent l="0" t="0" r="0" b="0"/>
                <wp:wrapTight wrapText="bothSides">
                  <wp:wrapPolygon edited="0">
                    <wp:start x="19572" y="0"/>
                    <wp:lineTo x="19145" y="0"/>
                    <wp:lineTo x="19145" y="1042"/>
                    <wp:lineTo x="19643" y="8334"/>
                    <wp:lineTo x="0" y="11460"/>
                    <wp:lineTo x="0" y="14064"/>
                    <wp:lineTo x="12668" y="16669"/>
                    <wp:lineTo x="12668" y="20836"/>
                    <wp:lineTo x="21066" y="20836"/>
                    <wp:lineTo x="21280" y="20836"/>
                    <wp:lineTo x="21422" y="18752"/>
                    <wp:lineTo x="21493" y="14064"/>
                    <wp:lineTo x="21493" y="11981"/>
                    <wp:lineTo x="20568" y="8334"/>
                    <wp:lineTo x="20853" y="4688"/>
                    <wp:lineTo x="20924" y="0"/>
                    <wp:lineTo x="20710" y="0"/>
                    <wp:lineTo x="19572" y="0"/>
                  </wp:wrapPolygon>
                </wp:wrapTight>
                <wp:docPr id="8" name="Group 8"/>
                <wp:cNvGraphicFramePr/>
                <a:graphic xmlns:a="http://schemas.openxmlformats.org/drawingml/2006/main">
                  <a:graphicData uri="http://schemas.microsoft.com/office/word/2010/wordprocessingGroup">
                    <wpg:wgp>
                      <wpg:cNvGrpSpPr/>
                      <wpg:grpSpPr>
                        <a:xfrm>
                          <a:off x="0" y="0"/>
                          <a:ext cx="5781675" cy="789940"/>
                          <a:chOff x="0" y="0"/>
                          <a:chExt cx="5782170" cy="790575"/>
                        </a:xfrm>
                      </wpg:grpSpPr>
                      <wps:wsp>
                        <wps:cNvPr id="7" name="Text Box 2"/>
                        <wps:cNvSpPr txBox="1">
                          <a:spLocks noChangeArrowheads="1"/>
                        </wps:cNvSpPr>
                        <wps:spPr bwMode="auto">
                          <a:xfrm>
                            <a:off x="3437177" y="418563"/>
                            <a:ext cx="1726077" cy="371943"/>
                          </a:xfrm>
                          <a:prstGeom prst="rect">
                            <a:avLst/>
                          </a:prstGeom>
                          <a:solidFill>
                            <a:srgbClr val="FFFFFF"/>
                          </a:solidFill>
                          <a:ln w="9525">
                            <a:noFill/>
                            <a:miter lim="800000"/>
                            <a:headEnd/>
                            <a:tailEnd/>
                          </a:ln>
                        </wps:spPr>
                        <wps:txbx>
                          <w:txbxContent>
                            <w:p w:rsidR="00144328" w:rsidRDefault="00144328" w:rsidP="00D25F69">
                              <w:pPr>
                                <w:rPr>
                                  <w:rFonts w:ascii="Gabriola" w:hAnsi="Gabriola"/>
                                  <w:i/>
                                </w:rPr>
                              </w:pPr>
                              <w:r>
                                <w:rPr>
                                  <w:rFonts w:ascii="Gabriola" w:hAnsi="Gabriola"/>
                                  <w:i/>
                                </w:rPr>
                                <w:t>Senior Project Website V5</w:t>
                              </w:r>
                            </w:p>
                          </w:txbxContent>
                        </wps:txbx>
                        <wps:bodyPr rot="0" vert="horz" wrap="square" lIns="91440" tIns="45720" rIns="91440" bIns="45720" anchor="t" anchorCtr="0">
                          <a:noAutofit/>
                        </wps:bodyPr>
                      </wps:wsp>
                      <wps:wsp>
                        <wps:cNvPr id="9" name="Straight Connector 9"/>
                        <wps:cNvCnPr/>
                        <wps:spPr>
                          <a:xfrm>
                            <a:off x="0" y="485775"/>
                            <a:ext cx="5763120" cy="0"/>
                          </a:xfrm>
                          <a:prstGeom prst="line">
                            <a:avLst/>
                          </a:prstGeom>
                          <a:noFill/>
                          <a:ln w="66675" cap="flat" cmpd="thickThin" algn="ctr">
                            <a:solidFill>
                              <a:sysClr val="windowText" lastClr="000000"/>
                            </a:solidFill>
                            <a:prstDash val="solid"/>
                          </a:ln>
                          <a:effectLst/>
                        </wps:spPr>
                        <wps:bodyPr/>
                      </wps:wsp>
                      <pic:pic xmlns:pic="http://schemas.openxmlformats.org/drawingml/2006/picture">
                        <pic:nvPicPr>
                          <pic:cNvPr id="10" name="Picture 10"/>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4991595" y="0"/>
                            <a:ext cx="790575" cy="79057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0A59D5E" id="Group 8" o:spid="_x0000_s1030" style="position:absolute;left:0;text-align:left;margin-left:2.45pt;margin-top:-8.7pt;width:455.25pt;height:62.2pt;z-index:-251693056;mso-width-relative:margin;mso-height-relative:margin" coordsize="57821,7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">
                <v:shape id="_x0000_s1031" type="#_x0000_t202" style="position:absolute;left:34371;top:4185;width:17261;height:3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uuIMIA&#10;AADaAAAADwAAAGRycy9kb3ducmV2LnhtbESP3YrCMBSE7wXfIZwFb0RTZbVut1FWQfHWnwc4Nqc/&#10;bHNSmqytb28WBC+HmfmGSTe9qcWdWldZVjCbRiCIM6srLhRcL/vJCoTzyBpry6TgQQ426+EgxUTb&#10;jk90P/tCBAi7BBWU3jeJlC4ryaCb2oY4eLltDfog20LqFrsAN7WcR9FSGqw4LJTY0K6k7Pf8ZxTk&#10;x268+OpuB3+NT5/LLVbxzT6UGn30P98gPPX+HX61j1pBDP9Xwg2Q6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5664gwgAAANoAAAAPAAAAAAAAAAAAAAAAAJgCAABkcnMvZG93&#10;bnJldi54bWxQSwUGAAAAAAQABAD1AAAAhwMAAAAA&#10;" stroked="f">
                  <v:textbox>
                    <w:txbxContent>
                      <w:p w:rsidR="00144328" w:rsidRDefault="00144328" w:rsidP="00D25F69">
                        <w:pPr>
                          <w:rPr>
                            <w:rFonts w:ascii="Gabriola" w:hAnsi="Gabriola"/>
                            <w:i/>
                          </w:rPr>
                        </w:pPr>
                        <w:r>
                          <w:rPr>
                            <w:rFonts w:ascii="Gabriola" w:hAnsi="Gabriola"/>
                            <w:i/>
                          </w:rPr>
                          <w:t>Senior Project Website V5</w:t>
                        </w:r>
                      </w:p>
                    </w:txbxContent>
                  </v:textbox>
                </v:shape>
                <v:line id="Straight Connector 9" o:spid="_x0000_s1032" style="position:absolute;visibility:visible;mso-wrap-style:square" from="0,4857" to="57631,48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NM1BsQAAADaAAAADwAAAGRycy9kb3ducmV2LnhtbESPS4vCQBCE7wv+h6EFb5uJHlzNOooI&#10;ip4WHwh7azKdx26mJ2RGE/31jiB4LKrqK2q26EwlrtS40rKCYRSDIE6tLjlXcDquPycgnEfWWFkm&#10;BTdysJj3PmaYaNvynq4Hn4sAYZeggsL7OpHSpQUZdJGtiYOX2cagD7LJpW6wDXBTyVEcj6XBksNC&#10;gTWtCkr/DxejIL3/mfb3a5X9ZLddfLxszvdsslFq0O+W3yA8df4dfrW3WsEUnlfCDZDzB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M0zUGxAAAANoAAAAPAAAAAAAAAAAA&#10;AAAAAKECAABkcnMvZG93bnJldi54bWxQSwUGAAAAAAQABAD5AAAAkgMAAAAA&#10;" strokecolor="windowText" strokeweight="5.25pt">
                  <v:stroke linestyle="thickThin"/>
                </v:line>
                <v:shape id="Picture 10" o:spid="_x0000_s1033" type="#_x0000_t75" style="position:absolute;left:49915;width:7906;height:79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dw+pvDAAAA2wAAAA8AAABkcnMvZG93bnJldi54bWxEj0GLwkAMhe/C/ochC15knSoi0nUUd0XR&#10;o9XL3rKd2BY7mdIZtf57cxC8JbyX977Ml52r1Y3aUHk2MBomoIhzbysuDJyOm68ZqBCRLdaeycCD&#10;AiwXH705ptbf+UC3LBZKQjikaKCMsUm1DnlJDsPQN8SinX3rMMraFtq2eJdwV+txkky1w4qlocSG&#10;fkvKL9nVGfDd4BT/HvvZ/3g6StaXH59vw8SY/me3+gYVqYtv8+t6ZwVf6OUXGUAvn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J3D6m8MAAADbAAAADwAAAAAAAAAAAAAAAACf&#10;AgAAZHJzL2Rvd25yZXYueG1sUEsFBgAAAAAEAAQA9wAAAI8DAAAAAA==&#10;">
                  <v:imagedata r:id="rId10" o:title=""/>
                  <v:path arrowok="t"/>
                </v:shape>
                <w10:wrap type="tight"/>
              </v:group>
            </w:pict>
          </mc:Fallback>
        </mc:AlternateContent>
      </w:r>
      <w:bookmarkStart w:id="6" w:name="_Toc374274962"/>
      <w:r>
        <w:rPr>
          <w:rFonts w:eastAsia="Times New Roman"/>
        </w:rPr>
        <w:t>Introduction</w:t>
      </w:r>
      <w:bookmarkEnd w:id="5"/>
      <w:bookmarkEnd w:id="6"/>
    </w:p>
    <w:p w:rsidR="00D25F69" w:rsidRDefault="00D25F69" w:rsidP="00D25F69">
      <w:pPr>
        <w:spacing w:after="0" w:line="360" w:lineRule="auto"/>
      </w:pPr>
    </w:p>
    <w:p w:rsidR="008452FD" w:rsidRDefault="000D258A">
      <w:r>
        <w:t>This section serves to introduce the primary focus and details of this version of SPW</w:t>
      </w:r>
      <w:r w:rsidR="008C05B7">
        <w:t>S</w:t>
      </w:r>
      <w:r>
        <w:t>.</w:t>
      </w:r>
    </w:p>
    <w:p w:rsidR="00D25F69" w:rsidRDefault="00D25F69" w:rsidP="00C91381">
      <w:pPr>
        <w:pStyle w:val="H2"/>
        <w:numPr>
          <w:ilvl w:val="1"/>
          <w:numId w:val="12"/>
        </w:numPr>
        <w:outlineLvl w:val="1"/>
      </w:pPr>
      <w:bookmarkStart w:id="7" w:name="_Toc378930276"/>
      <w:bookmarkStart w:id="8" w:name="_Toc374274963"/>
      <w:bookmarkStart w:id="9" w:name="_Toc394049275"/>
      <w:r>
        <w:rPr>
          <w:noProof/>
        </w:rPr>
        <mc:AlternateContent>
          <mc:Choice Requires="wps">
            <w:drawing>
              <wp:anchor distT="0" distB="0" distL="114300" distR="114300" simplePos="0" relativeHeight="251624448" behindDoc="0" locked="0" layoutInCell="1" allowOverlap="1" wp14:anchorId="086C656E" wp14:editId="417BCF6E">
                <wp:simplePos x="0" y="0"/>
                <wp:positionH relativeFrom="column">
                  <wp:posOffset>451485</wp:posOffset>
                </wp:positionH>
                <wp:positionV relativeFrom="paragraph">
                  <wp:posOffset>234315</wp:posOffset>
                </wp:positionV>
                <wp:extent cx="5359400" cy="0"/>
                <wp:effectExtent l="0" t="0" r="12700" b="19050"/>
                <wp:wrapNone/>
                <wp:docPr id="14" name="Straight Connector 14"/>
                <wp:cNvGraphicFramePr/>
                <a:graphic xmlns:a="http://schemas.openxmlformats.org/drawingml/2006/main">
                  <a:graphicData uri="http://schemas.microsoft.com/office/word/2010/wordprocessingShape">
                    <wps:wsp>
                      <wps:cNvCnPr/>
                      <wps:spPr>
                        <a:xfrm>
                          <a:off x="0" y="0"/>
                          <a:ext cx="5358765" cy="0"/>
                        </a:xfrm>
                        <a:prstGeom prst="line">
                          <a:avLst/>
                        </a:prstGeom>
                        <a:ln w="158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36C90BC9" id="Straight Connector 14" o:spid="_x0000_s1026" style="position:absolute;z-index:251624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5.55pt,18.45pt" to="457.55pt,1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" strokecolor="black [3213]" strokeweight="1.25pt"/>
            </w:pict>
          </mc:Fallback>
        </mc:AlternateContent>
      </w:r>
      <w:r>
        <w:t>Problem Definition</w:t>
      </w:r>
      <w:bookmarkEnd w:id="7"/>
      <w:bookmarkEnd w:id="8"/>
      <w:bookmarkEnd w:id="9"/>
    </w:p>
    <w:p w:rsidR="00D25F69" w:rsidRDefault="00D25F69" w:rsidP="00D25F69">
      <w:pPr>
        <w:spacing w:after="0" w:line="360" w:lineRule="auto"/>
        <w:ind w:left="720"/>
        <w:rPr>
          <w:rFonts w:eastAsia="Times New Roman" w:cs="Times New Roman"/>
          <w:sz w:val="16"/>
          <w:szCs w:val="16"/>
        </w:rPr>
      </w:pPr>
    </w:p>
    <w:p w:rsidR="005A6A10" w:rsidRDefault="005A6A10" w:rsidP="005A6A10">
      <w:pPr>
        <w:spacing w:after="0" w:line="360" w:lineRule="auto"/>
        <w:ind w:left="2160"/>
      </w:pPr>
    </w:p>
    <w:p w:rsidR="008C05B7" w:rsidRPr="008C05B7" w:rsidRDefault="008C05B7" w:rsidP="008C05B7">
      <w:pPr>
        <w:spacing w:after="0" w:line="480" w:lineRule="auto"/>
        <w:ind w:left="720"/>
        <w:rPr>
          <w:rFonts w:eastAsia="Times New Roman" w:cs="Times New Roman"/>
          <w:sz w:val="24"/>
          <w:szCs w:val="24"/>
        </w:rPr>
      </w:pPr>
      <w:bookmarkStart w:id="10" w:name="_Toc394049276"/>
      <w:r w:rsidRPr="008C05B7">
        <w:rPr>
          <w:rFonts w:eastAsia="Times New Roman" w:cs="Times New Roman"/>
          <w:sz w:val="24"/>
          <w:szCs w:val="24"/>
        </w:rPr>
        <w:t xml:space="preserve">For Senior Project class, students are required to use virtual machines to develop and deploy their applications. The process of requesting virtual environments currently is done manually, given that Senior Project Website does not have the functionality of processing or managing virtual machine requests for its users. The impractical approach of manually finding each student’s email requesting virtual machines is time-consuming, lacks efficiency and is error prone. </w:t>
      </w:r>
    </w:p>
    <w:p w:rsidR="008C05B7" w:rsidRPr="008C05B7" w:rsidRDefault="008C05B7" w:rsidP="008C05B7">
      <w:pPr>
        <w:spacing w:after="0" w:line="480" w:lineRule="auto"/>
        <w:ind w:left="720"/>
        <w:rPr>
          <w:rFonts w:eastAsia="Times New Roman" w:cs="Times New Roman"/>
          <w:sz w:val="24"/>
          <w:szCs w:val="24"/>
        </w:rPr>
      </w:pPr>
      <w:r w:rsidRPr="008C05B7">
        <w:rPr>
          <w:rFonts w:eastAsia="Times New Roman" w:cs="Times New Roman"/>
          <w:sz w:val="24"/>
          <w:szCs w:val="24"/>
        </w:rPr>
        <w:t>The head professor would like to extend the usability of the system by allowing students to request and customize their virtual machine settings, while letting him manage the students’ requests.</w:t>
      </w:r>
    </w:p>
    <w:p w:rsidR="008C05B7" w:rsidRDefault="008C05B7" w:rsidP="008C05B7">
      <w:pPr>
        <w:spacing w:after="0" w:line="480" w:lineRule="auto"/>
        <w:ind w:left="720"/>
        <w:rPr>
          <w:rFonts w:eastAsia="Times New Roman" w:cs="Times New Roman"/>
          <w:sz w:val="24"/>
          <w:szCs w:val="24"/>
        </w:rPr>
      </w:pPr>
      <w:r w:rsidRPr="008C05B7">
        <w:rPr>
          <w:rFonts w:eastAsia="Times New Roman" w:cs="Times New Roman"/>
          <w:sz w:val="24"/>
          <w:szCs w:val="24"/>
        </w:rPr>
        <w:t>We also plan to extend the functionality of the site by adding smaller features like: forgot password, adding students with incomplete grades, changing passwords through act as user, and fixing problems with functionality of the old site.</w:t>
      </w:r>
    </w:p>
    <w:p w:rsidR="008C05B7" w:rsidRDefault="008C05B7" w:rsidP="008C05B7">
      <w:pPr>
        <w:spacing w:after="0" w:line="480" w:lineRule="auto"/>
        <w:ind w:left="720"/>
        <w:rPr>
          <w:rFonts w:eastAsia="Times New Roman" w:cs="Times New Roman"/>
          <w:sz w:val="24"/>
          <w:szCs w:val="24"/>
        </w:rPr>
      </w:pPr>
    </w:p>
    <w:p w:rsidR="008C05B7" w:rsidRDefault="008C05B7" w:rsidP="008C05B7">
      <w:pPr>
        <w:spacing w:after="0" w:line="480" w:lineRule="auto"/>
        <w:ind w:left="720"/>
        <w:rPr>
          <w:rFonts w:eastAsia="Times New Roman" w:cs="Times New Roman"/>
          <w:sz w:val="24"/>
          <w:szCs w:val="24"/>
        </w:rPr>
      </w:pPr>
    </w:p>
    <w:p w:rsidR="008C05B7" w:rsidRDefault="008C05B7" w:rsidP="008C05B7">
      <w:pPr>
        <w:spacing w:after="0" w:line="480" w:lineRule="auto"/>
        <w:ind w:left="720"/>
        <w:rPr>
          <w:rFonts w:eastAsia="Times New Roman" w:cs="Times New Roman"/>
          <w:sz w:val="24"/>
          <w:szCs w:val="24"/>
        </w:rPr>
      </w:pPr>
    </w:p>
    <w:p w:rsidR="008C05B7" w:rsidRDefault="008C05B7" w:rsidP="008C05B7">
      <w:pPr>
        <w:spacing w:after="0" w:line="480" w:lineRule="auto"/>
        <w:ind w:left="720"/>
        <w:rPr>
          <w:rFonts w:eastAsia="Times New Roman" w:cs="Times New Roman"/>
          <w:sz w:val="24"/>
          <w:szCs w:val="24"/>
        </w:rPr>
      </w:pPr>
    </w:p>
    <w:p w:rsidR="008C05B7" w:rsidRPr="008C05B7" w:rsidRDefault="008C05B7" w:rsidP="008C05B7">
      <w:pPr>
        <w:spacing w:after="0" w:line="480" w:lineRule="auto"/>
        <w:ind w:left="720"/>
        <w:rPr>
          <w:rFonts w:eastAsia="Times New Roman" w:cs="Times New Roman"/>
          <w:sz w:val="24"/>
          <w:szCs w:val="24"/>
        </w:rPr>
      </w:pPr>
    </w:p>
    <w:p w:rsidR="00D25F69" w:rsidRDefault="00D25F69" w:rsidP="00C91381">
      <w:pPr>
        <w:pStyle w:val="H2"/>
        <w:numPr>
          <w:ilvl w:val="1"/>
          <w:numId w:val="12"/>
        </w:numPr>
        <w:outlineLvl w:val="1"/>
      </w:pPr>
      <w:r>
        <w:rPr>
          <w:noProof/>
        </w:rPr>
        <w:lastRenderedPageBreak/>
        <mc:AlternateContent>
          <mc:Choice Requires="wps">
            <w:drawing>
              <wp:anchor distT="0" distB="0" distL="114300" distR="114300" simplePos="0" relativeHeight="251634176" behindDoc="0" locked="0" layoutInCell="1" allowOverlap="1" wp14:anchorId="5036657D" wp14:editId="51E0432D">
                <wp:simplePos x="0" y="0"/>
                <wp:positionH relativeFrom="column">
                  <wp:posOffset>451485</wp:posOffset>
                </wp:positionH>
                <wp:positionV relativeFrom="paragraph">
                  <wp:posOffset>234315</wp:posOffset>
                </wp:positionV>
                <wp:extent cx="5359400" cy="0"/>
                <wp:effectExtent l="0" t="0" r="12700" b="19050"/>
                <wp:wrapNone/>
                <wp:docPr id="45" name="Straight Connector 45"/>
                <wp:cNvGraphicFramePr/>
                <a:graphic xmlns:a="http://schemas.openxmlformats.org/drawingml/2006/main">
                  <a:graphicData uri="http://schemas.microsoft.com/office/word/2010/wordprocessingShape">
                    <wps:wsp>
                      <wps:cNvCnPr/>
                      <wps:spPr>
                        <a:xfrm>
                          <a:off x="0" y="0"/>
                          <a:ext cx="5358765" cy="0"/>
                        </a:xfrm>
                        <a:prstGeom prst="line">
                          <a:avLst/>
                        </a:prstGeom>
                        <a:ln w="158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551242EE" id="Straight Connector 45" o:spid="_x0000_s1026" style="position:absolute;z-index:25163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5.55pt,18.45pt" to="457.55pt,1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" strokecolor="black [3213]" strokeweight="1.25pt"/>
            </w:pict>
          </mc:Fallback>
        </mc:AlternateContent>
      </w:r>
      <w:r>
        <w:t>Scope of System</w:t>
      </w:r>
      <w:bookmarkEnd w:id="10"/>
    </w:p>
    <w:p w:rsidR="00D25F69" w:rsidRDefault="00D25F69" w:rsidP="00D25F69">
      <w:pPr>
        <w:spacing w:after="0"/>
        <w:ind w:left="720"/>
        <w:rPr>
          <w:rFonts w:eastAsia="Times New Roman" w:cs="Times New Roman"/>
          <w:sz w:val="12"/>
          <w:szCs w:val="24"/>
        </w:rPr>
      </w:pPr>
    </w:p>
    <w:p w:rsidR="008C05B7" w:rsidRDefault="008C05B7" w:rsidP="008C05B7">
      <w:pPr>
        <w:spacing w:after="120" w:line="480" w:lineRule="auto"/>
        <w:ind w:left="720"/>
        <w:rPr>
          <w:rFonts w:eastAsia="Times New Roman" w:cs="Times New Roman"/>
          <w:sz w:val="24"/>
          <w:szCs w:val="24"/>
        </w:rPr>
      </w:pPr>
      <w:r>
        <w:rPr>
          <w:rFonts w:eastAsia="Times New Roman" w:cs="Times New Roman"/>
          <w:sz w:val="24"/>
          <w:szCs w:val="24"/>
        </w:rPr>
        <w:t>The objective of SPWv.5 is to make the Senior Project website more useful and responsive by tuning existing functionalities in the system and implementing a new feature that permits students to request their virtual machine needs to the head professor for completion of their project. Also, this feature will allow the head professor to have a much more organized web-tool to manage Senior Project class.</w:t>
      </w:r>
    </w:p>
    <w:p w:rsidR="00D25F69" w:rsidRDefault="00D25F69" w:rsidP="001E16B3">
      <w:pPr>
        <w:spacing w:after="0" w:line="360" w:lineRule="auto"/>
        <w:ind w:left="720"/>
        <w:rPr>
          <w:rFonts w:eastAsia="Times New Roman" w:cs="Times New Roman"/>
          <w:szCs w:val="24"/>
        </w:rPr>
      </w:pPr>
      <w:r w:rsidRPr="00D25F69">
        <w:rPr>
          <w:rFonts w:eastAsia="Times New Roman" w:cs="Times New Roman"/>
          <w:szCs w:val="24"/>
        </w:rPr>
        <w:t>The scope of matchmaking will be very greatly expanded for the head professor. He will be doing two-phased matchmaking one more intensively and another more relaxed. The more intensive one they will have control over forcing the best team possible or compromising with the best team possible given students to want the particular project.  The head professor will have some customizability to the more relaxed other projects. Overall he will know what his actions will do before committing to the match with varying degrees of ability to manipulate such a match.</w:t>
      </w:r>
    </w:p>
    <w:p w:rsidR="005A6A10" w:rsidRPr="00D25F69" w:rsidRDefault="005A6A10" w:rsidP="001E16B3">
      <w:pPr>
        <w:spacing w:after="0" w:line="360" w:lineRule="auto"/>
        <w:ind w:left="720"/>
        <w:rPr>
          <w:rFonts w:eastAsia="Times New Roman" w:cs="Times New Roman"/>
          <w:szCs w:val="24"/>
        </w:rPr>
      </w:pPr>
    </w:p>
    <w:p w:rsidR="00D25F69" w:rsidRDefault="00D25F69" w:rsidP="00C91381">
      <w:pPr>
        <w:pStyle w:val="H2"/>
        <w:numPr>
          <w:ilvl w:val="1"/>
          <w:numId w:val="12"/>
        </w:numPr>
        <w:outlineLvl w:val="1"/>
        <w:rPr>
          <w:rFonts w:eastAsia="Times New Roman"/>
        </w:rPr>
      </w:pPr>
      <w:bookmarkStart w:id="11" w:name="_Toc394049277"/>
      <w:r>
        <w:rPr>
          <w:noProof/>
        </w:rPr>
        <mc:AlternateContent>
          <mc:Choice Requires="wps">
            <w:drawing>
              <wp:anchor distT="0" distB="0" distL="114300" distR="114300" simplePos="0" relativeHeight="251625472" behindDoc="0" locked="0" layoutInCell="1" allowOverlap="1" wp14:anchorId="680F2431" wp14:editId="27EC5826">
                <wp:simplePos x="0" y="0"/>
                <wp:positionH relativeFrom="column">
                  <wp:posOffset>451485</wp:posOffset>
                </wp:positionH>
                <wp:positionV relativeFrom="paragraph">
                  <wp:posOffset>234315</wp:posOffset>
                </wp:positionV>
                <wp:extent cx="5359400" cy="0"/>
                <wp:effectExtent l="0" t="0" r="12700" b="19050"/>
                <wp:wrapNone/>
                <wp:docPr id="1" name="Straight Connector 1"/>
                <wp:cNvGraphicFramePr/>
                <a:graphic xmlns:a="http://schemas.openxmlformats.org/drawingml/2006/main">
                  <a:graphicData uri="http://schemas.microsoft.com/office/word/2010/wordprocessingShape">
                    <wps:wsp>
                      <wps:cNvCnPr/>
                      <wps:spPr>
                        <a:xfrm>
                          <a:off x="0" y="0"/>
                          <a:ext cx="5358765" cy="0"/>
                        </a:xfrm>
                        <a:prstGeom prst="line">
                          <a:avLst/>
                        </a:prstGeom>
                        <a:noFill/>
                        <a:ln w="15875" cap="flat" cmpd="sng" algn="ctr">
                          <a:solidFill>
                            <a:sysClr val="windowText" lastClr="000000"/>
                          </a:solidFill>
                          <a:prstDash val="solid"/>
                        </a:ln>
                        <a:effectLst/>
                      </wps:spPr>
                      <wps:bodyPr/>
                    </wps:wsp>
                  </a:graphicData>
                </a:graphic>
                <wp14:sizeRelH relativeFrom="page">
                  <wp14:pctWidth>0</wp14:pctWidth>
                </wp14:sizeRelH>
                <wp14:sizeRelV relativeFrom="page">
                  <wp14:pctHeight>0</wp14:pctHeight>
                </wp14:sizeRelV>
              </wp:anchor>
            </w:drawing>
          </mc:Choice>
          <mc:Fallback>
            <w:pict>
              <v:line w14:anchorId="4FDAB8F1" id="Straight Connector 1" o:spid="_x0000_s1026" style="position:absolute;z-index:25162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5.55pt,18.45pt" to="457.55pt,1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" strokecolor="windowText" strokeweight="1.25pt"/>
            </w:pict>
          </mc:Fallback>
        </mc:AlternateContent>
      </w:r>
      <w:r>
        <w:rPr>
          <w:rFonts w:eastAsia="Times New Roman"/>
        </w:rPr>
        <w:t>Overall Development Methodology</w:t>
      </w:r>
      <w:bookmarkEnd w:id="11"/>
    </w:p>
    <w:p w:rsidR="00D25F69" w:rsidRDefault="00D25F69" w:rsidP="00D25F69">
      <w:pPr>
        <w:spacing w:after="0"/>
        <w:ind w:left="720"/>
        <w:rPr>
          <w:rFonts w:eastAsia="Times New Roman" w:cs="Times New Roman"/>
          <w:sz w:val="12"/>
        </w:rPr>
      </w:pPr>
    </w:p>
    <w:p w:rsidR="00D25F69" w:rsidRDefault="00D25F69" w:rsidP="001E16B3">
      <w:pPr>
        <w:spacing w:line="360" w:lineRule="auto"/>
        <w:ind w:left="720"/>
      </w:pPr>
      <w:r>
        <w:t>The overall development m</w:t>
      </w:r>
      <w:r w:rsidR="006836BE">
        <w:t>ethodology was agile</w:t>
      </w:r>
      <w:r>
        <w:t xml:space="preserve">. This is quite a departure </w:t>
      </w:r>
      <w:r w:rsidR="005A6A10">
        <w:t>from the</w:t>
      </w:r>
      <w:r>
        <w:t xml:space="preserve"> waterfall method</w:t>
      </w:r>
      <w:r w:rsidR="006836BE">
        <w:t>,</w:t>
      </w:r>
      <w:r>
        <w:t xml:space="preserve"> with a greater focus on weekly incremental changes rather than much analysis of requirements followed by implementation at the end. Documentation of course is still constructed due to the nature of accreditation </w:t>
      </w:r>
      <w:r w:rsidR="00C96EBF">
        <w:t xml:space="preserve">and for aide of future version developers. </w:t>
      </w:r>
    </w:p>
    <w:p w:rsidR="00C96EBF" w:rsidRDefault="00C96EBF" w:rsidP="001E16B3">
      <w:pPr>
        <w:spacing w:line="360" w:lineRule="auto"/>
        <w:ind w:left="720"/>
      </w:pPr>
      <w:r>
        <w:t>The agile methodology allows of the ability to develop week by week taking client feedback to tweak or refine concepts in development, allowing more flexibility during the development process rather than the inflexible “setting in stone” of the waterfall methods of certain features. So with these benefits in mind agile methodology was the choice of software development this semester resulting in more development.</w:t>
      </w:r>
    </w:p>
    <w:p w:rsidR="00C96EBF" w:rsidRDefault="00C96EBF">
      <w:pPr>
        <w:spacing w:after="200" w:line="276" w:lineRule="auto"/>
        <w:jc w:val="left"/>
      </w:pPr>
      <w:r>
        <w:br w:type="page"/>
      </w:r>
    </w:p>
    <w:p w:rsidR="00C96EBF" w:rsidRDefault="00C96EBF" w:rsidP="00C91381">
      <w:pPr>
        <w:pStyle w:val="H2"/>
        <w:numPr>
          <w:ilvl w:val="1"/>
          <w:numId w:val="12"/>
        </w:numPr>
        <w:outlineLvl w:val="1"/>
      </w:pPr>
      <w:bookmarkStart w:id="12" w:name="_Toc394049278"/>
      <w:r>
        <w:rPr>
          <w:noProof/>
        </w:rPr>
        <w:lastRenderedPageBreak/>
        <mc:AlternateContent>
          <mc:Choice Requires="wps">
            <w:drawing>
              <wp:anchor distT="0" distB="0" distL="114300" distR="114300" simplePos="0" relativeHeight="251626496" behindDoc="0" locked="0" layoutInCell="1" allowOverlap="1" wp14:anchorId="36F5CE88" wp14:editId="0F00F7FF">
                <wp:simplePos x="0" y="0"/>
                <wp:positionH relativeFrom="column">
                  <wp:posOffset>451485</wp:posOffset>
                </wp:positionH>
                <wp:positionV relativeFrom="paragraph">
                  <wp:posOffset>234315</wp:posOffset>
                </wp:positionV>
                <wp:extent cx="5359400" cy="0"/>
                <wp:effectExtent l="0" t="0" r="12700" b="19050"/>
                <wp:wrapNone/>
                <wp:docPr id="46" name="Straight Connector 46"/>
                <wp:cNvGraphicFramePr/>
                <a:graphic xmlns:a="http://schemas.openxmlformats.org/drawingml/2006/main">
                  <a:graphicData uri="http://schemas.microsoft.com/office/word/2010/wordprocessingShape">
                    <wps:wsp>
                      <wps:cNvCnPr/>
                      <wps:spPr>
                        <a:xfrm>
                          <a:off x="0" y="0"/>
                          <a:ext cx="5358765" cy="0"/>
                        </a:xfrm>
                        <a:prstGeom prst="line">
                          <a:avLst/>
                        </a:prstGeom>
                        <a:ln w="158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17CD8D6A" id="Straight Connector 46" o:spid="_x0000_s1026" style="position:absolute;z-index:25162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5.55pt,18.45pt" to="457.55pt,1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" strokecolor="black [3213]" strokeweight="1.25pt"/>
            </w:pict>
          </mc:Fallback>
        </mc:AlternateContent>
      </w:r>
      <w:r>
        <w:t>Terminology – Definitions, acronyms, and abbreviations</w:t>
      </w:r>
      <w:bookmarkEnd w:id="12"/>
    </w:p>
    <w:p w:rsidR="00C96EBF" w:rsidRDefault="00C96EBF" w:rsidP="00C96EBF">
      <w:pPr>
        <w:spacing w:after="0"/>
        <w:ind w:left="720"/>
        <w:rPr>
          <w:rFonts w:eastAsia="Times New Roman" w:cs="Times New Roman"/>
          <w:sz w:val="10"/>
          <w:szCs w:val="24"/>
        </w:rPr>
      </w:pPr>
    </w:p>
    <w:p w:rsidR="00C96EBF" w:rsidRPr="00241CA9" w:rsidRDefault="00C96EBF" w:rsidP="001E16B3">
      <w:pPr>
        <w:pStyle w:val="H1"/>
        <w:numPr>
          <w:ilvl w:val="0"/>
          <w:numId w:val="0"/>
        </w:numPr>
        <w:ind w:left="720"/>
        <w:rPr>
          <w:rFonts w:eastAsia="Times New Roman" w:cs="Times New Roman"/>
          <w:b w:val="0"/>
          <w:spacing w:val="0"/>
          <w:sz w:val="24"/>
          <w:szCs w:val="24"/>
        </w:rPr>
      </w:pPr>
      <w:bookmarkStart w:id="13" w:name="_Toc393537032"/>
      <w:bookmarkStart w:id="14" w:name="_Toc393718960"/>
      <w:bookmarkStart w:id="15" w:name="_Toc393726753"/>
      <w:bookmarkStart w:id="16" w:name="_Toc394049279"/>
      <w:r w:rsidRPr="00C51D4F">
        <w:rPr>
          <w:rFonts w:eastAsia="Times New Roman" w:cs="Times New Roman"/>
          <w:spacing w:val="0"/>
          <w:sz w:val="24"/>
          <w:szCs w:val="24"/>
        </w:rPr>
        <w:t>EULA</w:t>
      </w:r>
      <w:r w:rsidRPr="00241CA9">
        <w:rPr>
          <w:rFonts w:eastAsia="Times New Roman" w:cs="Times New Roman"/>
          <w:b w:val="0"/>
          <w:spacing w:val="0"/>
          <w:sz w:val="24"/>
          <w:szCs w:val="24"/>
        </w:rPr>
        <w:t>: End-User License Agreement</w:t>
      </w:r>
      <w:bookmarkEnd w:id="13"/>
      <w:bookmarkEnd w:id="14"/>
      <w:bookmarkEnd w:id="15"/>
      <w:bookmarkEnd w:id="16"/>
    </w:p>
    <w:p w:rsidR="00C96EBF" w:rsidRPr="00241CA9" w:rsidRDefault="00C96EBF" w:rsidP="001E16B3">
      <w:pPr>
        <w:pStyle w:val="H1"/>
        <w:numPr>
          <w:ilvl w:val="0"/>
          <w:numId w:val="0"/>
        </w:numPr>
        <w:ind w:left="720"/>
        <w:rPr>
          <w:rFonts w:eastAsia="Times New Roman" w:cs="Times New Roman"/>
          <w:b w:val="0"/>
          <w:spacing w:val="0"/>
          <w:sz w:val="24"/>
          <w:szCs w:val="24"/>
        </w:rPr>
      </w:pPr>
      <w:bookmarkStart w:id="17" w:name="_Toc393537033"/>
      <w:bookmarkStart w:id="18" w:name="_Toc393718961"/>
      <w:bookmarkStart w:id="19" w:name="_Toc393726754"/>
      <w:bookmarkStart w:id="20" w:name="_Toc394049280"/>
      <w:r w:rsidRPr="00C51D4F">
        <w:rPr>
          <w:rFonts w:eastAsia="Times New Roman" w:cs="Times New Roman"/>
          <w:spacing w:val="0"/>
          <w:sz w:val="24"/>
          <w:szCs w:val="24"/>
        </w:rPr>
        <w:t>FIU</w:t>
      </w:r>
      <w:r w:rsidRPr="00241CA9">
        <w:rPr>
          <w:rFonts w:eastAsia="Times New Roman" w:cs="Times New Roman"/>
          <w:b w:val="0"/>
          <w:spacing w:val="0"/>
          <w:sz w:val="24"/>
          <w:szCs w:val="24"/>
        </w:rPr>
        <w:t>: Florida International University</w:t>
      </w:r>
      <w:bookmarkEnd w:id="17"/>
      <w:bookmarkEnd w:id="18"/>
      <w:bookmarkEnd w:id="19"/>
      <w:bookmarkEnd w:id="20"/>
    </w:p>
    <w:p w:rsidR="00C96EBF" w:rsidRPr="00241CA9" w:rsidRDefault="00C96EBF" w:rsidP="001E16B3">
      <w:pPr>
        <w:pStyle w:val="H1"/>
        <w:numPr>
          <w:ilvl w:val="0"/>
          <w:numId w:val="0"/>
        </w:numPr>
        <w:ind w:left="360" w:firstLine="360"/>
        <w:rPr>
          <w:rFonts w:eastAsia="Times New Roman" w:cs="Times New Roman"/>
          <w:b w:val="0"/>
          <w:spacing w:val="0"/>
          <w:sz w:val="24"/>
          <w:szCs w:val="24"/>
        </w:rPr>
      </w:pPr>
      <w:bookmarkStart w:id="21" w:name="_Toc393537034"/>
      <w:bookmarkStart w:id="22" w:name="_Toc393718962"/>
      <w:bookmarkStart w:id="23" w:name="_Toc393726755"/>
      <w:bookmarkStart w:id="24" w:name="_Toc394049281"/>
      <w:r w:rsidRPr="00C51D4F">
        <w:rPr>
          <w:rFonts w:eastAsia="Times New Roman" w:cs="Times New Roman"/>
          <w:spacing w:val="0"/>
          <w:sz w:val="24"/>
          <w:szCs w:val="24"/>
        </w:rPr>
        <w:t>Google</w:t>
      </w:r>
      <w:r w:rsidRPr="00241CA9">
        <w:rPr>
          <w:rFonts w:eastAsia="Times New Roman" w:cs="Times New Roman"/>
          <w:b w:val="0"/>
          <w:spacing w:val="0"/>
          <w:sz w:val="24"/>
          <w:szCs w:val="24"/>
        </w:rPr>
        <w:t xml:space="preserve"> </w:t>
      </w:r>
      <w:r w:rsidRPr="00C51D4F">
        <w:rPr>
          <w:rFonts w:eastAsia="Times New Roman" w:cs="Times New Roman"/>
          <w:spacing w:val="0"/>
          <w:sz w:val="24"/>
          <w:szCs w:val="24"/>
        </w:rPr>
        <w:t>Docs</w:t>
      </w:r>
      <w:r w:rsidRPr="00241CA9">
        <w:rPr>
          <w:rFonts w:eastAsia="Times New Roman" w:cs="Times New Roman"/>
          <w:b w:val="0"/>
          <w:spacing w:val="0"/>
          <w:sz w:val="24"/>
          <w:szCs w:val="24"/>
        </w:rPr>
        <w:t>: Free web-based office suite offered by Google within Google Drive service.</w:t>
      </w:r>
      <w:bookmarkEnd w:id="21"/>
      <w:bookmarkEnd w:id="22"/>
      <w:bookmarkEnd w:id="23"/>
      <w:bookmarkEnd w:id="24"/>
    </w:p>
    <w:p w:rsidR="00C96EBF" w:rsidRPr="00241CA9" w:rsidRDefault="00C96EBF" w:rsidP="001E16B3">
      <w:pPr>
        <w:pStyle w:val="H1"/>
        <w:numPr>
          <w:ilvl w:val="0"/>
          <w:numId w:val="0"/>
        </w:numPr>
        <w:ind w:left="720"/>
        <w:rPr>
          <w:rFonts w:eastAsia="Times New Roman" w:cs="Times New Roman"/>
          <w:b w:val="0"/>
          <w:spacing w:val="0"/>
          <w:sz w:val="24"/>
          <w:szCs w:val="24"/>
        </w:rPr>
      </w:pPr>
      <w:bookmarkStart w:id="25" w:name="_Toc393537035"/>
      <w:bookmarkStart w:id="26" w:name="_Toc393718963"/>
      <w:bookmarkStart w:id="27" w:name="_Toc393726756"/>
      <w:bookmarkStart w:id="28" w:name="_Toc394049282"/>
      <w:r w:rsidRPr="00C51D4F">
        <w:rPr>
          <w:rFonts w:eastAsia="Times New Roman" w:cs="Times New Roman"/>
          <w:spacing w:val="0"/>
          <w:sz w:val="24"/>
          <w:szCs w:val="24"/>
        </w:rPr>
        <w:t>PHP</w:t>
      </w:r>
      <w:r w:rsidRPr="00241CA9">
        <w:rPr>
          <w:rFonts w:eastAsia="Times New Roman" w:cs="Times New Roman"/>
          <w:b w:val="0"/>
          <w:spacing w:val="0"/>
          <w:sz w:val="24"/>
          <w:szCs w:val="24"/>
        </w:rPr>
        <w:t>: Open source server-side scripting language designed for web development to produce dynamic web pages.</w:t>
      </w:r>
      <w:bookmarkEnd w:id="25"/>
      <w:bookmarkEnd w:id="26"/>
      <w:bookmarkEnd w:id="27"/>
      <w:bookmarkEnd w:id="28"/>
    </w:p>
    <w:p w:rsidR="00C96EBF" w:rsidRPr="00241CA9" w:rsidRDefault="00C96EBF" w:rsidP="001E16B3">
      <w:pPr>
        <w:pStyle w:val="H1"/>
        <w:numPr>
          <w:ilvl w:val="0"/>
          <w:numId w:val="0"/>
        </w:numPr>
        <w:ind w:left="720"/>
        <w:rPr>
          <w:rFonts w:eastAsia="Times New Roman" w:cs="Times New Roman"/>
          <w:b w:val="0"/>
          <w:spacing w:val="0"/>
          <w:sz w:val="24"/>
          <w:szCs w:val="24"/>
        </w:rPr>
      </w:pPr>
      <w:bookmarkStart w:id="29" w:name="_Toc393537036"/>
      <w:bookmarkStart w:id="30" w:name="_Toc393718964"/>
      <w:bookmarkStart w:id="31" w:name="_Toc393726757"/>
      <w:bookmarkStart w:id="32" w:name="_Toc394049283"/>
      <w:r w:rsidRPr="00C51D4F">
        <w:rPr>
          <w:rFonts w:eastAsia="Times New Roman" w:cs="Times New Roman"/>
          <w:spacing w:val="0"/>
          <w:sz w:val="24"/>
          <w:szCs w:val="24"/>
        </w:rPr>
        <w:t>SPW</w:t>
      </w:r>
      <w:r w:rsidRPr="00241CA9">
        <w:rPr>
          <w:rFonts w:eastAsia="Times New Roman" w:cs="Times New Roman"/>
          <w:b w:val="0"/>
          <w:spacing w:val="0"/>
          <w:sz w:val="24"/>
          <w:szCs w:val="24"/>
        </w:rPr>
        <w:t>: Senior Project Website</w:t>
      </w:r>
      <w:bookmarkEnd w:id="29"/>
      <w:bookmarkEnd w:id="30"/>
      <w:bookmarkEnd w:id="31"/>
      <w:bookmarkEnd w:id="32"/>
    </w:p>
    <w:p w:rsidR="00C96EBF" w:rsidRPr="00241CA9" w:rsidRDefault="00C96EBF" w:rsidP="001E16B3">
      <w:pPr>
        <w:pStyle w:val="H1"/>
        <w:numPr>
          <w:ilvl w:val="0"/>
          <w:numId w:val="0"/>
        </w:numPr>
        <w:ind w:left="720"/>
        <w:rPr>
          <w:rFonts w:eastAsia="Times New Roman" w:cs="Times New Roman"/>
          <w:b w:val="0"/>
          <w:spacing w:val="0"/>
          <w:sz w:val="24"/>
          <w:szCs w:val="24"/>
        </w:rPr>
      </w:pPr>
      <w:bookmarkStart w:id="33" w:name="_Toc393537037"/>
      <w:bookmarkStart w:id="34" w:name="_Toc393718965"/>
      <w:bookmarkStart w:id="35" w:name="_Toc393726758"/>
      <w:bookmarkStart w:id="36" w:name="_Toc394049284"/>
      <w:r w:rsidRPr="00C51D4F">
        <w:rPr>
          <w:rFonts w:eastAsia="Times New Roman" w:cs="Times New Roman"/>
          <w:spacing w:val="0"/>
          <w:sz w:val="24"/>
          <w:szCs w:val="24"/>
        </w:rPr>
        <w:t>SPWv.1</w:t>
      </w:r>
      <w:r w:rsidRPr="00241CA9">
        <w:rPr>
          <w:rFonts w:eastAsia="Times New Roman" w:cs="Times New Roman"/>
          <w:b w:val="0"/>
          <w:spacing w:val="0"/>
          <w:sz w:val="24"/>
          <w:szCs w:val="24"/>
        </w:rPr>
        <w:t>: Senior Project Website Version 1</w:t>
      </w:r>
      <w:bookmarkEnd w:id="33"/>
      <w:bookmarkEnd w:id="34"/>
      <w:bookmarkEnd w:id="35"/>
      <w:bookmarkEnd w:id="36"/>
    </w:p>
    <w:p w:rsidR="00C96EBF" w:rsidRPr="00241CA9" w:rsidRDefault="00C96EBF" w:rsidP="001E16B3">
      <w:pPr>
        <w:pStyle w:val="H1"/>
        <w:numPr>
          <w:ilvl w:val="0"/>
          <w:numId w:val="0"/>
        </w:numPr>
        <w:ind w:left="720"/>
        <w:rPr>
          <w:rFonts w:eastAsia="Times New Roman" w:cs="Times New Roman"/>
          <w:b w:val="0"/>
          <w:spacing w:val="0"/>
          <w:sz w:val="24"/>
          <w:szCs w:val="24"/>
        </w:rPr>
      </w:pPr>
      <w:bookmarkStart w:id="37" w:name="_Toc393537038"/>
      <w:bookmarkStart w:id="38" w:name="_Toc393718966"/>
      <w:bookmarkStart w:id="39" w:name="_Toc393726759"/>
      <w:bookmarkStart w:id="40" w:name="_Toc394049285"/>
      <w:r w:rsidRPr="00C51D4F">
        <w:rPr>
          <w:rFonts w:eastAsia="Times New Roman" w:cs="Times New Roman"/>
          <w:spacing w:val="0"/>
          <w:sz w:val="24"/>
          <w:szCs w:val="24"/>
        </w:rPr>
        <w:t>SPWv.2</w:t>
      </w:r>
      <w:r w:rsidRPr="00241CA9">
        <w:rPr>
          <w:rFonts w:eastAsia="Times New Roman" w:cs="Times New Roman"/>
          <w:b w:val="0"/>
          <w:spacing w:val="0"/>
          <w:sz w:val="24"/>
          <w:szCs w:val="24"/>
        </w:rPr>
        <w:t>: Senior Project Website Version 2</w:t>
      </w:r>
      <w:bookmarkEnd w:id="37"/>
      <w:bookmarkEnd w:id="38"/>
      <w:bookmarkEnd w:id="39"/>
      <w:bookmarkEnd w:id="40"/>
    </w:p>
    <w:p w:rsidR="00C96EBF" w:rsidRDefault="00C96EBF" w:rsidP="001E16B3">
      <w:pPr>
        <w:pStyle w:val="H1"/>
        <w:numPr>
          <w:ilvl w:val="0"/>
          <w:numId w:val="0"/>
        </w:numPr>
        <w:ind w:left="720"/>
        <w:rPr>
          <w:rFonts w:eastAsia="Times New Roman" w:cs="Times New Roman"/>
          <w:b w:val="0"/>
          <w:spacing w:val="0"/>
          <w:sz w:val="24"/>
          <w:szCs w:val="24"/>
        </w:rPr>
      </w:pPr>
      <w:bookmarkStart w:id="41" w:name="_Toc393537039"/>
      <w:bookmarkStart w:id="42" w:name="_Toc393718967"/>
      <w:bookmarkStart w:id="43" w:name="_Toc393726760"/>
      <w:bookmarkStart w:id="44" w:name="_Toc394049286"/>
      <w:r w:rsidRPr="00C51D4F">
        <w:rPr>
          <w:rFonts w:eastAsia="Times New Roman" w:cs="Times New Roman"/>
          <w:spacing w:val="0"/>
          <w:sz w:val="24"/>
          <w:szCs w:val="24"/>
        </w:rPr>
        <w:t>SPWv.3</w:t>
      </w:r>
      <w:r w:rsidRPr="00C51D4F">
        <w:rPr>
          <w:rFonts w:eastAsia="Times New Roman" w:cs="Times New Roman"/>
          <w:b w:val="0"/>
          <w:spacing w:val="0"/>
          <w:sz w:val="24"/>
          <w:szCs w:val="24"/>
        </w:rPr>
        <w:t xml:space="preserve">: </w:t>
      </w:r>
      <w:r w:rsidRPr="00241CA9">
        <w:rPr>
          <w:rFonts w:eastAsia="Times New Roman" w:cs="Times New Roman"/>
          <w:b w:val="0"/>
          <w:spacing w:val="0"/>
          <w:sz w:val="24"/>
          <w:szCs w:val="24"/>
        </w:rPr>
        <w:t>Senior Project Website Version 3</w:t>
      </w:r>
      <w:bookmarkEnd w:id="41"/>
      <w:bookmarkEnd w:id="42"/>
      <w:bookmarkEnd w:id="43"/>
      <w:bookmarkEnd w:id="44"/>
    </w:p>
    <w:p w:rsidR="00C96EBF" w:rsidRDefault="00C96EBF" w:rsidP="001E16B3">
      <w:pPr>
        <w:pStyle w:val="H1"/>
        <w:numPr>
          <w:ilvl w:val="0"/>
          <w:numId w:val="0"/>
        </w:numPr>
        <w:ind w:left="720"/>
        <w:rPr>
          <w:rFonts w:eastAsia="Times New Roman" w:cs="Times New Roman"/>
          <w:b w:val="0"/>
          <w:spacing w:val="0"/>
          <w:sz w:val="24"/>
          <w:szCs w:val="24"/>
        </w:rPr>
      </w:pPr>
      <w:bookmarkStart w:id="45" w:name="_Toc393537040"/>
      <w:bookmarkStart w:id="46" w:name="_Toc393718968"/>
      <w:bookmarkStart w:id="47" w:name="_Toc393726761"/>
      <w:bookmarkStart w:id="48" w:name="_Toc394049287"/>
      <w:r w:rsidRPr="00C51D4F">
        <w:rPr>
          <w:rFonts w:eastAsia="Times New Roman" w:cs="Times New Roman"/>
          <w:spacing w:val="0"/>
          <w:sz w:val="24"/>
          <w:szCs w:val="24"/>
        </w:rPr>
        <w:t>SPWv.4</w:t>
      </w:r>
      <w:r w:rsidRPr="00241CA9">
        <w:rPr>
          <w:rFonts w:eastAsia="Times New Roman" w:cs="Times New Roman"/>
          <w:b w:val="0"/>
          <w:spacing w:val="0"/>
          <w:sz w:val="24"/>
          <w:szCs w:val="24"/>
        </w:rPr>
        <w:t xml:space="preserve">: </w:t>
      </w:r>
      <w:r>
        <w:rPr>
          <w:rFonts w:eastAsia="Times New Roman" w:cs="Times New Roman"/>
          <w:b w:val="0"/>
          <w:spacing w:val="0"/>
          <w:sz w:val="24"/>
          <w:szCs w:val="24"/>
        </w:rPr>
        <w:t>Senior Project Website Version 4</w:t>
      </w:r>
      <w:bookmarkEnd w:id="45"/>
      <w:bookmarkEnd w:id="46"/>
      <w:bookmarkEnd w:id="47"/>
      <w:bookmarkEnd w:id="48"/>
    </w:p>
    <w:p w:rsidR="006836BE" w:rsidRPr="006836BE" w:rsidRDefault="006836BE" w:rsidP="006836BE">
      <w:pPr>
        <w:pStyle w:val="H1"/>
        <w:numPr>
          <w:ilvl w:val="0"/>
          <w:numId w:val="0"/>
        </w:numPr>
        <w:ind w:left="720"/>
        <w:rPr>
          <w:rFonts w:eastAsia="Times New Roman" w:cs="Times New Roman"/>
          <w:b w:val="0"/>
          <w:spacing w:val="0"/>
          <w:sz w:val="24"/>
          <w:szCs w:val="24"/>
        </w:rPr>
      </w:pPr>
      <w:r>
        <w:rPr>
          <w:rFonts w:eastAsia="Times New Roman" w:cs="Times New Roman"/>
          <w:spacing w:val="0"/>
          <w:sz w:val="24"/>
          <w:szCs w:val="24"/>
        </w:rPr>
        <w:t>SPWv.5</w:t>
      </w:r>
      <w:r w:rsidRPr="00241CA9">
        <w:rPr>
          <w:rFonts w:eastAsia="Times New Roman" w:cs="Times New Roman"/>
          <w:b w:val="0"/>
          <w:spacing w:val="0"/>
          <w:sz w:val="24"/>
          <w:szCs w:val="24"/>
        </w:rPr>
        <w:t xml:space="preserve">: </w:t>
      </w:r>
      <w:r>
        <w:rPr>
          <w:rFonts w:eastAsia="Times New Roman" w:cs="Times New Roman"/>
          <w:b w:val="0"/>
          <w:spacing w:val="0"/>
          <w:sz w:val="24"/>
          <w:szCs w:val="24"/>
        </w:rPr>
        <w:t>Senior Project Website Version 5</w:t>
      </w:r>
    </w:p>
    <w:p w:rsidR="00C96EBF" w:rsidRDefault="00C96EBF" w:rsidP="001E16B3">
      <w:pPr>
        <w:spacing w:line="360" w:lineRule="auto"/>
        <w:ind w:left="720"/>
      </w:pPr>
      <w:r w:rsidRPr="00C51D4F">
        <w:rPr>
          <w:b/>
        </w:rPr>
        <w:t>NRMP</w:t>
      </w:r>
      <w:r>
        <w:t>: A form of matchmaking devised by the national residency matchmaking program (NRMP). The details of it are that hospitals have residency spots to fill and a ranked list of applicants they want filling them. Applicant ranked residency programs themselves. The matchmaking process works by having applicants apply to residencies in their list’s order. If another applicant tries to displace a current tentative applicant they displace the tentative applicant if the challenging applicant is more desired by the program else they try the next program, displaced applicants try their next program too. Matching ends when all applicants are match, or all applicants are match minus ones who went through their entire list.</w:t>
      </w:r>
    </w:p>
    <w:p w:rsidR="00C96EBF" w:rsidRPr="00C51D4F" w:rsidRDefault="00C96EBF" w:rsidP="001E16B3">
      <w:pPr>
        <w:spacing w:line="360" w:lineRule="auto"/>
        <w:ind w:left="720"/>
      </w:pPr>
      <w:r>
        <w:rPr>
          <w:b/>
        </w:rPr>
        <w:t>Heuristics</w:t>
      </w:r>
      <w:r w:rsidRPr="00C51D4F">
        <w:t>:</w:t>
      </w:r>
      <w:r>
        <w:t xml:space="preserve"> Colloquially means “common sense approach”, in computer science the meaning is adapted to mean a technique applied to solve a problem. I.e. to shorten average job time in a computer do short jobs first.</w:t>
      </w:r>
    </w:p>
    <w:p w:rsidR="00C96EBF" w:rsidRDefault="00C96EBF" w:rsidP="001E16B3">
      <w:pPr>
        <w:spacing w:line="360" w:lineRule="auto"/>
        <w:ind w:left="720"/>
      </w:pPr>
      <w:r w:rsidRPr="00C51D4F">
        <w:rPr>
          <w:b/>
        </w:rPr>
        <w:t>VIP</w:t>
      </w:r>
      <w:r>
        <w:t>: Very important project, a project ranked by the head professor to be of a score between 2 and 100 this project will undergo intense matchmaking using heuristics to find a perfect team quickly (higher scored means higher priority)</w:t>
      </w:r>
    </w:p>
    <w:p w:rsidR="00C96EBF" w:rsidRDefault="00C96EBF" w:rsidP="001E16B3">
      <w:pPr>
        <w:spacing w:line="360" w:lineRule="auto"/>
        <w:ind w:left="720"/>
      </w:pPr>
      <w:r w:rsidRPr="00C51D4F">
        <w:rPr>
          <w:b/>
        </w:rPr>
        <w:lastRenderedPageBreak/>
        <w:t>OP</w:t>
      </w:r>
      <w:r>
        <w:t>: Other project, a project ranked by the head professor to have a score of 1, such projects will undergo NRMP matchmaking to give the ability to compromised project proposer and student constraints. These are more hands-off.</w:t>
      </w:r>
    </w:p>
    <w:p w:rsidR="00C96EBF" w:rsidRDefault="00C96EBF" w:rsidP="001E16B3">
      <w:pPr>
        <w:spacing w:line="360" w:lineRule="auto"/>
        <w:ind w:left="720"/>
      </w:pPr>
      <w:r>
        <w:rPr>
          <w:b/>
        </w:rPr>
        <w:t>LinkedIn:</w:t>
      </w:r>
      <w:r>
        <w:t xml:space="preserve"> Social media website for business professions to network and advertise themselves</w:t>
      </w:r>
    </w:p>
    <w:p w:rsidR="00C96EBF" w:rsidRDefault="00C96EBF" w:rsidP="00C91381">
      <w:pPr>
        <w:pStyle w:val="H2"/>
        <w:numPr>
          <w:ilvl w:val="1"/>
          <w:numId w:val="12"/>
        </w:numPr>
        <w:outlineLvl w:val="1"/>
        <w:rPr>
          <w:rFonts w:eastAsia="Times New Roman"/>
        </w:rPr>
      </w:pPr>
      <w:bookmarkStart w:id="49" w:name="_Toc394049288"/>
      <w:r>
        <w:rPr>
          <w:noProof/>
        </w:rPr>
        <mc:AlternateContent>
          <mc:Choice Requires="wps">
            <w:drawing>
              <wp:anchor distT="0" distB="0" distL="114300" distR="114300" simplePos="0" relativeHeight="251627520" behindDoc="0" locked="0" layoutInCell="1" allowOverlap="1" wp14:anchorId="3336BB24" wp14:editId="55B6352F">
                <wp:simplePos x="0" y="0"/>
                <wp:positionH relativeFrom="column">
                  <wp:posOffset>451485</wp:posOffset>
                </wp:positionH>
                <wp:positionV relativeFrom="paragraph">
                  <wp:posOffset>234315</wp:posOffset>
                </wp:positionV>
                <wp:extent cx="5359400" cy="0"/>
                <wp:effectExtent l="0" t="0" r="12700" b="19050"/>
                <wp:wrapNone/>
                <wp:docPr id="47" name="Straight Connector 47"/>
                <wp:cNvGraphicFramePr/>
                <a:graphic xmlns:a="http://schemas.openxmlformats.org/drawingml/2006/main">
                  <a:graphicData uri="http://schemas.microsoft.com/office/word/2010/wordprocessingShape">
                    <wps:wsp>
                      <wps:cNvCnPr/>
                      <wps:spPr>
                        <a:xfrm>
                          <a:off x="0" y="0"/>
                          <a:ext cx="5358765" cy="0"/>
                        </a:xfrm>
                        <a:prstGeom prst="line">
                          <a:avLst/>
                        </a:prstGeom>
                        <a:noFill/>
                        <a:ln w="15875" cap="flat" cmpd="sng" algn="ctr">
                          <a:solidFill>
                            <a:sysClr val="windowText" lastClr="000000"/>
                          </a:solidFill>
                          <a:prstDash val="solid"/>
                        </a:ln>
                        <a:effectLst/>
                      </wps:spPr>
                      <wps:bodyPr/>
                    </wps:wsp>
                  </a:graphicData>
                </a:graphic>
                <wp14:sizeRelH relativeFrom="page">
                  <wp14:pctWidth>0</wp14:pctWidth>
                </wp14:sizeRelH>
                <wp14:sizeRelV relativeFrom="page">
                  <wp14:pctHeight>0</wp14:pctHeight>
                </wp14:sizeRelV>
              </wp:anchor>
            </w:drawing>
          </mc:Choice>
          <mc:Fallback>
            <w:pict>
              <v:line w14:anchorId="54FD25E1" id="Straight Connector 47" o:spid="_x0000_s1026" style="position:absolute;z-index:25162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5.55pt,18.45pt" to="457.55pt,1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" strokecolor="windowText" strokeweight="1.25pt"/>
            </w:pict>
          </mc:Fallback>
        </mc:AlternateContent>
      </w:r>
      <w:r>
        <w:rPr>
          <w:rFonts w:eastAsia="Times New Roman"/>
        </w:rPr>
        <w:t>Overview of Document</w:t>
      </w:r>
      <w:bookmarkEnd w:id="49"/>
    </w:p>
    <w:p w:rsidR="00C96EBF" w:rsidRPr="000D258A" w:rsidRDefault="000D258A" w:rsidP="000D258A">
      <w:pPr>
        <w:spacing w:line="360" w:lineRule="auto"/>
        <w:ind w:left="720"/>
      </w:pPr>
      <w:r>
        <w:rPr>
          <w:b/>
        </w:rPr>
        <w:t xml:space="preserve">Section 1 </w:t>
      </w:r>
      <w:r>
        <w:t>Introduces the final document with version specific details and ideals.</w:t>
      </w:r>
    </w:p>
    <w:p w:rsidR="000D258A" w:rsidRPr="000D258A" w:rsidRDefault="000D258A" w:rsidP="000D258A">
      <w:pPr>
        <w:spacing w:line="360" w:lineRule="auto"/>
        <w:ind w:left="720"/>
      </w:pPr>
      <w:r>
        <w:rPr>
          <w:b/>
        </w:rPr>
        <w:t xml:space="preserve">Section 2 </w:t>
      </w:r>
      <w:r>
        <w:t>Discusses the feasibility of the current system and what the proposed system plans to do about it, also analyzes alternatives and passes judgment on the alternatives to the current.</w:t>
      </w:r>
    </w:p>
    <w:p w:rsidR="000D258A" w:rsidRPr="000D258A" w:rsidRDefault="000D258A" w:rsidP="000D258A">
      <w:pPr>
        <w:spacing w:line="360" w:lineRule="auto"/>
        <w:ind w:left="720"/>
      </w:pPr>
      <w:r>
        <w:rPr>
          <w:b/>
        </w:rPr>
        <w:t>Section 3</w:t>
      </w:r>
      <w:r>
        <w:t xml:space="preserve"> Discusses project specific details with regards to cost and organization</w:t>
      </w:r>
    </w:p>
    <w:p w:rsidR="000D258A" w:rsidRPr="000D258A" w:rsidRDefault="000D258A" w:rsidP="000D258A">
      <w:pPr>
        <w:spacing w:line="360" w:lineRule="auto"/>
        <w:ind w:left="720"/>
      </w:pPr>
      <w:r>
        <w:rPr>
          <w:b/>
        </w:rPr>
        <w:t xml:space="preserve">Section 4 </w:t>
      </w:r>
      <w:r>
        <w:t>Discusses the systems requirements, function and nonfunctional and performs analysis.</w:t>
      </w:r>
    </w:p>
    <w:p w:rsidR="000D258A" w:rsidRPr="000D258A" w:rsidRDefault="000D258A" w:rsidP="000D258A">
      <w:pPr>
        <w:spacing w:line="360" w:lineRule="auto"/>
        <w:ind w:left="720"/>
      </w:pPr>
      <w:r>
        <w:rPr>
          <w:b/>
        </w:rPr>
        <w:t>Section 5</w:t>
      </w:r>
      <w:r>
        <w:t xml:space="preserve"> </w:t>
      </w:r>
      <w:r w:rsidR="006245E4">
        <w:t>Discusses</w:t>
      </w:r>
      <w:r>
        <w:t xml:space="preserve"> the design of the overall system, as well as decomposition into subs</w:t>
      </w:r>
      <w:r w:rsidR="006245E4">
        <w:t>ystems.</w:t>
      </w:r>
    </w:p>
    <w:p w:rsidR="000D258A" w:rsidRPr="006245E4" w:rsidRDefault="000D258A" w:rsidP="000D258A">
      <w:pPr>
        <w:spacing w:line="360" w:lineRule="auto"/>
        <w:ind w:left="720"/>
      </w:pPr>
      <w:r>
        <w:rPr>
          <w:b/>
        </w:rPr>
        <w:t>Section 6</w:t>
      </w:r>
      <w:r w:rsidR="006245E4">
        <w:rPr>
          <w:b/>
        </w:rPr>
        <w:t xml:space="preserve"> </w:t>
      </w:r>
      <w:r w:rsidR="006245E4">
        <w:t>Detailed design discusses the matchmaking subsystem in specific as that’s the primary focus of this version</w:t>
      </w:r>
    </w:p>
    <w:p w:rsidR="000D258A" w:rsidRPr="006245E4" w:rsidRDefault="000D258A" w:rsidP="000D258A">
      <w:pPr>
        <w:spacing w:line="360" w:lineRule="auto"/>
        <w:ind w:left="720"/>
      </w:pPr>
      <w:r>
        <w:rPr>
          <w:b/>
        </w:rPr>
        <w:t>Section 7</w:t>
      </w:r>
      <w:r w:rsidR="006245E4">
        <w:rPr>
          <w:b/>
        </w:rPr>
        <w:t xml:space="preserve"> </w:t>
      </w:r>
      <w:r w:rsidR="006245E4">
        <w:t>Validation tests to the subsystem and system as well as their evaluation occurs here</w:t>
      </w:r>
    </w:p>
    <w:p w:rsidR="000D258A" w:rsidRPr="006245E4" w:rsidRDefault="000D258A" w:rsidP="000D258A">
      <w:pPr>
        <w:spacing w:line="360" w:lineRule="auto"/>
        <w:ind w:left="720"/>
      </w:pPr>
      <w:r>
        <w:rPr>
          <w:b/>
        </w:rPr>
        <w:t>Section 8</w:t>
      </w:r>
      <w:r w:rsidR="006245E4">
        <w:rPr>
          <w:b/>
        </w:rPr>
        <w:t xml:space="preserve"> </w:t>
      </w:r>
      <w:r w:rsidR="006245E4">
        <w:t>Glossary of various terms can be found here</w:t>
      </w:r>
    </w:p>
    <w:p w:rsidR="000D258A" w:rsidRPr="006245E4" w:rsidRDefault="000D258A" w:rsidP="000D258A">
      <w:pPr>
        <w:spacing w:line="360" w:lineRule="auto"/>
        <w:ind w:left="720"/>
      </w:pPr>
      <w:r>
        <w:rPr>
          <w:b/>
        </w:rPr>
        <w:t>Section 9</w:t>
      </w:r>
      <w:r w:rsidR="006245E4">
        <w:rPr>
          <w:b/>
        </w:rPr>
        <w:t xml:space="preserve"> </w:t>
      </w:r>
      <w:r w:rsidR="006245E4">
        <w:t>Various diagrams, designs, and utilities are found here at the appendix.</w:t>
      </w:r>
    </w:p>
    <w:p w:rsidR="000D258A" w:rsidRPr="006245E4" w:rsidRDefault="000D258A" w:rsidP="000D258A">
      <w:pPr>
        <w:spacing w:line="360" w:lineRule="auto"/>
        <w:ind w:left="720"/>
      </w:pPr>
      <w:r>
        <w:rPr>
          <w:b/>
        </w:rPr>
        <w:t>Section 10</w:t>
      </w:r>
      <w:r w:rsidR="006245E4">
        <w:rPr>
          <w:b/>
        </w:rPr>
        <w:t xml:space="preserve"> </w:t>
      </w:r>
      <w:r w:rsidR="006245E4">
        <w:t>References relating to this document can be found here</w:t>
      </w:r>
    </w:p>
    <w:p w:rsidR="00C96EBF" w:rsidRDefault="00C96EBF">
      <w:pPr>
        <w:spacing w:after="200" w:line="276" w:lineRule="auto"/>
        <w:jc w:val="left"/>
      </w:pPr>
      <w:r>
        <w:br w:type="page"/>
      </w:r>
    </w:p>
    <w:p w:rsidR="00C96EBF" w:rsidRPr="00C96EBF" w:rsidRDefault="00C96EBF" w:rsidP="00C91381">
      <w:pPr>
        <w:pStyle w:val="H1"/>
        <w:numPr>
          <w:ilvl w:val="0"/>
          <w:numId w:val="12"/>
        </w:numPr>
        <w:rPr>
          <w:rFonts w:eastAsia="Times New Roman"/>
        </w:rPr>
      </w:pPr>
      <w:bookmarkStart w:id="50" w:name="_Toc378930280"/>
      <w:bookmarkStart w:id="51" w:name="_Toc394049289"/>
      <w:r>
        <w:rPr>
          <w:noProof/>
        </w:rPr>
        <w:lastRenderedPageBreak/>
        <mc:AlternateContent>
          <mc:Choice Requires="wpg">
            <w:drawing>
              <wp:anchor distT="0" distB="0" distL="114300" distR="114300" simplePos="0" relativeHeight="251628544" behindDoc="1" locked="0" layoutInCell="1" allowOverlap="1" wp14:anchorId="4A23357F" wp14:editId="43C838C8">
                <wp:simplePos x="0" y="0"/>
                <wp:positionH relativeFrom="column">
                  <wp:posOffset>31115</wp:posOffset>
                </wp:positionH>
                <wp:positionV relativeFrom="paragraph">
                  <wp:posOffset>-94615</wp:posOffset>
                </wp:positionV>
                <wp:extent cx="5781675" cy="789305"/>
                <wp:effectExtent l="0" t="0" r="9525" b="0"/>
                <wp:wrapTight wrapText="bothSides">
                  <wp:wrapPolygon edited="0">
                    <wp:start x="19572" y="0"/>
                    <wp:lineTo x="19145" y="0"/>
                    <wp:lineTo x="19145" y="1043"/>
                    <wp:lineTo x="19643" y="8341"/>
                    <wp:lineTo x="0" y="11469"/>
                    <wp:lineTo x="0" y="14076"/>
                    <wp:lineTo x="13309" y="16682"/>
                    <wp:lineTo x="13309" y="20853"/>
                    <wp:lineTo x="21066" y="20853"/>
                    <wp:lineTo x="21280" y="20853"/>
                    <wp:lineTo x="21493" y="18246"/>
                    <wp:lineTo x="21564" y="11990"/>
                    <wp:lineTo x="20639" y="8341"/>
                    <wp:lineTo x="20924" y="4171"/>
                    <wp:lineTo x="20995" y="521"/>
                    <wp:lineTo x="20710" y="0"/>
                    <wp:lineTo x="19572" y="0"/>
                  </wp:wrapPolygon>
                </wp:wrapTight>
                <wp:docPr id="18" name="Group 18"/>
                <wp:cNvGraphicFramePr/>
                <a:graphic xmlns:a="http://schemas.openxmlformats.org/drawingml/2006/main">
                  <a:graphicData uri="http://schemas.microsoft.com/office/word/2010/wordprocessingGroup">
                    <wpg:wgp>
                      <wpg:cNvGrpSpPr/>
                      <wpg:grpSpPr>
                        <a:xfrm>
                          <a:off x="0" y="0"/>
                          <a:ext cx="5781675" cy="789305"/>
                          <a:chOff x="0" y="0"/>
                          <a:chExt cx="5782170" cy="790575"/>
                        </a:xfrm>
                      </wpg:grpSpPr>
                      <wps:wsp>
                        <wps:cNvPr id="16" name="Text Box 2"/>
                        <wps:cNvSpPr txBox="1">
                          <a:spLocks noChangeArrowheads="1"/>
                        </wps:cNvSpPr>
                        <wps:spPr bwMode="auto">
                          <a:xfrm>
                            <a:off x="3594846" y="418810"/>
                            <a:ext cx="1568320" cy="371765"/>
                          </a:xfrm>
                          <a:prstGeom prst="rect">
                            <a:avLst/>
                          </a:prstGeom>
                          <a:solidFill>
                            <a:srgbClr val="FFFFFF"/>
                          </a:solidFill>
                          <a:ln w="9525">
                            <a:noFill/>
                            <a:miter lim="800000"/>
                            <a:headEnd/>
                            <a:tailEnd/>
                          </a:ln>
                        </wps:spPr>
                        <wps:txbx>
                          <w:txbxContent>
                            <w:p w:rsidR="00144328" w:rsidRDefault="0072637D" w:rsidP="00C96EBF">
                              <w:pPr>
                                <w:rPr>
                                  <w:rFonts w:ascii="Gabriola" w:hAnsi="Gabriola"/>
                                  <w:i/>
                                </w:rPr>
                              </w:pPr>
                              <w:r>
                                <w:rPr>
                                  <w:rFonts w:ascii="Gabriola" w:hAnsi="Gabriola"/>
                                  <w:i/>
                                </w:rPr>
                                <w:t>Senior Project Website V5</w:t>
                              </w:r>
                            </w:p>
                          </w:txbxContent>
                        </wps:txbx>
                        <wps:bodyPr rot="0" vert="horz" wrap="square" lIns="91440" tIns="45720" rIns="91440" bIns="45720" anchor="t" anchorCtr="0">
                          <a:noAutofit/>
                        </wps:bodyPr>
                      </wps:wsp>
                      <wps:wsp>
                        <wps:cNvPr id="17" name="Straight Connector 17"/>
                        <wps:cNvCnPr/>
                        <wps:spPr>
                          <a:xfrm>
                            <a:off x="0" y="485775"/>
                            <a:ext cx="5763120" cy="0"/>
                          </a:xfrm>
                          <a:prstGeom prst="line">
                            <a:avLst/>
                          </a:prstGeom>
                          <a:ln w="66675" cmpd="thickThin">
                            <a:solidFill>
                              <a:schemeClr val="tx1"/>
                            </a:solidFill>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19" name="Picture 19"/>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4991595" y="0"/>
                            <a:ext cx="790575" cy="79057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A23357F" id="Group 18" o:spid="_x0000_s1034" style="position:absolute;left:0;text-align:left;margin-left:2.45pt;margin-top:-7.45pt;width:455.25pt;height:62.15pt;z-index:-251687936;mso-width-relative:margin;mso-height-relative:margin" coordsize="57821,7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">
                <v:shape id="_x0000_s1035" type="#_x0000_t202" style="position:absolute;left:35948;top:4188;width:15683;height:37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TGkr8A&#10;AADbAAAADwAAAGRycy9kb3ducmV2LnhtbERPy6rCMBDdX/AfwghuLpoq3qrVKCoobn18wNiMbbGZ&#10;lCba+vdGEO5uDuc5i1VrSvGk2hWWFQwHEQji1OqCMwWX864/BeE8ssbSMil4kYPVsvOzwETbho/0&#10;PPlMhBB2CSrIva8SKV2ak0E3sBVx4G62NugDrDOpa2xCuCnlKIpiabDg0JBjRduc0vvpYRTcDs3v&#10;36y57v1lchzHGywmV/tSqtdt13MQnlr/L/66DzrMj+HzSzhALt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txMaSvwAAANsAAAAPAAAAAAAAAAAAAAAAAJgCAABkcnMvZG93bnJl&#10;di54bWxQSwUGAAAAAAQABAD1AAAAhAMAAAAA&#10;" stroked="f">
                  <v:textbox>
                    <w:txbxContent>
                      <w:p w:rsidR="00144328" w:rsidRDefault="0072637D" w:rsidP="00C96EBF">
                        <w:pPr>
                          <w:rPr>
                            <w:rFonts w:ascii="Gabriola" w:hAnsi="Gabriola"/>
                            <w:i/>
                          </w:rPr>
                        </w:pPr>
                        <w:r>
                          <w:rPr>
                            <w:rFonts w:ascii="Gabriola" w:hAnsi="Gabriola"/>
                            <w:i/>
                          </w:rPr>
                          <w:t>Senior Project Website V5</w:t>
                        </w:r>
                      </w:p>
                    </w:txbxContent>
                  </v:textbox>
                </v:shape>
                <v:line id="Straight Connector 17" o:spid="_x0000_s1036" style="position:absolute;visibility:visible;mso-wrap-style:square" from="0,4857" to="57631,48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shsAAAADbAAAADwAAAGRycy9kb3ducmV2LnhtbERPTWsCMRC9F/wPYYTeatYKVVajiFTQ&#10;Qw/d1fuwGXejm8mSxHX9902h0Ns83uesNoNtRU8+GMcKppMMBHHltOFawancvy1AhIissXVMCp4U&#10;YLMevaww1+7B39QXsRYphEOOCpoYu1zKUDVkMUxcR5y4i/MWY4K+ltrjI4XbVr5n2Ye0aDg1NNjR&#10;rqHqVtytgpKe3hyP068z+f46x89i5kuj1Ot42C5BRBriv/jPfdBp/hx+f0kHyPUP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vnLIbAAAAA2wAAAA8AAAAAAAAAAAAAAAAA&#10;oQIAAGRycy9kb3ducmV2LnhtbFBLBQYAAAAABAAEAPkAAACOAwAAAAA=&#10;" strokecolor="black [3213]" strokeweight="5.25pt">
                  <v:stroke linestyle="thickThin"/>
                </v:line>
                <v:shape id="Picture 19" o:spid="_x0000_s1037" type="#_x0000_t75" style="position:absolute;left:49915;width:7906;height:79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ZKUwbCAAAA2wAAAA8AAABkcnMvZG93bnJldi54bWxET01rwkAQvQv9D8sUvEizUSTY1FVaRdFj&#10;01x6m2anSTA7G7KrJv/eFQRv83ifs1z3phEX6lxtWcE0ikEQF1bXXCrIf3ZvCxDOI2tsLJOCgRys&#10;Vy+jJabaXvmbLpkvRQhhl6KCyvs2ldIVFRl0kW2JA/dvO4M+wK6UusNrCDeNnMVxIg3WHBoqbGlT&#10;UXHKzkaB7Se5/x2Oi79ZMo23py9b7N1cqfFr//kBwlPvn+KH+6DD/He4/xIOkKsb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2SlMGwgAAANsAAAAPAAAAAAAAAAAAAAAAAJ8C&#10;AABkcnMvZG93bnJldi54bWxQSwUGAAAAAAQABAD3AAAAjgMAAAAA&#10;">
                  <v:imagedata r:id="rId10" o:title=""/>
                  <v:path arrowok="t"/>
                </v:shape>
                <w10:wrap type="tight"/>
              </v:group>
            </w:pict>
          </mc:Fallback>
        </mc:AlternateContent>
      </w:r>
      <w:r w:rsidRPr="00C96EBF">
        <w:rPr>
          <w:rFonts w:eastAsia="Times New Roman"/>
        </w:rPr>
        <w:t>Feasibility Study</w:t>
      </w:r>
      <w:bookmarkEnd w:id="50"/>
      <w:bookmarkEnd w:id="51"/>
    </w:p>
    <w:p w:rsidR="00C96EBF" w:rsidRDefault="00C96EBF" w:rsidP="00C96EBF">
      <w:pPr>
        <w:spacing w:line="480" w:lineRule="auto"/>
      </w:pPr>
    </w:p>
    <w:p w:rsidR="00C033B7" w:rsidRPr="00C033B7" w:rsidRDefault="00C033B7" w:rsidP="00C033B7">
      <w:pPr>
        <w:spacing w:before="120" w:after="0" w:line="480" w:lineRule="auto"/>
        <w:ind w:left="420"/>
        <w:jc w:val="left"/>
        <w:rPr>
          <w:rFonts w:cs="Times New Roman"/>
          <w:sz w:val="24"/>
          <w:szCs w:val="24"/>
        </w:rPr>
      </w:pPr>
      <w:bookmarkStart w:id="52" w:name="_Toc378930281"/>
      <w:bookmarkStart w:id="53" w:name="_Toc374274968"/>
      <w:bookmarkStart w:id="54" w:name="_Toc394049290"/>
      <w:r w:rsidRPr="00C033B7">
        <w:rPr>
          <w:rFonts w:cs="Times New Roman"/>
          <w:sz w:val="24"/>
          <w:szCs w:val="24"/>
        </w:rPr>
        <w:t xml:space="preserve">The feasibility study analyzes alternative solutions to the various problems. For each alternative solution, </w:t>
      </w:r>
      <w:r w:rsidRPr="00C033B7">
        <w:rPr>
          <w:rFonts w:cs="Arial"/>
          <w:sz w:val="24"/>
          <w:szCs w:val="24"/>
        </w:rPr>
        <w:t>benefits and limitations, will be examined.</w:t>
      </w:r>
      <w:r w:rsidRPr="00C033B7">
        <w:rPr>
          <w:rFonts w:cs="Times New Roman"/>
          <w:sz w:val="24"/>
          <w:szCs w:val="24"/>
        </w:rPr>
        <w:t xml:space="preserve"> After a detailed analysis, we will be able to determine the best possible solution. We will also describe the current system and the purpose of the proposed solution. Finally, the study will conclude with justifiable recommendations.</w:t>
      </w:r>
    </w:p>
    <w:p w:rsidR="00CC6DD7" w:rsidRDefault="00CC6DD7" w:rsidP="00C91381">
      <w:pPr>
        <w:pStyle w:val="H2"/>
        <w:numPr>
          <w:ilvl w:val="1"/>
          <w:numId w:val="10"/>
        </w:numPr>
        <w:outlineLvl w:val="1"/>
        <w:rPr>
          <w:rFonts w:eastAsia="Times New Roman"/>
        </w:rPr>
      </w:pPr>
      <w:r>
        <w:rPr>
          <w:noProof/>
        </w:rPr>
        <mc:AlternateContent>
          <mc:Choice Requires="wps">
            <w:drawing>
              <wp:anchor distT="0" distB="0" distL="114300" distR="114300" simplePos="0" relativeHeight="251635200" behindDoc="0" locked="0" layoutInCell="1" allowOverlap="1" wp14:anchorId="3C8DBE46" wp14:editId="24C95A59">
                <wp:simplePos x="0" y="0"/>
                <wp:positionH relativeFrom="column">
                  <wp:posOffset>436880</wp:posOffset>
                </wp:positionH>
                <wp:positionV relativeFrom="paragraph">
                  <wp:posOffset>243840</wp:posOffset>
                </wp:positionV>
                <wp:extent cx="5358765" cy="0"/>
                <wp:effectExtent l="0" t="0" r="13335" b="19050"/>
                <wp:wrapNone/>
                <wp:docPr id="22" name="Straight Connector 22"/>
                <wp:cNvGraphicFramePr/>
                <a:graphic xmlns:a="http://schemas.openxmlformats.org/drawingml/2006/main">
                  <a:graphicData uri="http://schemas.microsoft.com/office/word/2010/wordprocessingShape">
                    <wps:wsp>
                      <wps:cNvCnPr/>
                      <wps:spPr>
                        <a:xfrm>
                          <a:off x="0" y="0"/>
                          <a:ext cx="5358765" cy="0"/>
                        </a:xfrm>
                        <a:prstGeom prst="line">
                          <a:avLst/>
                        </a:prstGeom>
                        <a:ln w="158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47534F7C" id="Straight Connector 22" o:spid="_x0000_s1026" style="position:absolute;z-index:25163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4.4pt,19.2pt" to="456.35pt,1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" strokecolor="black [3213]" strokeweight="1.25pt"/>
            </w:pict>
          </mc:Fallback>
        </mc:AlternateContent>
      </w:r>
      <w:r>
        <w:rPr>
          <w:rFonts w:eastAsia="Times New Roman"/>
        </w:rPr>
        <w:t>Description of Current System</w:t>
      </w:r>
      <w:bookmarkEnd w:id="52"/>
      <w:bookmarkEnd w:id="53"/>
      <w:bookmarkEnd w:id="54"/>
    </w:p>
    <w:p w:rsidR="00CC6DD7" w:rsidRDefault="00CC6DD7" w:rsidP="00CC6DD7">
      <w:pPr>
        <w:spacing w:after="0"/>
        <w:rPr>
          <w:rFonts w:eastAsia="Times New Roman" w:cs="Times New Roman"/>
          <w:sz w:val="18"/>
          <w:szCs w:val="18"/>
        </w:rPr>
      </w:pPr>
    </w:p>
    <w:p w:rsidR="00C033B7" w:rsidRPr="00645D46" w:rsidRDefault="00C033B7" w:rsidP="00C033B7">
      <w:pPr>
        <w:spacing w:line="480" w:lineRule="auto"/>
        <w:ind w:left="360"/>
        <w:rPr>
          <w:rFonts w:cs="Arial"/>
          <w:sz w:val="24"/>
          <w:szCs w:val="24"/>
        </w:rPr>
      </w:pPr>
      <w:r w:rsidRPr="00645D46">
        <w:rPr>
          <w:rFonts w:cs="Arial"/>
          <w:sz w:val="24"/>
          <w:szCs w:val="24"/>
        </w:rPr>
        <w:t>Current version of Senior Project Website does not offer the functionality of requesting virtual machines to the he</w:t>
      </w:r>
      <w:r>
        <w:rPr>
          <w:rFonts w:cs="Arial"/>
          <w:sz w:val="24"/>
          <w:szCs w:val="24"/>
        </w:rPr>
        <w:t>ad professor. A</w:t>
      </w:r>
      <w:r w:rsidRPr="00645D46">
        <w:rPr>
          <w:rFonts w:cs="Arial"/>
          <w:sz w:val="24"/>
          <w:szCs w:val="24"/>
        </w:rPr>
        <w:t xml:space="preserve"> brief description of how this task is currently performed is discussed in this section. </w:t>
      </w:r>
    </w:p>
    <w:p w:rsidR="00C033B7" w:rsidRDefault="00C033B7" w:rsidP="00C033B7">
      <w:pPr>
        <w:spacing w:line="480" w:lineRule="auto"/>
        <w:ind w:left="360"/>
        <w:rPr>
          <w:rFonts w:cs="Arial"/>
          <w:sz w:val="24"/>
          <w:szCs w:val="24"/>
        </w:rPr>
      </w:pPr>
      <w:r w:rsidRPr="00645D46">
        <w:rPr>
          <w:rFonts w:cs="Arial"/>
          <w:sz w:val="24"/>
          <w:szCs w:val="24"/>
        </w:rPr>
        <w:t xml:space="preserve">Students enrolled in Senior Project class are automatically signed up into </w:t>
      </w:r>
      <w:r>
        <w:rPr>
          <w:rFonts w:cs="Arial"/>
          <w:sz w:val="24"/>
          <w:szCs w:val="24"/>
        </w:rPr>
        <w:t>Senior Project Website</w:t>
      </w:r>
      <w:r w:rsidRPr="00645D46">
        <w:rPr>
          <w:rFonts w:cs="Arial"/>
          <w:sz w:val="24"/>
          <w:szCs w:val="24"/>
        </w:rPr>
        <w:t xml:space="preserve"> and algorithmically assigned </w:t>
      </w:r>
      <w:r>
        <w:rPr>
          <w:rFonts w:cs="Arial"/>
          <w:sz w:val="24"/>
          <w:szCs w:val="24"/>
        </w:rPr>
        <w:t>in</w:t>
      </w:r>
      <w:r w:rsidRPr="00645D46">
        <w:rPr>
          <w:rFonts w:cs="Arial"/>
          <w:sz w:val="24"/>
          <w:szCs w:val="24"/>
        </w:rPr>
        <w:t xml:space="preserve">to a team-project. After </w:t>
      </w:r>
      <w:r>
        <w:rPr>
          <w:rFonts w:cs="Arial"/>
          <w:sz w:val="24"/>
          <w:szCs w:val="24"/>
        </w:rPr>
        <w:t xml:space="preserve">the </w:t>
      </w:r>
      <w:r w:rsidRPr="00645D46">
        <w:rPr>
          <w:rFonts w:cs="Arial"/>
          <w:sz w:val="24"/>
          <w:szCs w:val="24"/>
        </w:rPr>
        <w:t>projects have been finally assigned to the student, the head professor sends an email to all active students in th</w:t>
      </w:r>
      <w:r>
        <w:rPr>
          <w:rFonts w:cs="Arial"/>
          <w:sz w:val="24"/>
          <w:szCs w:val="24"/>
        </w:rPr>
        <w:t xml:space="preserve">e class requesting their needs of </w:t>
      </w:r>
      <w:r w:rsidRPr="00645D46">
        <w:rPr>
          <w:rFonts w:cs="Arial"/>
          <w:sz w:val="24"/>
          <w:szCs w:val="24"/>
        </w:rPr>
        <w:t>virtual machines environments for the completion of their project. Then, each student that needs virtual environments replies to the head professor’s email with all their needs re</w:t>
      </w:r>
      <w:r>
        <w:rPr>
          <w:rFonts w:cs="Arial"/>
          <w:sz w:val="24"/>
          <w:szCs w:val="24"/>
        </w:rPr>
        <w:t>garding virtual machine</w:t>
      </w:r>
      <w:r w:rsidRPr="00645D46">
        <w:rPr>
          <w:rFonts w:cs="Arial"/>
          <w:sz w:val="24"/>
          <w:szCs w:val="24"/>
        </w:rPr>
        <w:t xml:space="preserve">. </w:t>
      </w:r>
      <w:r w:rsidRPr="00C70968">
        <w:rPr>
          <w:rFonts w:cs="Arial"/>
          <w:sz w:val="24"/>
          <w:szCs w:val="24"/>
        </w:rPr>
        <w:t>Finally, the head professor tracks each individual’s email, gathers all the information, and sends it to the school system admin, who will create the virtual machines for the students</w:t>
      </w:r>
      <w:r>
        <w:rPr>
          <w:rFonts w:cs="Arial"/>
          <w:sz w:val="24"/>
          <w:szCs w:val="24"/>
        </w:rPr>
        <w:t>.</w:t>
      </w:r>
    </w:p>
    <w:p w:rsidR="00C033B7" w:rsidRPr="00645D46" w:rsidRDefault="00C033B7" w:rsidP="00C033B7">
      <w:pPr>
        <w:spacing w:line="480" w:lineRule="auto"/>
        <w:ind w:left="360"/>
        <w:rPr>
          <w:rFonts w:cs="Arial"/>
          <w:sz w:val="24"/>
          <w:szCs w:val="24"/>
        </w:rPr>
      </w:pPr>
      <w:r>
        <w:rPr>
          <w:rFonts w:cs="Arial"/>
          <w:sz w:val="24"/>
          <w:szCs w:val="24"/>
        </w:rPr>
        <w:lastRenderedPageBreak/>
        <w:t>T</w:t>
      </w:r>
      <w:r w:rsidRPr="00645D46">
        <w:rPr>
          <w:rFonts w:cs="Arial"/>
          <w:sz w:val="24"/>
          <w:szCs w:val="24"/>
        </w:rPr>
        <w:t xml:space="preserve">here is a lot of </w:t>
      </w:r>
      <w:r w:rsidRPr="00C70968">
        <w:rPr>
          <w:rFonts w:cs="Arial"/>
          <w:sz w:val="24"/>
          <w:szCs w:val="24"/>
        </w:rPr>
        <w:t>manual work done</w:t>
      </w:r>
      <w:r w:rsidRPr="00645D46">
        <w:rPr>
          <w:rFonts w:cs="Arial"/>
          <w:sz w:val="24"/>
          <w:szCs w:val="24"/>
        </w:rPr>
        <w:t xml:space="preserve"> to collect and send the request of virtual machines for each individual team. In general, previous semesters of Senior Project class have not developed a functionality into Senior Project Website that addresses this issue.</w:t>
      </w:r>
    </w:p>
    <w:p w:rsidR="00FF13ED" w:rsidRPr="00CC6DD7" w:rsidRDefault="00FF13ED" w:rsidP="001E16B3">
      <w:pPr>
        <w:spacing w:line="360" w:lineRule="auto"/>
        <w:ind w:left="720" w:firstLine="720"/>
        <w:rPr>
          <w:rFonts w:eastAsia="Times New Roman" w:cs="Times New Roman"/>
          <w:szCs w:val="24"/>
        </w:rPr>
      </w:pPr>
    </w:p>
    <w:p w:rsidR="00CC6DD7" w:rsidRDefault="00CC6DD7" w:rsidP="00C91381">
      <w:pPr>
        <w:pStyle w:val="H2"/>
        <w:numPr>
          <w:ilvl w:val="1"/>
          <w:numId w:val="10"/>
        </w:numPr>
        <w:spacing w:line="480" w:lineRule="auto"/>
        <w:outlineLvl w:val="1"/>
        <w:rPr>
          <w:rFonts w:eastAsia="Times New Roman"/>
        </w:rPr>
      </w:pPr>
      <w:r>
        <w:tab/>
      </w:r>
      <w:bookmarkStart w:id="55" w:name="_Toc394049292"/>
      <w:r>
        <w:rPr>
          <w:noProof/>
        </w:rPr>
        <mc:AlternateContent>
          <mc:Choice Requires="wps">
            <w:drawing>
              <wp:anchor distT="0" distB="0" distL="114300" distR="114300" simplePos="0" relativeHeight="251629568" behindDoc="0" locked="0" layoutInCell="1" allowOverlap="1" wp14:anchorId="6399C408" wp14:editId="1D025B33">
                <wp:simplePos x="0" y="0"/>
                <wp:positionH relativeFrom="column">
                  <wp:posOffset>446405</wp:posOffset>
                </wp:positionH>
                <wp:positionV relativeFrom="paragraph">
                  <wp:posOffset>250190</wp:posOffset>
                </wp:positionV>
                <wp:extent cx="5358765" cy="0"/>
                <wp:effectExtent l="0" t="0" r="13335" b="19050"/>
                <wp:wrapNone/>
                <wp:docPr id="29" name="Straight Connector 29"/>
                <wp:cNvGraphicFramePr/>
                <a:graphic xmlns:a="http://schemas.openxmlformats.org/drawingml/2006/main">
                  <a:graphicData uri="http://schemas.microsoft.com/office/word/2010/wordprocessingShape">
                    <wps:wsp>
                      <wps:cNvCnPr/>
                      <wps:spPr>
                        <a:xfrm>
                          <a:off x="0" y="0"/>
                          <a:ext cx="5358765" cy="0"/>
                        </a:xfrm>
                        <a:prstGeom prst="line">
                          <a:avLst/>
                        </a:prstGeom>
                        <a:ln w="158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355391FD" id="Straight Connector 29" o:spid="_x0000_s1026" style="position:absolute;z-index:25162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5.15pt,19.7pt" to="457.1pt,1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" strokecolor="black [3213]" strokeweight="1.25pt"/>
            </w:pict>
          </mc:Fallback>
        </mc:AlternateContent>
      </w:r>
      <w:r>
        <w:rPr>
          <w:rFonts w:eastAsia="Times New Roman"/>
        </w:rPr>
        <w:t>Alternative Solutions</w:t>
      </w:r>
      <w:bookmarkEnd w:id="55"/>
    </w:p>
    <w:p w:rsidR="00FF13ED" w:rsidRDefault="00FF13ED" w:rsidP="00FF13ED">
      <w:pPr>
        <w:spacing w:after="0" w:line="360" w:lineRule="auto"/>
        <w:ind w:left="1440"/>
        <w:jc w:val="left"/>
        <w:rPr>
          <w:rFonts w:eastAsia="Times New Roman" w:cs="Times New Roman"/>
          <w:sz w:val="6"/>
          <w:szCs w:val="6"/>
        </w:rPr>
      </w:pPr>
    </w:p>
    <w:p w:rsidR="00FF13ED" w:rsidRDefault="00FF13ED" w:rsidP="001E16B3">
      <w:pPr>
        <w:spacing w:after="0" w:line="360" w:lineRule="auto"/>
        <w:ind w:left="720"/>
        <w:jc w:val="left"/>
        <w:rPr>
          <w:rFonts w:eastAsia="Times New Roman" w:cs="Times New Roman"/>
          <w:sz w:val="6"/>
          <w:szCs w:val="6"/>
        </w:rPr>
      </w:pPr>
    </w:p>
    <w:p w:rsidR="00FF13ED" w:rsidRDefault="00FF13ED" w:rsidP="001E16B3">
      <w:pPr>
        <w:spacing w:after="0" w:line="360" w:lineRule="auto"/>
        <w:ind w:left="720"/>
        <w:jc w:val="left"/>
        <w:rPr>
          <w:rFonts w:eastAsia="Times New Roman" w:cs="Times New Roman"/>
          <w:sz w:val="6"/>
          <w:szCs w:val="6"/>
        </w:rPr>
      </w:pPr>
    </w:p>
    <w:p w:rsidR="00C033B7" w:rsidRPr="00C033B7" w:rsidRDefault="00C033B7" w:rsidP="00C033B7">
      <w:pPr>
        <w:spacing w:after="0" w:line="480" w:lineRule="auto"/>
        <w:ind w:left="720"/>
        <w:jc w:val="left"/>
        <w:rPr>
          <w:rFonts w:eastAsia="Times New Roman" w:cs="Times New Roman"/>
          <w:sz w:val="24"/>
          <w:szCs w:val="24"/>
        </w:rPr>
      </w:pPr>
      <w:r w:rsidRPr="00C033B7">
        <w:rPr>
          <w:rFonts w:eastAsia="Times New Roman" w:cs="Times New Roman"/>
          <w:sz w:val="24"/>
          <w:szCs w:val="24"/>
        </w:rPr>
        <w:t>This section will describe alternatives solutions to the problem. A selection criterion will be analyzed based on the feasibility of such alternatives. Finally all the alternatives will be compared concluding on the best option to pursue.</w:t>
      </w:r>
    </w:p>
    <w:p w:rsidR="00CC6DD7" w:rsidRPr="00CC6DD7" w:rsidRDefault="00CC6DD7" w:rsidP="00C91381">
      <w:pPr>
        <w:pStyle w:val="H3"/>
        <w:numPr>
          <w:ilvl w:val="2"/>
          <w:numId w:val="10"/>
        </w:numPr>
        <w:ind w:left="1440" w:hanging="360"/>
        <w:outlineLvl w:val="2"/>
        <w:rPr>
          <w:rFonts w:eastAsia="Times New Roman"/>
          <w:sz w:val="22"/>
        </w:rPr>
      </w:pPr>
      <w:r w:rsidRPr="00CC6DD7">
        <w:rPr>
          <w:sz w:val="22"/>
        </w:rPr>
        <w:tab/>
      </w:r>
      <w:bookmarkStart w:id="56" w:name="_Toc378930285"/>
      <w:bookmarkStart w:id="57" w:name="_Toc394049293"/>
      <w:r w:rsidRPr="00CC6DD7">
        <w:rPr>
          <w:rFonts w:eastAsia="Times New Roman"/>
          <w:sz w:val="22"/>
        </w:rPr>
        <w:t>Description of Alternatives</w:t>
      </w:r>
      <w:bookmarkEnd w:id="56"/>
      <w:bookmarkEnd w:id="57"/>
    </w:p>
    <w:p w:rsidR="00C033B7" w:rsidRPr="00C033B7" w:rsidRDefault="00C033B7" w:rsidP="00C033B7">
      <w:pPr>
        <w:spacing w:line="480" w:lineRule="auto"/>
        <w:ind w:left="1080"/>
        <w:rPr>
          <w:rFonts w:cs="Arial"/>
          <w:sz w:val="24"/>
          <w:szCs w:val="24"/>
          <w:u w:val="single"/>
        </w:rPr>
      </w:pPr>
      <w:bookmarkStart w:id="58" w:name="_Toc374274973"/>
      <w:bookmarkStart w:id="59" w:name="_Toc393537050"/>
      <w:bookmarkStart w:id="60" w:name="_Toc394049294"/>
      <w:r w:rsidRPr="00C033B7">
        <w:rPr>
          <w:rFonts w:cs="Arial"/>
          <w:sz w:val="24"/>
          <w:szCs w:val="24"/>
          <w:u w:val="single"/>
        </w:rPr>
        <w:t>Alternative I: Current System</w:t>
      </w:r>
    </w:p>
    <w:p w:rsidR="00C033B7" w:rsidRPr="00C033B7" w:rsidRDefault="00C033B7" w:rsidP="00C033B7">
      <w:pPr>
        <w:spacing w:line="480" w:lineRule="auto"/>
        <w:ind w:left="1080"/>
        <w:rPr>
          <w:rFonts w:cs="Arial"/>
          <w:sz w:val="24"/>
          <w:szCs w:val="24"/>
        </w:rPr>
      </w:pPr>
      <w:r w:rsidRPr="00C033B7">
        <w:rPr>
          <w:rFonts w:cs="Arial"/>
          <w:sz w:val="24"/>
          <w:szCs w:val="24"/>
        </w:rPr>
        <w:t xml:space="preserve">Keep the current practice of requesting the virtual machine environments manually. Although it is not an efficient way of requesting the student’s needs, it is proven to work. The main downside of this practice is that there is not a stable way of tracking student and virtual machine association. For example, emails requests can be lost or forgotten, implying the student has to submit a new request via email, etc.   </w:t>
      </w:r>
    </w:p>
    <w:p w:rsidR="00C033B7" w:rsidRPr="00C033B7" w:rsidRDefault="00C033B7" w:rsidP="00C033B7">
      <w:pPr>
        <w:spacing w:line="480" w:lineRule="auto"/>
        <w:ind w:left="1080"/>
        <w:rPr>
          <w:rFonts w:cs="Arial"/>
          <w:sz w:val="24"/>
          <w:szCs w:val="24"/>
          <w:u w:val="single"/>
        </w:rPr>
      </w:pPr>
      <w:r w:rsidRPr="00C033B7">
        <w:rPr>
          <w:rFonts w:cs="Arial"/>
          <w:sz w:val="24"/>
          <w:szCs w:val="24"/>
          <w:u w:val="single"/>
        </w:rPr>
        <w:t>Alternative II: Proposed System</w:t>
      </w:r>
    </w:p>
    <w:p w:rsidR="00C033B7" w:rsidRPr="00C033B7" w:rsidRDefault="00C033B7" w:rsidP="00C033B7">
      <w:pPr>
        <w:spacing w:line="480" w:lineRule="auto"/>
        <w:ind w:left="1080"/>
        <w:rPr>
          <w:rFonts w:cs="Arial"/>
          <w:sz w:val="24"/>
          <w:szCs w:val="24"/>
        </w:rPr>
      </w:pPr>
      <w:r w:rsidRPr="00C033B7">
        <w:rPr>
          <w:rFonts w:cs="Arial"/>
          <w:sz w:val="24"/>
          <w:szCs w:val="24"/>
        </w:rPr>
        <w:t xml:space="preserve">Implementation of the proposed functionality for Senior Project Version 5.  This proposed solution will efficiently allow users of Senior Project Website to request the creation of virtual machine for the completion of their project and will allow the head professor to have a much more organized web-tool to manage Senior Project class. </w:t>
      </w:r>
    </w:p>
    <w:p w:rsidR="00CC6DD7" w:rsidRPr="00265D9C" w:rsidRDefault="00CC6DD7" w:rsidP="00C91381">
      <w:pPr>
        <w:pStyle w:val="H3"/>
        <w:numPr>
          <w:ilvl w:val="2"/>
          <w:numId w:val="10"/>
        </w:numPr>
        <w:contextualSpacing w:val="0"/>
        <w:outlineLvl w:val="2"/>
        <w:rPr>
          <w:rFonts w:eastAsia="Times New Roman"/>
        </w:rPr>
      </w:pPr>
      <w:r w:rsidRPr="00265D9C">
        <w:rPr>
          <w:rFonts w:eastAsia="Times New Roman"/>
        </w:rPr>
        <w:lastRenderedPageBreak/>
        <w:t>Selection Criteria</w:t>
      </w:r>
      <w:bookmarkEnd w:id="58"/>
      <w:bookmarkEnd w:id="59"/>
      <w:bookmarkEnd w:id="60"/>
    </w:p>
    <w:p w:rsidR="00C033B7" w:rsidRPr="00C033B7" w:rsidRDefault="00C033B7" w:rsidP="00C033B7">
      <w:pPr>
        <w:spacing w:after="0" w:line="480" w:lineRule="auto"/>
        <w:ind w:left="1440"/>
        <w:jc w:val="left"/>
        <w:rPr>
          <w:rFonts w:eastAsia="Times New Roman" w:cs="Times New Roman"/>
          <w:sz w:val="24"/>
          <w:szCs w:val="24"/>
        </w:rPr>
      </w:pPr>
      <w:bookmarkStart w:id="61" w:name="_Toc374274974"/>
      <w:bookmarkStart w:id="62" w:name="_Toc393537051"/>
      <w:bookmarkStart w:id="63" w:name="_Toc394049295"/>
      <w:r w:rsidRPr="00C033B7">
        <w:rPr>
          <w:rFonts w:eastAsia="Times New Roman" w:cs="Times New Roman"/>
          <w:sz w:val="24"/>
          <w:szCs w:val="24"/>
        </w:rPr>
        <w:t>The previous alternatives will be analyzed based on their operational, technical, schedule, and economic feasibility. Following criteria utilized from SPWv.4 Feasibility study.</w:t>
      </w:r>
    </w:p>
    <w:p w:rsidR="00C033B7" w:rsidRPr="00C033B7" w:rsidRDefault="00C033B7" w:rsidP="00C033B7">
      <w:pPr>
        <w:spacing w:after="0" w:line="480" w:lineRule="auto"/>
        <w:ind w:left="1440"/>
        <w:jc w:val="left"/>
        <w:rPr>
          <w:rFonts w:eastAsia="Times New Roman" w:cs="Times New Roman"/>
          <w:sz w:val="24"/>
          <w:szCs w:val="24"/>
          <w:u w:val="single"/>
        </w:rPr>
      </w:pPr>
      <w:r w:rsidRPr="00C033B7">
        <w:rPr>
          <w:rFonts w:eastAsia="Times New Roman" w:cs="Times New Roman"/>
          <w:sz w:val="24"/>
          <w:szCs w:val="24"/>
          <w:u w:val="single"/>
        </w:rPr>
        <w:t>Operational Feasibility</w:t>
      </w:r>
    </w:p>
    <w:p w:rsidR="00C033B7" w:rsidRPr="00C033B7" w:rsidRDefault="00C033B7" w:rsidP="00C033B7">
      <w:pPr>
        <w:spacing w:after="0" w:line="480" w:lineRule="auto"/>
        <w:ind w:left="1440"/>
        <w:jc w:val="left"/>
        <w:rPr>
          <w:rFonts w:eastAsia="Times New Roman" w:cs="Times New Roman"/>
          <w:sz w:val="24"/>
          <w:szCs w:val="24"/>
        </w:rPr>
      </w:pPr>
      <w:r w:rsidRPr="00C033B7">
        <w:rPr>
          <w:rFonts w:eastAsia="Times New Roman" w:cs="Times New Roman"/>
          <w:sz w:val="24"/>
          <w:szCs w:val="24"/>
        </w:rPr>
        <w:t>The operational feasibility deals with how functional an alternative is in dealing with the system requirements and how well it is received. An ideal solution would be user-friendly and well received. Is it easy to use? Does it solve the problem? Does it provide the users with accurate and desired information? Does it generate positive feedback by its users?</w:t>
      </w:r>
    </w:p>
    <w:p w:rsidR="00C033B7" w:rsidRPr="00C033B7" w:rsidRDefault="00C033B7" w:rsidP="00C033B7">
      <w:pPr>
        <w:spacing w:after="0" w:line="480" w:lineRule="auto"/>
        <w:ind w:left="1440"/>
        <w:jc w:val="left"/>
        <w:rPr>
          <w:rFonts w:eastAsia="Times New Roman" w:cs="Times New Roman"/>
          <w:sz w:val="24"/>
          <w:szCs w:val="24"/>
          <w:u w:val="single"/>
        </w:rPr>
      </w:pPr>
      <w:r w:rsidRPr="00C033B7">
        <w:rPr>
          <w:rFonts w:eastAsia="Times New Roman" w:cs="Times New Roman"/>
          <w:sz w:val="24"/>
          <w:szCs w:val="24"/>
        </w:rPr>
        <w:t xml:space="preserve"> </w:t>
      </w:r>
      <w:r w:rsidRPr="00C033B7">
        <w:rPr>
          <w:rFonts w:eastAsia="Times New Roman" w:cs="Times New Roman"/>
          <w:sz w:val="24"/>
          <w:szCs w:val="24"/>
          <w:u w:val="single"/>
        </w:rPr>
        <w:t>Technical Feasibility</w:t>
      </w:r>
    </w:p>
    <w:p w:rsidR="00C033B7" w:rsidRPr="00C033B7" w:rsidRDefault="00C033B7" w:rsidP="00C033B7">
      <w:pPr>
        <w:spacing w:after="0" w:line="480" w:lineRule="auto"/>
        <w:ind w:left="1440"/>
        <w:jc w:val="left"/>
        <w:rPr>
          <w:rFonts w:eastAsia="Times New Roman" w:cs="Times New Roman"/>
          <w:sz w:val="24"/>
          <w:szCs w:val="24"/>
        </w:rPr>
      </w:pPr>
      <w:r w:rsidRPr="00C033B7">
        <w:rPr>
          <w:rFonts w:eastAsia="Times New Roman" w:cs="Times New Roman"/>
          <w:sz w:val="24"/>
          <w:szCs w:val="24"/>
        </w:rPr>
        <w:t>The technical feasibility focuses on understanding the available technical resources and how they can be used to implement the system. Is the builder team familiar with the technologies? How well do they need to master the technologies? Are the technologies supported at the moment or/and in the future?</w:t>
      </w:r>
    </w:p>
    <w:p w:rsidR="00C033B7" w:rsidRPr="00C033B7" w:rsidRDefault="00C033B7" w:rsidP="00C033B7">
      <w:pPr>
        <w:spacing w:after="0" w:line="480" w:lineRule="auto"/>
        <w:ind w:left="1440"/>
        <w:jc w:val="left"/>
        <w:rPr>
          <w:rFonts w:eastAsia="Times New Roman" w:cs="Times New Roman"/>
          <w:sz w:val="24"/>
          <w:szCs w:val="24"/>
        </w:rPr>
      </w:pPr>
    </w:p>
    <w:p w:rsidR="00C033B7" w:rsidRPr="00C033B7" w:rsidRDefault="00C033B7" w:rsidP="00C033B7">
      <w:pPr>
        <w:spacing w:after="0" w:line="480" w:lineRule="auto"/>
        <w:ind w:left="1440"/>
        <w:jc w:val="left"/>
        <w:rPr>
          <w:rFonts w:eastAsia="Times New Roman" w:cs="Times New Roman"/>
          <w:sz w:val="24"/>
          <w:szCs w:val="24"/>
          <w:u w:val="single"/>
        </w:rPr>
      </w:pPr>
      <w:r w:rsidRPr="00C033B7">
        <w:rPr>
          <w:rFonts w:eastAsia="Times New Roman" w:cs="Times New Roman"/>
          <w:sz w:val="24"/>
          <w:szCs w:val="24"/>
          <w:u w:val="single"/>
        </w:rPr>
        <w:t>Schedule Feasibility</w:t>
      </w:r>
    </w:p>
    <w:p w:rsidR="00C033B7" w:rsidRPr="00C033B7" w:rsidRDefault="00C033B7" w:rsidP="00C033B7">
      <w:pPr>
        <w:spacing w:after="0" w:line="480" w:lineRule="auto"/>
        <w:ind w:left="1440"/>
        <w:jc w:val="left"/>
        <w:rPr>
          <w:rFonts w:eastAsia="Times New Roman" w:cs="Times New Roman"/>
          <w:sz w:val="24"/>
          <w:szCs w:val="24"/>
        </w:rPr>
      </w:pPr>
      <w:r w:rsidRPr="00C033B7">
        <w:rPr>
          <w:rFonts w:eastAsia="Times New Roman" w:cs="Times New Roman"/>
          <w:sz w:val="24"/>
          <w:szCs w:val="24"/>
        </w:rPr>
        <w:t xml:space="preserve">The schedule feasibility deals with the amount of time needed to implement an alternative. An ideal alternative will be quick to produce. How long will this solution take to design and implement? </w:t>
      </w:r>
    </w:p>
    <w:p w:rsidR="00C033B7" w:rsidRPr="00C033B7" w:rsidRDefault="00C033B7" w:rsidP="00C033B7">
      <w:pPr>
        <w:spacing w:after="0" w:line="480" w:lineRule="auto"/>
        <w:ind w:left="1440"/>
        <w:jc w:val="left"/>
        <w:rPr>
          <w:rFonts w:eastAsia="Times New Roman" w:cs="Times New Roman"/>
          <w:sz w:val="24"/>
          <w:szCs w:val="24"/>
        </w:rPr>
      </w:pPr>
    </w:p>
    <w:p w:rsidR="00C033B7" w:rsidRPr="00C033B7" w:rsidRDefault="00C033B7" w:rsidP="00C033B7">
      <w:pPr>
        <w:spacing w:after="0" w:line="480" w:lineRule="auto"/>
        <w:ind w:left="1440"/>
        <w:jc w:val="left"/>
        <w:rPr>
          <w:rFonts w:eastAsia="Times New Roman" w:cs="Times New Roman"/>
          <w:sz w:val="24"/>
          <w:szCs w:val="24"/>
          <w:u w:val="single"/>
        </w:rPr>
      </w:pPr>
      <w:r w:rsidRPr="00C033B7">
        <w:rPr>
          <w:rFonts w:eastAsia="Times New Roman" w:cs="Times New Roman"/>
          <w:sz w:val="24"/>
          <w:szCs w:val="24"/>
          <w:u w:val="single"/>
        </w:rPr>
        <w:lastRenderedPageBreak/>
        <w:t>Economic Feasibility</w:t>
      </w:r>
    </w:p>
    <w:p w:rsidR="00C033B7" w:rsidRPr="00C033B7" w:rsidRDefault="00C033B7" w:rsidP="00C033B7">
      <w:pPr>
        <w:spacing w:after="0" w:line="480" w:lineRule="auto"/>
        <w:ind w:left="1440"/>
        <w:jc w:val="left"/>
        <w:rPr>
          <w:rFonts w:eastAsia="Times New Roman" w:cs="Times New Roman"/>
          <w:sz w:val="24"/>
          <w:szCs w:val="24"/>
        </w:rPr>
      </w:pPr>
      <w:r w:rsidRPr="00C033B7">
        <w:rPr>
          <w:rFonts w:eastAsia="Times New Roman" w:cs="Times New Roman"/>
          <w:sz w:val="24"/>
          <w:szCs w:val="24"/>
        </w:rPr>
        <w:t>The economic feasibility analyzes the cost and benefits of an alternative. An ideal alternative will be inexpensive to produce. How much will it cost to implement? Will there be any gains? Will it have additional costs in the long run?</w:t>
      </w:r>
    </w:p>
    <w:p w:rsidR="00CC6DD7" w:rsidRPr="00265D9C" w:rsidRDefault="00CC6DD7" w:rsidP="00C91381">
      <w:pPr>
        <w:pStyle w:val="H3"/>
        <w:numPr>
          <w:ilvl w:val="2"/>
          <w:numId w:val="10"/>
        </w:numPr>
        <w:ind w:left="1440" w:hanging="360"/>
        <w:contextualSpacing w:val="0"/>
        <w:outlineLvl w:val="2"/>
      </w:pPr>
      <w:r w:rsidRPr="00265D9C">
        <w:rPr>
          <w:rFonts w:eastAsia="Times New Roman"/>
        </w:rPr>
        <w:t>Analysis of Alternatives</w:t>
      </w:r>
      <w:bookmarkEnd w:id="61"/>
      <w:bookmarkEnd w:id="62"/>
      <w:bookmarkEnd w:id="63"/>
    </w:p>
    <w:p w:rsidR="00C033B7" w:rsidRPr="00C033B7" w:rsidRDefault="00C033B7" w:rsidP="00C033B7">
      <w:pPr>
        <w:spacing w:line="480" w:lineRule="auto"/>
        <w:ind w:left="1080"/>
        <w:rPr>
          <w:rFonts w:cs="Arial"/>
          <w:sz w:val="24"/>
          <w:szCs w:val="24"/>
        </w:rPr>
      </w:pPr>
      <w:bookmarkStart w:id="64" w:name="_Toc393537052"/>
      <w:bookmarkStart w:id="65" w:name="_Toc394049296"/>
      <w:r w:rsidRPr="00C033B7">
        <w:rPr>
          <w:rFonts w:cs="Arial"/>
          <w:sz w:val="24"/>
          <w:szCs w:val="24"/>
        </w:rPr>
        <w:t xml:space="preserve">Alternative I, the current system is rather inefficient, making it hard to track all the students’ emails that are requesting virtual machines. Also it is time consuming when the head professor has to group all the virtual machine request made by students and send them via email to the school’s system admin. </w:t>
      </w:r>
    </w:p>
    <w:p w:rsidR="00C033B7" w:rsidRPr="00C033B7" w:rsidRDefault="00C033B7" w:rsidP="00C033B7">
      <w:pPr>
        <w:spacing w:after="0" w:line="480" w:lineRule="auto"/>
        <w:ind w:left="1080"/>
        <w:jc w:val="left"/>
        <w:rPr>
          <w:rFonts w:eastAsia="Times New Roman" w:cs="Times New Roman"/>
          <w:sz w:val="24"/>
          <w:szCs w:val="24"/>
        </w:rPr>
      </w:pPr>
      <w:r w:rsidRPr="00C033B7">
        <w:rPr>
          <w:rFonts w:cs="Arial"/>
          <w:sz w:val="24"/>
          <w:szCs w:val="24"/>
        </w:rPr>
        <w:t>Alternative II, the proposed system will potentially increase the functionality of the system and its efficiency without incurring in any economic expense. This proposed updated system will increase functionality and therefore be convenient for both students and professor. The cost effectiveness of this solution allows it to be done in a period of a semester to ensure timely accessibility by students.</w:t>
      </w:r>
    </w:p>
    <w:p w:rsidR="00CC6DD7" w:rsidRPr="006C3479" w:rsidRDefault="00CC6DD7" w:rsidP="00C91381">
      <w:pPr>
        <w:pStyle w:val="H2"/>
        <w:numPr>
          <w:ilvl w:val="1"/>
          <w:numId w:val="10"/>
        </w:numPr>
        <w:spacing w:line="480" w:lineRule="auto"/>
        <w:outlineLvl w:val="1"/>
        <w:rPr>
          <w:rFonts w:eastAsia="Times New Roman"/>
        </w:rPr>
      </w:pPr>
      <w:r w:rsidRPr="006C3479">
        <w:rPr>
          <w:noProof/>
        </w:rPr>
        <mc:AlternateContent>
          <mc:Choice Requires="wps">
            <w:drawing>
              <wp:anchor distT="0" distB="0" distL="114300" distR="114300" simplePos="0" relativeHeight="251637248" behindDoc="0" locked="0" layoutInCell="1" allowOverlap="1" wp14:anchorId="35D1A142" wp14:editId="462436C6">
                <wp:simplePos x="0" y="0"/>
                <wp:positionH relativeFrom="column">
                  <wp:posOffset>467995</wp:posOffset>
                </wp:positionH>
                <wp:positionV relativeFrom="paragraph">
                  <wp:posOffset>255460</wp:posOffset>
                </wp:positionV>
                <wp:extent cx="5358765" cy="0"/>
                <wp:effectExtent l="0" t="0" r="13335" b="19050"/>
                <wp:wrapNone/>
                <wp:docPr id="30" name="Straight Connector 30"/>
                <wp:cNvGraphicFramePr/>
                <a:graphic xmlns:a="http://schemas.openxmlformats.org/drawingml/2006/main">
                  <a:graphicData uri="http://schemas.microsoft.com/office/word/2010/wordprocessingShape">
                    <wps:wsp>
                      <wps:cNvCnPr/>
                      <wps:spPr>
                        <a:xfrm>
                          <a:off x="0" y="0"/>
                          <a:ext cx="5358765" cy="0"/>
                        </a:xfrm>
                        <a:prstGeom prst="line">
                          <a:avLst/>
                        </a:prstGeom>
                        <a:ln w="158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2FC87C8" id="Straight Connector 30" o:spid="_x0000_s1026" style="position:absolute;z-index:251637248;visibility:visible;mso-wrap-style:square;mso-wrap-distance-left:9pt;mso-wrap-distance-top:0;mso-wrap-distance-right:9pt;mso-wrap-distance-bottom:0;mso-position-horizontal:absolute;mso-position-horizontal-relative:text;mso-position-vertical:absolute;mso-position-vertical-relative:text" from="36.85pt,20.1pt" to="458.8pt,2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" strokecolor="black [3213]" strokeweight="1.25pt"/>
            </w:pict>
          </mc:Fallback>
        </mc:AlternateContent>
      </w:r>
      <w:r w:rsidRPr="006C3479">
        <w:rPr>
          <w:rFonts w:eastAsia="Times New Roman"/>
        </w:rPr>
        <w:t>Recommendations</w:t>
      </w:r>
      <w:bookmarkEnd w:id="64"/>
      <w:bookmarkEnd w:id="65"/>
    </w:p>
    <w:p w:rsidR="00CC6DD7" w:rsidRPr="00265D9C" w:rsidRDefault="00CC6DD7" w:rsidP="00CC6DD7">
      <w:pPr>
        <w:spacing w:after="0" w:line="480" w:lineRule="auto"/>
        <w:ind w:left="720"/>
        <w:jc w:val="left"/>
        <w:rPr>
          <w:rFonts w:eastAsia="Times New Roman" w:cs="Times New Roman"/>
          <w:bCs/>
          <w:sz w:val="6"/>
          <w:szCs w:val="6"/>
        </w:rPr>
      </w:pPr>
      <w:r w:rsidRPr="00265D9C">
        <w:rPr>
          <w:rFonts w:eastAsia="Times New Roman" w:cs="Times New Roman"/>
          <w:bCs/>
          <w:sz w:val="6"/>
          <w:szCs w:val="6"/>
        </w:rPr>
        <w:tab/>
      </w:r>
    </w:p>
    <w:p w:rsidR="00DA5CD4" w:rsidRDefault="00DA5CD4" w:rsidP="00DA5CD4">
      <w:pPr>
        <w:spacing w:line="480" w:lineRule="auto"/>
        <w:ind w:left="720"/>
        <w:rPr>
          <w:rFonts w:cs="Arial"/>
          <w:sz w:val="24"/>
          <w:szCs w:val="24"/>
        </w:rPr>
      </w:pPr>
      <w:r>
        <w:rPr>
          <w:rFonts w:cs="Arial"/>
          <w:sz w:val="24"/>
          <w:szCs w:val="24"/>
        </w:rPr>
        <w:t xml:space="preserve">The SPWv.5 </w:t>
      </w:r>
      <w:r w:rsidRPr="00645D46">
        <w:rPr>
          <w:rFonts w:cs="Arial"/>
          <w:sz w:val="24"/>
          <w:szCs w:val="24"/>
        </w:rPr>
        <w:t>recommends Alternative II as the proposed system because this system will guarantee that head professor and students can manage their virtual machine requests in an efficient way. Additionally, Alternative II does not incur in any economic expense and is feasible for students to comp</w:t>
      </w:r>
      <w:r>
        <w:rPr>
          <w:rFonts w:cs="Arial"/>
          <w:sz w:val="24"/>
          <w:szCs w:val="24"/>
        </w:rPr>
        <w:t>lete in the span of a semester</w:t>
      </w:r>
      <w:r w:rsidRPr="00645D46">
        <w:rPr>
          <w:rFonts w:cs="Arial"/>
          <w:sz w:val="24"/>
          <w:szCs w:val="24"/>
        </w:rPr>
        <w:t>. Alternatively, Altern</w:t>
      </w:r>
      <w:r>
        <w:rPr>
          <w:rFonts w:cs="Arial"/>
          <w:sz w:val="24"/>
          <w:szCs w:val="24"/>
        </w:rPr>
        <w:t>ative I (even though it works) i</w:t>
      </w:r>
      <w:r w:rsidRPr="00645D46">
        <w:rPr>
          <w:rFonts w:cs="Arial"/>
          <w:sz w:val="24"/>
          <w:szCs w:val="24"/>
        </w:rPr>
        <w:t>s mainly</w:t>
      </w:r>
      <w:r>
        <w:rPr>
          <w:rFonts w:cs="Arial"/>
          <w:sz w:val="24"/>
          <w:szCs w:val="24"/>
        </w:rPr>
        <w:t xml:space="preserve"> manually done and in some instances</w:t>
      </w:r>
      <w:r w:rsidRPr="00645D46">
        <w:rPr>
          <w:rFonts w:cs="Arial"/>
          <w:sz w:val="24"/>
          <w:szCs w:val="24"/>
        </w:rPr>
        <w:t xml:space="preserve"> </w:t>
      </w:r>
      <w:r>
        <w:rPr>
          <w:rFonts w:cs="Arial"/>
          <w:sz w:val="24"/>
          <w:szCs w:val="24"/>
        </w:rPr>
        <w:t xml:space="preserve">it </w:t>
      </w:r>
      <w:r w:rsidRPr="00645D46">
        <w:rPr>
          <w:rFonts w:cs="Arial"/>
          <w:sz w:val="24"/>
          <w:szCs w:val="24"/>
        </w:rPr>
        <w:t xml:space="preserve">can introduce problems regarding </w:t>
      </w:r>
      <w:r>
        <w:rPr>
          <w:rFonts w:cs="Arial"/>
          <w:sz w:val="24"/>
          <w:szCs w:val="24"/>
        </w:rPr>
        <w:t xml:space="preserve">the </w:t>
      </w:r>
      <w:r w:rsidRPr="00645D46">
        <w:rPr>
          <w:rFonts w:cs="Arial"/>
          <w:sz w:val="24"/>
          <w:szCs w:val="24"/>
        </w:rPr>
        <w:t>management of the virtual requests. As a result</w:t>
      </w:r>
      <w:r>
        <w:rPr>
          <w:rFonts w:cs="Arial"/>
          <w:sz w:val="24"/>
          <w:szCs w:val="24"/>
        </w:rPr>
        <w:t>,</w:t>
      </w:r>
      <w:r w:rsidRPr="00645D46">
        <w:rPr>
          <w:rFonts w:cs="Arial"/>
          <w:sz w:val="24"/>
          <w:szCs w:val="24"/>
        </w:rPr>
        <w:t xml:space="preserve"> Alternative II is a more efficient choice.</w:t>
      </w:r>
    </w:p>
    <w:p w:rsidR="00CC6DD7" w:rsidRPr="00CC6DD7" w:rsidRDefault="00CC6DD7" w:rsidP="00C91381">
      <w:pPr>
        <w:pStyle w:val="H1"/>
        <w:numPr>
          <w:ilvl w:val="0"/>
          <w:numId w:val="10"/>
        </w:numPr>
        <w:rPr>
          <w:rFonts w:eastAsia="Times New Roman"/>
        </w:rPr>
      </w:pPr>
      <w:bookmarkStart w:id="66" w:name="_Toc378930289"/>
      <w:bookmarkStart w:id="67" w:name="_Toc394049297"/>
      <w:r>
        <w:rPr>
          <w:noProof/>
        </w:rPr>
        <w:lastRenderedPageBreak/>
        <mc:AlternateContent>
          <mc:Choice Requires="wpg">
            <w:drawing>
              <wp:anchor distT="0" distB="0" distL="114300" distR="114300" simplePos="0" relativeHeight="251638272" behindDoc="1" locked="0" layoutInCell="1" allowOverlap="1" wp14:anchorId="5AB98691" wp14:editId="1A6C4E48">
                <wp:simplePos x="0" y="0"/>
                <wp:positionH relativeFrom="column">
                  <wp:posOffset>15240</wp:posOffset>
                </wp:positionH>
                <wp:positionV relativeFrom="paragraph">
                  <wp:posOffset>-94615</wp:posOffset>
                </wp:positionV>
                <wp:extent cx="5781675" cy="789940"/>
                <wp:effectExtent l="0" t="0" r="9525" b="0"/>
                <wp:wrapTight wrapText="bothSides">
                  <wp:wrapPolygon edited="0">
                    <wp:start x="19572" y="0"/>
                    <wp:lineTo x="19145" y="0"/>
                    <wp:lineTo x="19145" y="1042"/>
                    <wp:lineTo x="19643" y="8334"/>
                    <wp:lineTo x="0" y="11460"/>
                    <wp:lineTo x="0" y="14064"/>
                    <wp:lineTo x="12811" y="16669"/>
                    <wp:lineTo x="12811" y="20836"/>
                    <wp:lineTo x="21066" y="20836"/>
                    <wp:lineTo x="21280" y="20836"/>
                    <wp:lineTo x="21493" y="18232"/>
                    <wp:lineTo x="21564" y="11981"/>
                    <wp:lineTo x="20639" y="8334"/>
                    <wp:lineTo x="20924" y="4167"/>
                    <wp:lineTo x="20995" y="521"/>
                    <wp:lineTo x="20710" y="0"/>
                    <wp:lineTo x="19572" y="0"/>
                  </wp:wrapPolygon>
                </wp:wrapTight>
                <wp:docPr id="31" name="Group 31"/>
                <wp:cNvGraphicFramePr/>
                <a:graphic xmlns:a="http://schemas.openxmlformats.org/drawingml/2006/main">
                  <a:graphicData uri="http://schemas.microsoft.com/office/word/2010/wordprocessingGroup">
                    <wpg:wgp>
                      <wpg:cNvGrpSpPr/>
                      <wpg:grpSpPr>
                        <a:xfrm>
                          <a:off x="0" y="0"/>
                          <a:ext cx="5781675" cy="789940"/>
                          <a:chOff x="0" y="0"/>
                          <a:chExt cx="5782170" cy="790575"/>
                        </a:xfrm>
                      </wpg:grpSpPr>
                      <wps:wsp>
                        <wps:cNvPr id="23" name="Text Box 2"/>
                        <wps:cNvSpPr txBox="1">
                          <a:spLocks noChangeArrowheads="1"/>
                        </wps:cNvSpPr>
                        <wps:spPr bwMode="auto">
                          <a:xfrm>
                            <a:off x="3468710" y="418810"/>
                            <a:ext cx="1694324" cy="371519"/>
                          </a:xfrm>
                          <a:prstGeom prst="rect">
                            <a:avLst/>
                          </a:prstGeom>
                          <a:solidFill>
                            <a:srgbClr val="FFFFFF"/>
                          </a:solidFill>
                          <a:ln w="9525">
                            <a:noFill/>
                            <a:miter lim="800000"/>
                            <a:headEnd/>
                            <a:tailEnd/>
                          </a:ln>
                        </wps:spPr>
                        <wps:txbx>
                          <w:txbxContent>
                            <w:p w:rsidR="00144328" w:rsidRDefault="0072637D" w:rsidP="00CC6DD7">
                              <w:pPr>
                                <w:rPr>
                                  <w:rFonts w:ascii="Gabriola" w:hAnsi="Gabriola"/>
                                  <w:i/>
                                </w:rPr>
                              </w:pPr>
                              <w:r>
                                <w:rPr>
                                  <w:rFonts w:ascii="Gabriola" w:hAnsi="Gabriola"/>
                                  <w:i/>
                                </w:rPr>
                                <w:t>Senior Project Website V5</w:t>
                              </w:r>
                            </w:p>
                          </w:txbxContent>
                        </wps:txbx>
                        <wps:bodyPr rot="0" vert="horz" wrap="square" lIns="91440" tIns="45720" rIns="91440" bIns="45720" anchor="t" anchorCtr="0">
                          <a:noAutofit/>
                        </wps:bodyPr>
                      </wps:wsp>
                      <wps:wsp>
                        <wps:cNvPr id="25" name="Straight Connector 25"/>
                        <wps:cNvCnPr/>
                        <wps:spPr>
                          <a:xfrm>
                            <a:off x="0" y="485775"/>
                            <a:ext cx="5763120" cy="0"/>
                          </a:xfrm>
                          <a:prstGeom prst="line">
                            <a:avLst/>
                          </a:prstGeom>
                          <a:ln w="66675" cmpd="thickThin">
                            <a:solidFill>
                              <a:schemeClr val="tx1"/>
                            </a:solidFill>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26" name="Picture 26"/>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4991595" y="0"/>
                            <a:ext cx="790575" cy="79057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AB98691" id="Group 31" o:spid="_x0000_s1038" style="position:absolute;left:0;text-align:left;margin-left:1.2pt;margin-top:-7.45pt;width:455.25pt;height:62.2pt;z-index:-251678208;mso-width-relative:margin;mso-height-relative:margin" coordsize="57821,7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">
                <v:shape id="_x0000_s1039" type="#_x0000_t202" style="position:absolute;left:34687;top:4188;width:16943;height:3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9+vt8MA&#10;AADbAAAADwAAAGRycy9kb3ducmV2LnhtbESP3YrCMBSE74V9h3AWvJE1Xf+62zWKCoq3/jzAaXNs&#10;yzYnpYm2vr0RBC+HmfmGmS87U4kbNa60rOB7GIEgzqwuOVdwPm2/fkA4j6yxskwK7uRgufjozTHR&#10;tuUD3Y4+FwHCLkEFhfd1IqXLCjLohrYmDt7FNgZ9kE0udYNtgJtKjqJoJg2WHBYKrGlTUPZ/vBoF&#10;l307mP626c6f48NktsYyTu1dqf5nt/oD4anz7/CrvdcKRmN4fgk/QC4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9+vt8MAAADbAAAADwAAAAAAAAAAAAAAAACYAgAAZHJzL2Rv&#10;d25yZXYueG1sUEsFBgAAAAAEAAQA9QAAAIgDAAAAAA==&#10;" stroked="f">
                  <v:textbox>
                    <w:txbxContent>
                      <w:p w:rsidR="00144328" w:rsidRDefault="0072637D" w:rsidP="00CC6DD7">
                        <w:pPr>
                          <w:rPr>
                            <w:rFonts w:ascii="Gabriola" w:hAnsi="Gabriola"/>
                            <w:i/>
                          </w:rPr>
                        </w:pPr>
                        <w:r>
                          <w:rPr>
                            <w:rFonts w:ascii="Gabriola" w:hAnsi="Gabriola"/>
                            <w:i/>
                          </w:rPr>
                          <w:t>Senior Project Website V5</w:t>
                        </w:r>
                      </w:p>
                    </w:txbxContent>
                  </v:textbox>
                </v:shape>
                <v:line id="Straight Connector 25" o:spid="_x0000_s1040" style="position:absolute;visibility:visible;mso-wrap-style:square" from="0,4857" to="57631,48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Xd18IAAADbAAAADwAAAGRycy9kb3ducmV2LnhtbESPQWsCMRSE7wX/Q3hCbzWr0lZWo4go&#10;1EMP3a33x+a5G928LElc13/fFAo9DjPzDbPaDLYVPflgHCuYTjIQxJXThmsF3+XhZQEiRGSNrWNS&#10;8KAAm/XoaYW5dnf+or6ItUgQDjkqaGLscilD1ZDFMHEdcfLOzluMSfpaao/3BLetnGXZm7RoOC00&#10;2NGuoepa3KyCkh7eHI/TzxP5/vKO+2LuS6PU83jYLkFEGuJ/+K/9oRXMXuH3S/oBcv0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hXd18IAAADbAAAADwAAAAAAAAAAAAAA&#10;AAChAgAAZHJzL2Rvd25yZXYueG1sUEsFBgAAAAAEAAQA+QAAAJADAAAAAA==&#10;" strokecolor="black [3213]" strokeweight="5.25pt">
                  <v:stroke linestyle="thickThin"/>
                </v:line>
                <v:shape id="Picture 26" o:spid="_x0000_s1041" type="#_x0000_t75" style="position:absolute;left:49915;width:7906;height:79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m5DcnEAAAA2wAAAA8AAABkcnMvZG93bnJldi54bWxEj81rwkAUxO+C/8PyCr1I3SSUINFVqmJp&#10;j35cvL1mn0kw+zZk13z8991CweMwM79hVpvB1KKj1lWWFcTzCARxbnXFhYLL+fC2AOE8ssbaMikY&#10;ycFmPZ2sMNO25yN1J1+IAGGXoYLS+yaT0uUlGXRz2xAH72Zbgz7ItpC6xT7ATS2TKEqlwYrDQokN&#10;7UrK76eHUWCH2cVfx+/FT5LG0f6+tfmne1fq9WX4WILwNPhn+L/9pRUkKfx9CT9Arn8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m5DcnEAAAA2wAAAA8AAAAAAAAAAAAAAAAA&#10;nwIAAGRycy9kb3ducmV2LnhtbFBLBQYAAAAABAAEAPcAAACQAwAAAAA=&#10;">
                  <v:imagedata r:id="rId10" o:title=""/>
                  <v:path arrowok="t"/>
                </v:shape>
                <w10:wrap type="tight"/>
              </v:group>
            </w:pict>
          </mc:Fallback>
        </mc:AlternateContent>
      </w:r>
      <w:r w:rsidRPr="00CC6DD7">
        <w:rPr>
          <w:rFonts w:eastAsia="Times New Roman"/>
        </w:rPr>
        <w:t>Project Plan</w:t>
      </w:r>
      <w:bookmarkEnd w:id="66"/>
      <w:bookmarkEnd w:id="67"/>
    </w:p>
    <w:p w:rsidR="00CC6DD7" w:rsidRDefault="00CC6DD7" w:rsidP="00CC6DD7">
      <w:pPr>
        <w:spacing w:after="0"/>
        <w:rPr>
          <w:rFonts w:eastAsia="Times New Roman" w:cs="Times New Roman"/>
          <w:szCs w:val="24"/>
        </w:rPr>
      </w:pPr>
    </w:p>
    <w:p w:rsidR="00DA5CD4" w:rsidRPr="00265D9C" w:rsidRDefault="00DA5CD4" w:rsidP="00DA5CD4">
      <w:pPr>
        <w:spacing w:after="0" w:line="480" w:lineRule="auto"/>
        <w:jc w:val="left"/>
        <w:rPr>
          <w:rFonts w:eastAsia="Times New Roman" w:cs="Times New Roman"/>
          <w:sz w:val="24"/>
          <w:szCs w:val="24"/>
        </w:rPr>
      </w:pPr>
      <w:r w:rsidRPr="00265D9C">
        <w:rPr>
          <w:rFonts w:eastAsia="Times New Roman" w:cs="Times New Roman"/>
          <w:sz w:val="24"/>
          <w:szCs w:val="24"/>
        </w:rPr>
        <w:t>This chapter will cover the project plan for the SPWv.</w:t>
      </w:r>
      <w:r>
        <w:rPr>
          <w:rFonts w:eastAsia="Times New Roman" w:cs="Times New Roman"/>
          <w:sz w:val="24"/>
          <w:szCs w:val="24"/>
        </w:rPr>
        <w:t>5</w:t>
      </w:r>
      <w:r w:rsidRPr="00265D9C">
        <w:rPr>
          <w:rFonts w:eastAsia="Times New Roman" w:cs="Times New Roman"/>
          <w:sz w:val="24"/>
          <w:szCs w:val="24"/>
        </w:rPr>
        <w:t>, personnel organization, hardware and software requirements, milestones of the project and the cost</w:t>
      </w:r>
      <w:r>
        <w:rPr>
          <w:rFonts w:eastAsia="Times New Roman" w:cs="Times New Roman"/>
          <w:sz w:val="24"/>
          <w:szCs w:val="24"/>
        </w:rPr>
        <w:t>s involved for</w:t>
      </w:r>
      <w:r w:rsidRPr="00265D9C">
        <w:rPr>
          <w:rFonts w:eastAsia="Times New Roman" w:cs="Times New Roman"/>
          <w:sz w:val="24"/>
          <w:szCs w:val="24"/>
        </w:rPr>
        <w:t xml:space="preserve"> its development.</w:t>
      </w:r>
    </w:p>
    <w:p w:rsidR="008452FD" w:rsidRPr="00265D9C" w:rsidRDefault="008452FD" w:rsidP="008452FD">
      <w:pPr>
        <w:spacing w:after="0" w:line="480" w:lineRule="auto"/>
        <w:jc w:val="left"/>
        <w:rPr>
          <w:rFonts w:eastAsia="Times New Roman" w:cs="Times New Roman"/>
          <w:sz w:val="16"/>
          <w:szCs w:val="16"/>
        </w:rPr>
      </w:pPr>
    </w:p>
    <w:p w:rsidR="008452FD" w:rsidRPr="00265D9C" w:rsidRDefault="008452FD" w:rsidP="00C91381">
      <w:pPr>
        <w:pStyle w:val="H2"/>
        <w:numPr>
          <w:ilvl w:val="1"/>
          <w:numId w:val="10"/>
        </w:numPr>
        <w:rPr>
          <w:rFonts w:eastAsia="Times New Roman"/>
        </w:rPr>
      </w:pPr>
      <w:bookmarkStart w:id="68" w:name="_Toc374274977"/>
      <w:bookmarkStart w:id="69" w:name="_Toc393537054"/>
      <w:bookmarkStart w:id="70" w:name="_Toc394049298"/>
      <w:r w:rsidRPr="00265D9C">
        <w:rPr>
          <w:noProof/>
        </w:rPr>
        <mc:AlternateContent>
          <mc:Choice Requires="wps">
            <w:drawing>
              <wp:anchor distT="0" distB="0" distL="114300" distR="114300" simplePos="0" relativeHeight="251631616" behindDoc="0" locked="0" layoutInCell="1" allowOverlap="1" wp14:anchorId="74DD8184" wp14:editId="70BE9F62">
                <wp:simplePos x="0" y="0"/>
                <wp:positionH relativeFrom="column">
                  <wp:posOffset>441770</wp:posOffset>
                </wp:positionH>
                <wp:positionV relativeFrom="paragraph">
                  <wp:posOffset>267335</wp:posOffset>
                </wp:positionV>
                <wp:extent cx="5358765" cy="0"/>
                <wp:effectExtent l="0" t="0" r="13335" b="19050"/>
                <wp:wrapNone/>
                <wp:docPr id="291" name="Straight Connector 291"/>
                <wp:cNvGraphicFramePr/>
                <a:graphic xmlns:a="http://schemas.openxmlformats.org/drawingml/2006/main">
                  <a:graphicData uri="http://schemas.microsoft.com/office/word/2010/wordprocessingShape">
                    <wps:wsp>
                      <wps:cNvCnPr/>
                      <wps:spPr>
                        <a:xfrm>
                          <a:off x="0" y="0"/>
                          <a:ext cx="5358765" cy="0"/>
                        </a:xfrm>
                        <a:prstGeom prst="line">
                          <a:avLst/>
                        </a:prstGeom>
                        <a:ln w="158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62D8BB4" id="Straight Connector 291" o:spid="_x0000_s1026" style="position:absolute;z-index:251631616;visibility:visible;mso-wrap-style:square;mso-wrap-distance-left:9pt;mso-wrap-distance-top:0;mso-wrap-distance-right:9pt;mso-wrap-distance-bottom:0;mso-position-horizontal:absolute;mso-position-horizontal-relative:text;mso-position-vertical:absolute;mso-position-vertical-relative:text" from="34.8pt,21.05pt" to="456.75pt,2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" strokecolor="black [3213]" strokeweight="1.25pt"/>
            </w:pict>
          </mc:Fallback>
        </mc:AlternateContent>
      </w:r>
      <w:r w:rsidRPr="00265D9C">
        <w:rPr>
          <w:rFonts w:eastAsia="Times New Roman"/>
        </w:rPr>
        <w:t>Project Organization</w:t>
      </w:r>
      <w:bookmarkEnd w:id="68"/>
      <w:bookmarkEnd w:id="69"/>
      <w:bookmarkEnd w:id="70"/>
    </w:p>
    <w:p w:rsidR="00DA5CD4" w:rsidRPr="00DA5CD4" w:rsidRDefault="00DA5CD4" w:rsidP="00DA5CD4">
      <w:pPr>
        <w:spacing w:after="0" w:line="480" w:lineRule="auto"/>
        <w:ind w:left="720"/>
        <w:jc w:val="left"/>
        <w:rPr>
          <w:rFonts w:eastAsia="Times New Roman" w:cs="Times New Roman"/>
          <w:sz w:val="24"/>
          <w:szCs w:val="24"/>
        </w:rPr>
      </w:pPr>
      <w:bookmarkStart w:id="71" w:name="_Toc374274978"/>
      <w:bookmarkStart w:id="72" w:name="_Toc393537055"/>
      <w:bookmarkStart w:id="73" w:name="_Toc394049299"/>
      <w:r w:rsidRPr="00DA5CD4">
        <w:rPr>
          <w:rFonts w:eastAsia="Times New Roman" w:cs="Times New Roman"/>
          <w:sz w:val="24"/>
          <w:szCs w:val="24"/>
        </w:rPr>
        <w:t>This section details how the SPWv.5 will be organized throughout the life of the project. It also contains the technical needs of the project at this time; this includes the hardware and software needs of the developers.</w:t>
      </w:r>
    </w:p>
    <w:p w:rsidR="008452FD" w:rsidRPr="00265D9C" w:rsidRDefault="008452FD" w:rsidP="00C91381">
      <w:pPr>
        <w:pStyle w:val="H3"/>
        <w:numPr>
          <w:ilvl w:val="2"/>
          <w:numId w:val="10"/>
        </w:numPr>
        <w:ind w:left="4860"/>
        <w:contextualSpacing w:val="0"/>
        <w:rPr>
          <w:rFonts w:eastAsia="Times New Roman"/>
        </w:rPr>
      </w:pPr>
      <w:r w:rsidRPr="00265D9C">
        <w:rPr>
          <w:rFonts w:eastAsia="Times New Roman"/>
        </w:rPr>
        <w:t>Project Personnel Organization</w:t>
      </w:r>
      <w:bookmarkEnd w:id="71"/>
      <w:bookmarkEnd w:id="72"/>
      <w:bookmarkEnd w:id="73"/>
    </w:p>
    <w:p w:rsidR="00DA5CD4" w:rsidRPr="00DA5CD4" w:rsidRDefault="00DA5CD4" w:rsidP="00DA5CD4">
      <w:pPr>
        <w:ind w:left="720"/>
        <w:rPr>
          <w:rFonts w:cs="Arial"/>
          <w:sz w:val="24"/>
          <w:szCs w:val="24"/>
        </w:rPr>
      </w:pPr>
      <w:r w:rsidRPr="00DA5CD4">
        <w:rPr>
          <w:rFonts w:cs="Arial"/>
          <w:sz w:val="24"/>
          <w:szCs w:val="24"/>
        </w:rPr>
        <w:t>Even though two members of the team will work under the same project name, this project will be a one person-project because each individual will have different responsibilities and tasks at hand. The duration of the developmental part of the project is spread over 14 weeks and the agile management methodology tool used is Mingle.</w:t>
      </w:r>
    </w:p>
    <w:p w:rsidR="00DA5CD4" w:rsidRDefault="00DA5CD4" w:rsidP="00DA5CD4">
      <w:pPr>
        <w:ind w:left="720"/>
        <w:rPr>
          <w:rFonts w:cs="Arial"/>
          <w:sz w:val="24"/>
          <w:szCs w:val="24"/>
        </w:rPr>
      </w:pPr>
      <w:r w:rsidRPr="00DA5CD4">
        <w:rPr>
          <w:rFonts w:cs="Arial"/>
          <w:sz w:val="24"/>
          <w:szCs w:val="24"/>
        </w:rPr>
        <w:t>A two weeks sprint length is planned for a total of five sprints. Every sprint except the last one will focus in developing specific user stories. Daily meetings will be conducted with the team’s members to talk about what was done the previous day, what needs to be done in the present day and any challenges we are facing to complete the tasks for the current sprint. Also, meetings with the product owner at the beginning and end of each sprint will be scheduled to discuss the progress of the project. After sprint number 5 the focus will be placed on the deliverables seen under tentative schedule in CIS moodle.</w:t>
      </w:r>
    </w:p>
    <w:p w:rsidR="00DA5CD4" w:rsidRDefault="00DA5CD4" w:rsidP="00DA5CD4">
      <w:pPr>
        <w:ind w:left="720"/>
        <w:rPr>
          <w:rFonts w:cs="Arial"/>
          <w:sz w:val="24"/>
          <w:szCs w:val="24"/>
        </w:rPr>
      </w:pPr>
    </w:p>
    <w:p w:rsidR="00DA5CD4" w:rsidRDefault="00DA5CD4" w:rsidP="00DA5CD4">
      <w:pPr>
        <w:ind w:left="720"/>
        <w:rPr>
          <w:rFonts w:cs="Arial"/>
          <w:sz w:val="24"/>
          <w:szCs w:val="24"/>
        </w:rPr>
      </w:pPr>
    </w:p>
    <w:p w:rsidR="00DA5CD4" w:rsidRDefault="00DA5CD4" w:rsidP="00DA5CD4">
      <w:pPr>
        <w:ind w:left="720"/>
        <w:rPr>
          <w:rFonts w:cs="Arial"/>
          <w:sz w:val="24"/>
          <w:szCs w:val="24"/>
        </w:rPr>
      </w:pPr>
    </w:p>
    <w:p w:rsidR="00DA5CD4" w:rsidRDefault="00DA5CD4" w:rsidP="00DA5CD4">
      <w:pPr>
        <w:ind w:left="720"/>
        <w:rPr>
          <w:rFonts w:cs="Arial"/>
          <w:sz w:val="24"/>
          <w:szCs w:val="24"/>
        </w:rPr>
      </w:pPr>
    </w:p>
    <w:p w:rsidR="00DA5CD4" w:rsidRDefault="00DA5CD4" w:rsidP="00DA5CD4">
      <w:pPr>
        <w:ind w:left="720"/>
        <w:rPr>
          <w:rFonts w:cs="Arial"/>
          <w:sz w:val="24"/>
          <w:szCs w:val="24"/>
        </w:rPr>
      </w:pPr>
    </w:p>
    <w:p w:rsidR="00DA5CD4" w:rsidRDefault="00DA5CD4" w:rsidP="00DA5CD4">
      <w:pPr>
        <w:ind w:left="720"/>
        <w:rPr>
          <w:rFonts w:cs="Arial"/>
          <w:sz w:val="24"/>
          <w:szCs w:val="24"/>
        </w:rPr>
      </w:pPr>
    </w:p>
    <w:p w:rsidR="00DA5CD4" w:rsidRPr="00DA5CD4" w:rsidRDefault="00DA5CD4" w:rsidP="00DA5CD4">
      <w:pPr>
        <w:ind w:left="720"/>
        <w:rPr>
          <w:rFonts w:cs="Arial"/>
          <w:sz w:val="24"/>
          <w:szCs w:val="24"/>
        </w:rPr>
      </w:pPr>
    </w:p>
    <w:tbl>
      <w:tblPr>
        <w:tblStyle w:val="LightShading"/>
        <w:tblW w:w="0" w:type="auto"/>
        <w:tblInd w:w="55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50"/>
        <w:gridCol w:w="6768"/>
      </w:tblGrid>
      <w:tr w:rsidR="00DA5CD4" w:rsidRPr="00265D9C" w:rsidTr="001443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0" w:type="dxa"/>
            <w:tcBorders>
              <w:top w:val="none" w:sz="0" w:space="0" w:color="auto"/>
              <w:left w:val="none" w:sz="0" w:space="0" w:color="auto"/>
              <w:bottom w:val="none" w:sz="0" w:space="0" w:color="auto"/>
              <w:right w:val="none" w:sz="0" w:space="0" w:color="auto"/>
            </w:tcBorders>
          </w:tcPr>
          <w:p w:rsidR="00DA5CD4" w:rsidRPr="00265D9C" w:rsidRDefault="00DA5CD4" w:rsidP="00144328">
            <w:pPr>
              <w:spacing w:line="360" w:lineRule="auto"/>
              <w:rPr>
                <w:rFonts w:eastAsia="Times New Roman" w:cs="Times New Roman"/>
                <w:b w:val="0"/>
                <w:color w:val="auto"/>
                <w:sz w:val="24"/>
                <w:szCs w:val="24"/>
              </w:rPr>
            </w:pPr>
            <w:r w:rsidRPr="00265D9C">
              <w:rPr>
                <w:rFonts w:eastAsia="Times New Roman" w:cs="Times New Roman"/>
                <w:color w:val="auto"/>
                <w:sz w:val="24"/>
                <w:szCs w:val="24"/>
              </w:rPr>
              <w:lastRenderedPageBreak/>
              <w:t>Name</w:t>
            </w:r>
          </w:p>
        </w:tc>
        <w:tc>
          <w:tcPr>
            <w:tcW w:w="6768" w:type="dxa"/>
            <w:tcBorders>
              <w:top w:val="none" w:sz="0" w:space="0" w:color="auto"/>
              <w:left w:val="none" w:sz="0" w:space="0" w:color="auto"/>
              <w:bottom w:val="none" w:sz="0" w:space="0" w:color="auto"/>
              <w:right w:val="none" w:sz="0" w:space="0" w:color="auto"/>
            </w:tcBorders>
          </w:tcPr>
          <w:p w:rsidR="00DA5CD4" w:rsidRPr="00265D9C" w:rsidRDefault="00DA5CD4" w:rsidP="00144328">
            <w:pPr>
              <w:spacing w:line="360" w:lineRule="auto"/>
              <w:cnfStyle w:val="100000000000" w:firstRow="1" w:lastRow="0" w:firstColumn="0" w:lastColumn="0" w:oddVBand="0" w:evenVBand="0" w:oddHBand="0" w:evenHBand="0" w:firstRowFirstColumn="0" w:firstRowLastColumn="0" w:lastRowFirstColumn="0" w:lastRowLastColumn="0"/>
              <w:rPr>
                <w:rFonts w:eastAsia="Times New Roman" w:cs="Times New Roman"/>
                <w:b w:val="0"/>
                <w:color w:val="auto"/>
                <w:sz w:val="24"/>
                <w:szCs w:val="24"/>
              </w:rPr>
            </w:pPr>
            <w:r w:rsidRPr="00265D9C">
              <w:rPr>
                <w:rFonts w:eastAsia="Times New Roman" w:cs="Times New Roman"/>
                <w:color w:val="auto"/>
                <w:sz w:val="24"/>
                <w:szCs w:val="24"/>
              </w:rPr>
              <w:t>Role</w:t>
            </w:r>
          </w:p>
        </w:tc>
      </w:tr>
      <w:tr w:rsidR="00DA5CD4" w:rsidRPr="00265D9C" w:rsidTr="001443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0" w:type="dxa"/>
            <w:tcBorders>
              <w:left w:val="none" w:sz="0" w:space="0" w:color="auto"/>
              <w:right w:val="none" w:sz="0" w:space="0" w:color="auto"/>
            </w:tcBorders>
          </w:tcPr>
          <w:p w:rsidR="00DA5CD4" w:rsidRDefault="00DA5CD4" w:rsidP="00144328">
            <w:pPr>
              <w:spacing w:line="360" w:lineRule="auto"/>
              <w:rPr>
                <w:rFonts w:eastAsia="Times New Roman" w:cs="Times New Roman"/>
                <w:color w:val="auto"/>
                <w:sz w:val="24"/>
                <w:szCs w:val="24"/>
              </w:rPr>
            </w:pPr>
            <w:r>
              <w:rPr>
                <w:rFonts w:eastAsia="Times New Roman" w:cs="Times New Roman"/>
                <w:color w:val="auto"/>
                <w:sz w:val="24"/>
                <w:szCs w:val="24"/>
              </w:rPr>
              <w:t xml:space="preserve">Jacek </w:t>
            </w:r>
            <w:r w:rsidRPr="004227E6">
              <w:rPr>
                <w:rFonts w:eastAsia="Times New Roman" w:cs="Times New Roman"/>
                <w:color w:val="auto"/>
                <w:sz w:val="24"/>
                <w:szCs w:val="24"/>
              </w:rPr>
              <w:t>Kopczynski</w:t>
            </w:r>
          </w:p>
          <w:p w:rsidR="00DA5CD4" w:rsidRPr="00265D9C" w:rsidRDefault="00DA5CD4" w:rsidP="00144328">
            <w:pPr>
              <w:spacing w:line="360" w:lineRule="auto"/>
              <w:rPr>
                <w:rFonts w:eastAsia="Times New Roman" w:cs="Times New Roman"/>
                <w:color w:val="auto"/>
                <w:sz w:val="24"/>
                <w:szCs w:val="24"/>
              </w:rPr>
            </w:pPr>
            <w:r>
              <w:rPr>
                <w:rFonts w:eastAsia="Times New Roman" w:cs="Times New Roman"/>
                <w:color w:val="auto"/>
                <w:sz w:val="24"/>
                <w:szCs w:val="24"/>
              </w:rPr>
              <w:t>Yamel Peraza</w:t>
            </w:r>
          </w:p>
        </w:tc>
        <w:tc>
          <w:tcPr>
            <w:tcW w:w="6768" w:type="dxa"/>
            <w:tcBorders>
              <w:left w:val="none" w:sz="0" w:space="0" w:color="auto"/>
              <w:right w:val="none" w:sz="0" w:space="0" w:color="auto"/>
            </w:tcBorders>
          </w:tcPr>
          <w:p w:rsidR="00DA5CD4" w:rsidRPr="004A78A9" w:rsidRDefault="00DA5CD4" w:rsidP="00144328">
            <w:pPr>
              <w:spacing w:line="360" w:lineRule="auto"/>
              <w:cnfStyle w:val="000000100000" w:firstRow="0" w:lastRow="0" w:firstColumn="0" w:lastColumn="0" w:oddVBand="0" w:evenVBand="0" w:oddHBand="1" w:evenHBand="0" w:firstRowFirstColumn="0" w:firstRowLastColumn="0" w:lastRowFirstColumn="0" w:lastRowLastColumn="0"/>
              <w:rPr>
                <w:rFonts w:eastAsia="Times New Roman" w:cs="Times New Roman"/>
                <w:color w:val="auto"/>
                <w:sz w:val="24"/>
                <w:szCs w:val="24"/>
              </w:rPr>
            </w:pPr>
            <w:r>
              <w:rPr>
                <w:rFonts w:eastAsia="Times New Roman" w:cs="Times New Roman"/>
                <w:color w:val="auto"/>
                <w:sz w:val="24"/>
                <w:szCs w:val="24"/>
              </w:rPr>
              <w:t>Responsible for ensuring the project progresses based on specifications from client and advice from mentor. Leads discussion ideas and adapts to client needs.</w:t>
            </w:r>
          </w:p>
        </w:tc>
      </w:tr>
    </w:tbl>
    <w:p w:rsidR="00DA5CD4" w:rsidRDefault="00DA5CD4" w:rsidP="00DA5CD4">
      <w:pPr>
        <w:spacing w:after="0" w:line="360" w:lineRule="auto"/>
        <w:jc w:val="center"/>
        <w:rPr>
          <w:rFonts w:eastAsia="Times New Roman" w:cs="Times New Roman"/>
          <w:sz w:val="24"/>
          <w:szCs w:val="24"/>
        </w:rPr>
      </w:pPr>
      <w:r w:rsidRPr="00265D9C">
        <w:rPr>
          <w:rFonts w:eastAsia="Times New Roman" w:cs="Times New Roman"/>
          <w:b/>
          <w:sz w:val="24"/>
          <w:szCs w:val="24"/>
        </w:rPr>
        <w:t xml:space="preserve">Table 3.1 </w:t>
      </w:r>
      <w:r w:rsidRPr="00265D9C">
        <w:rPr>
          <w:rFonts w:eastAsia="Times New Roman" w:cs="Times New Roman"/>
          <w:sz w:val="24"/>
          <w:szCs w:val="24"/>
        </w:rPr>
        <w:t xml:space="preserve">– </w:t>
      </w:r>
      <w:r>
        <w:rPr>
          <w:rFonts w:eastAsia="Times New Roman" w:cs="Times New Roman"/>
          <w:sz w:val="24"/>
          <w:szCs w:val="24"/>
        </w:rPr>
        <w:t>Roles</w:t>
      </w:r>
    </w:p>
    <w:tbl>
      <w:tblPr>
        <w:tblStyle w:val="LightShading"/>
        <w:tblW w:w="0" w:type="auto"/>
        <w:tblInd w:w="636"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94"/>
        <w:gridCol w:w="2394"/>
      </w:tblGrid>
      <w:tr w:rsidR="00DA5CD4" w:rsidRPr="00265D9C" w:rsidTr="001443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Borders>
              <w:top w:val="none" w:sz="0" w:space="0" w:color="auto"/>
              <w:left w:val="none" w:sz="0" w:space="0" w:color="auto"/>
              <w:bottom w:val="none" w:sz="0" w:space="0" w:color="auto"/>
              <w:right w:val="none" w:sz="0" w:space="0" w:color="auto"/>
            </w:tcBorders>
          </w:tcPr>
          <w:p w:rsidR="00DA5CD4" w:rsidRPr="00265D9C" w:rsidRDefault="00DA5CD4" w:rsidP="00144328">
            <w:pPr>
              <w:spacing w:line="360" w:lineRule="auto"/>
              <w:rPr>
                <w:rFonts w:eastAsia="Times New Roman" w:cs="Times New Roman"/>
                <w:color w:val="auto"/>
                <w:sz w:val="24"/>
                <w:szCs w:val="24"/>
              </w:rPr>
            </w:pPr>
          </w:p>
        </w:tc>
        <w:tc>
          <w:tcPr>
            <w:tcW w:w="2394" w:type="dxa"/>
            <w:tcBorders>
              <w:top w:val="none" w:sz="0" w:space="0" w:color="auto"/>
              <w:left w:val="none" w:sz="0" w:space="0" w:color="auto"/>
              <w:bottom w:val="none" w:sz="0" w:space="0" w:color="auto"/>
              <w:right w:val="none" w:sz="0" w:space="0" w:color="auto"/>
            </w:tcBorders>
          </w:tcPr>
          <w:p w:rsidR="00DA5CD4" w:rsidRPr="004227E6" w:rsidRDefault="00DA5CD4" w:rsidP="00144328">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auto"/>
                <w:sz w:val="24"/>
                <w:szCs w:val="24"/>
              </w:rPr>
            </w:pPr>
            <w:r>
              <w:rPr>
                <w:rFonts w:eastAsia="Times New Roman" w:cs="Times New Roman"/>
                <w:color w:val="auto"/>
                <w:sz w:val="24"/>
                <w:szCs w:val="24"/>
              </w:rPr>
              <w:t xml:space="preserve">Jacek </w:t>
            </w:r>
            <w:r w:rsidRPr="004227E6">
              <w:rPr>
                <w:rFonts w:eastAsia="Times New Roman" w:cs="Times New Roman"/>
                <w:color w:val="auto"/>
                <w:sz w:val="24"/>
                <w:szCs w:val="24"/>
              </w:rPr>
              <w:t>Kopczynski</w:t>
            </w:r>
            <w:r>
              <w:rPr>
                <w:rFonts w:eastAsia="Times New Roman" w:cs="Times New Roman"/>
                <w:color w:val="auto"/>
                <w:sz w:val="24"/>
                <w:szCs w:val="24"/>
              </w:rPr>
              <w:t xml:space="preserve"> Yamel Peraza</w:t>
            </w:r>
          </w:p>
        </w:tc>
      </w:tr>
      <w:tr w:rsidR="00DA5CD4" w:rsidRPr="00265D9C" w:rsidTr="001443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Borders>
              <w:left w:val="none" w:sz="0" w:space="0" w:color="auto"/>
              <w:right w:val="none" w:sz="0" w:space="0" w:color="auto"/>
            </w:tcBorders>
          </w:tcPr>
          <w:p w:rsidR="00DA5CD4" w:rsidRPr="00265D9C" w:rsidRDefault="00DA5CD4" w:rsidP="00144328">
            <w:pPr>
              <w:spacing w:line="360" w:lineRule="auto"/>
              <w:rPr>
                <w:rFonts w:eastAsia="Times New Roman" w:cs="Times New Roman"/>
                <w:b w:val="0"/>
                <w:color w:val="auto"/>
                <w:sz w:val="24"/>
                <w:szCs w:val="24"/>
              </w:rPr>
            </w:pPr>
            <w:r w:rsidRPr="00265D9C">
              <w:rPr>
                <w:rFonts w:eastAsia="Times New Roman" w:cs="Times New Roman"/>
                <w:color w:val="auto"/>
                <w:sz w:val="24"/>
                <w:szCs w:val="24"/>
              </w:rPr>
              <w:t>Project Plan</w:t>
            </w:r>
          </w:p>
        </w:tc>
        <w:tc>
          <w:tcPr>
            <w:tcW w:w="2394" w:type="dxa"/>
            <w:tcBorders>
              <w:left w:val="none" w:sz="0" w:space="0" w:color="auto"/>
              <w:right w:val="none" w:sz="0" w:space="0" w:color="auto"/>
            </w:tcBorders>
          </w:tcPr>
          <w:p w:rsidR="00DA5CD4" w:rsidRPr="00265D9C" w:rsidRDefault="00DA5CD4" w:rsidP="00144328">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auto"/>
                <w:sz w:val="24"/>
                <w:szCs w:val="24"/>
              </w:rPr>
            </w:pPr>
            <w:r w:rsidRPr="00265D9C">
              <w:rPr>
                <w:rFonts w:eastAsia="Times New Roman" w:cs="Times New Roman"/>
                <w:color w:val="auto"/>
                <w:sz w:val="24"/>
                <w:szCs w:val="24"/>
              </w:rPr>
              <w:sym w:font="Wingdings" w:char="F0FC"/>
            </w:r>
          </w:p>
        </w:tc>
      </w:tr>
      <w:tr w:rsidR="00DA5CD4" w:rsidRPr="00265D9C" w:rsidTr="00144328">
        <w:tc>
          <w:tcPr>
            <w:cnfStyle w:val="001000000000" w:firstRow="0" w:lastRow="0" w:firstColumn="1" w:lastColumn="0" w:oddVBand="0" w:evenVBand="0" w:oddHBand="0" w:evenHBand="0" w:firstRowFirstColumn="0" w:firstRowLastColumn="0" w:lastRowFirstColumn="0" w:lastRowLastColumn="0"/>
            <w:tcW w:w="2394" w:type="dxa"/>
          </w:tcPr>
          <w:p w:rsidR="00DA5CD4" w:rsidRPr="00265D9C" w:rsidRDefault="00DA5CD4" w:rsidP="00144328">
            <w:pPr>
              <w:spacing w:line="360" w:lineRule="auto"/>
              <w:rPr>
                <w:rFonts w:eastAsia="Times New Roman" w:cs="Times New Roman"/>
                <w:b w:val="0"/>
                <w:color w:val="auto"/>
                <w:sz w:val="24"/>
                <w:szCs w:val="24"/>
              </w:rPr>
            </w:pPr>
            <w:r w:rsidRPr="00265D9C">
              <w:rPr>
                <w:rFonts w:eastAsia="Times New Roman" w:cs="Times New Roman"/>
                <w:color w:val="auto"/>
                <w:sz w:val="24"/>
                <w:szCs w:val="24"/>
              </w:rPr>
              <w:t>Deliverables</w:t>
            </w:r>
          </w:p>
        </w:tc>
        <w:tc>
          <w:tcPr>
            <w:tcW w:w="2394" w:type="dxa"/>
          </w:tcPr>
          <w:p w:rsidR="00DA5CD4" w:rsidRPr="00265D9C" w:rsidRDefault="00DA5CD4" w:rsidP="00144328">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auto"/>
                <w:sz w:val="24"/>
                <w:szCs w:val="24"/>
              </w:rPr>
            </w:pPr>
            <w:r w:rsidRPr="00265D9C">
              <w:rPr>
                <w:rFonts w:eastAsia="Times New Roman" w:cs="Times New Roman"/>
                <w:color w:val="auto"/>
                <w:sz w:val="24"/>
                <w:szCs w:val="24"/>
              </w:rPr>
              <w:sym w:font="Wingdings" w:char="F0FC"/>
            </w:r>
          </w:p>
        </w:tc>
      </w:tr>
      <w:tr w:rsidR="00DA5CD4" w:rsidRPr="00265D9C" w:rsidTr="001443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Borders>
              <w:left w:val="none" w:sz="0" w:space="0" w:color="auto"/>
              <w:right w:val="none" w:sz="0" w:space="0" w:color="auto"/>
            </w:tcBorders>
          </w:tcPr>
          <w:p w:rsidR="00DA5CD4" w:rsidRPr="00265D9C" w:rsidRDefault="00DA5CD4" w:rsidP="00144328">
            <w:pPr>
              <w:spacing w:line="360" w:lineRule="auto"/>
              <w:rPr>
                <w:rFonts w:eastAsia="Times New Roman" w:cs="Times New Roman"/>
                <w:b w:val="0"/>
                <w:color w:val="auto"/>
                <w:sz w:val="24"/>
                <w:szCs w:val="24"/>
              </w:rPr>
            </w:pPr>
            <w:r w:rsidRPr="00265D9C">
              <w:rPr>
                <w:rFonts w:eastAsia="Times New Roman" w:cs="Times New Roman"/>
                <w:color w:val="auto"/>
                <w:sz w:val="24"/>
                <w:szCs w:val="24"/>
              </w:rPr>
              <w:t>User Interface/Views</w:t>
            </w:r>
          </w:p>
        </w:tc>
        <w:tc>
          <w:tcPr>
            <w:tcW w:w="2394" w:type="dxa"/>
            <w:tcBorders>
              <w:left w:val="none" w:sz="0" w:space="0" w:color="auto"/>
              <w:right w:val="none" w:sz="0" w:space="0" w:color="auto"/>
            </w:tcBorders>
          </w:tcPr>
          <w:p w:rsidR="00DA5CD4" w:rsidRPr="00265D9C" w:rsidRDefault="00DA5CD4" w:rsidP="00144328">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auto"/>
                <w:sz w:val="24"/>
                <w:szCs w:val="24"/>
              </w:rPr>
            </w:pPr>
            <w:r w:rsidRPr="00265D9C">
              <w:rPr>
                <w:rFonts w:eastAsia="Times New Roman" w:cs="Times New Roman"/>
                <w:color w:val="auto"/>
                <w:sz w:val="24"/>
                <w:szCs w:val="24"/>
              </w:rPr>
              <w:sym w:font="Wingdings" w:char="F0FC"/>
            </w:r>
          </w:p>
        </w:tc>
      </w:tr>
      <w:tr w:rsidR="00DA5CD4" w:rsidRPr="00265D9C" w:rsidTr="00144328">
        <w:tc>
          <w:tcPr>
            <w:cnfStyle w:val="001000000000" w:firstRow="0" w:lastRow="0" w:firstColumn="1" w:lastColumn="0" w:oddVBand="0" w:evenVBand="0" w:oddHBand="0" w:evenHBand="0" w:firstRowFirstColumn="0" w:firstRowLastColumn="0" w:lastRowFirstColumn="0" w:lastRowLastColumn="0"/>
            <w:tcW w:w="2394" w:type="dxa"/>
          </w:tcPr>
          <w:p w:rsidR="00DA5CD4" w:rsidRPr="00265D9C" w:rsidRDefault="00DA5CD4" w:rsidP="00144328">
            <w:pPr>
              <w:spacing w:line="360" w:lineRule="auto"/>
              <w:rPr>
                <w:rFonts w:eastAsia="Times New Roman" w:cs="Times New Roman"/>
                <w:b w:val="0"/>
                <w:color w:val="auto"/>
                <w:sz w:val="24"/>
                <w:szCs w:val="24"/>
              </w:rPr>
            </w:pPr>
            <w:r w:rsidRPr="00265D9C">
              <w:rPr>
                <w:rFonts w:eastAsia="Times New Roman" w:cs="Times New Roman"/>
                <w:color w:val="auto"/>
                <w:sz w:val="24"/>
                <w:szCs w:val="24"/>
              </w:rPr>
              <w:t>Database</w:t>
            </w:r>
          </w:p>
        </w:tc>
        <w:tc>
          <w:tcPr>
            <w:tcW w:w="2394" w:type="dxa"/>
          </w:tcPr>
          <w:p w:rsidR="00DA5CD4" w:rsidRPr="00265D9C" w:rsidRDefault="00DA5CD4" w:rsidP="00144328">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auto"/>
                <w:sz w:val="24"/>
                <w:szCs w:val="24"/>
              </w:rPr>
            </w:pPr>
            <w:r w:rsidRPr="00265D9C">
              <w:rPr>
                <w:rFonts w:eastAsia="Times New Roman" w:cs="Times New Roman"/>
                <w:color w:val="auto"/>
                <w:sz w:val="24"/>
                <w:szCs w:val="24"/>
              </w:rPr>
              <w:sym w:font="Wingdings" w:char="F0FC"/>
            </w:r>
          </w:p>
        </w:tc>
      </w:tr>
      <w:tr w:rsidR="00DA5CD4" w:rsidRPr="00265D9C" w:rsidTr="001443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Borders>
              <w:left w:val="none" w:sz="0" w:space="0" w:color="auto"/>
              <w:right w:val="none" w:sz="0" w:space="0" w:color="auto"/>
            </w:tcBorders>
          </w:tcPr>
          <w:p w:rsidR="00DA5CD4" w:rsidRPr="00265D9C" w:rsidRDefault="00DA5CD4" w:rsidP="00144328">
            <w:pPr>
              <w:spacing w:line="360" w:lineRule="auto"/>
              <w:rPr>
                <w:rFonts w:eastAsia="Times New Roman" w:cs="Times New Roman"/>
                <w:b w:val="0"/>
                <w:color w:val="auto"/>
                <w:sz w:val="24"/>
                <w:szCs w:val="24"/>
              </w:rPr>
            </w:pPr>
            <w:r w:rsidRPr="00265D9C">
              <w:rPr>
                <w:rFonts w:eastAsia="Times New Roman" w:cs="Times New Roman"/>
                <w:color w:val="auto"/>
                <w:sz w:val="24"/>
                <w:szCs w:val="24"/>
              </w:rPr>
              <w:t>Controllers/Models</w:t>
            </w:r>
          </w:p>
        </w:tc>
        <w:tc>
          <w:tcPr>
            <w:tcW w:w="2394" w:type="dxa"/>
            <w:tcBorders>
              <w:left w:val="none" w:sz="0" w:space="0" w:color="auto"/>
              <w:right w:val="none" w:sz="0" w:space="0" w:color="auto"/>
            </w:tcBorders>
          </w:tcPr>
          <w:p w:rsidR="00DA5CD4" w:rsidRPr="00265D9C" w:rsidRDefault="00DA5CD4" w:rsidP="00144328">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auto"/>
                <w:sz w:val="24"/>
                <w:szCs w:val="24"/>
              </w:rPr>
            </w:pPr>
            <w:r w:rsidRPr="00265D9C">
              <w:rPr>
                <w:rFonts w:eastAsia="Times New Roman" w:cs="Times New Roman"/>
                <w:color w:val="auto"/>
                <w:sz w:val="24"/>
                <w:szCs w:val="24"/>
              </w:rPr>
              <w:sym w:font="Wingdings" w:char="F0FC"/>
            </w:r>
          </w:p>
        </w:tc>
      </w:tr>
      <w:tr w:rsidR="00DA5CD4" w:rsidRPr="00265D9C" w:rsidTr="00144328">
        <w:tc>
          <w:tcPr>
            <w:cnfStyle w:val="001000000000" w:firstRow="0" w:lastRow="0" w:firstColumn="1" w:lastColumn="0" w:oddVBand="0" w:evenVBand="0" w:oddHBand="0" w:evenHBand="0" w:firstRowFirstColumn="0" w:firstRowLastColumn="0" w:lastRowFirstColumn="0" w:lastRowLastColumn="0"/>
            <w:tcW w:w="2394" w:type="dxa"/>
          </w:tcPr>
          <w:p w:rsidR="00DA5CD4" w:rsidRPr="00265D9C" w:rsidRDefault="00DA5CD4" w:rsidP="00144328">
            <w:pPr>
              <w:spacing w:line="360" w:lineRule="auto"/>
              <w:rPr>
                <w:rFonts w:eastAsia="Times New Roman" w:cs="Times New Roman"/>
                <w:b w:val="0"/>
                <w:color w:val="auto"/>
                <w:sz w:val="24"/>
                <w:szCs w:val="24"/>
              </w:rPr>
            </w:pPr>
            <w:r w:rsidRPr="00265D9C">
              <w:rPr>
                <w:rFonts w:eastAsia="Times New Roman" w:cs="Times New Roman"/>
                <w:color w:val="auto"/>
                <w:sz w:val="24"/>
                <w:szCs w:val="24"/>
              </w:rPr>
              <w:t>User Authentication</w:t>
            </w:r>
          </w:p>
        </w:tc>
        <w:tc>
          <w:tcPr>
            <w:tcW w:w="2394" w:type="dxa"/>
          </w:tcPr>
          <w:p w:rsidR="00DA5CD4" w:rsidRPr="00265D9C" w:rsidRDefault="00DA5CD4" w:rsidP="00144328">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auto"/>
                <w:sz w:val="24"/>
                <w:szCs w:val="24"/>
              </w:rPr>
            </w:pPr>
            <w:r w:rsidRPr="00265D9C">
              <w:rPr>
                <w:rFonts w:eastAsia="Times New Roman" w:cs="Times New Roman"/>
                <w:color w:val="auto"/>
                <w:sz w:val="24"/>
                <w:szCs w:val="24"/>
              </w:rPr>
              <w:sym w:font="Wingdings" w:char="F0FC"/>
            </w:r>
          </w:p>
        </w:tc>
      </w:tr>
      <w:tr w:rsidR="00DA5CD4" w:rsidRPr="00265D9C" w:rsidTr="001443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Borders>
              <w:left w:val="none" w:sz="0" w:space="0" w:color="auto"/>
              <w:right w:val="none" w:sz="0" w:space="0" w:color="auto"/>
            </w:tcBorders>
          </w:tcPr>
          <w:p w:rsidR="00DA5CD4" w:rsidRPr="00265D9C" w:rsidRDefault="00DA5CD4" w:rsidP="00144328">
            <w:pPr>
              <w:spacing w:line="360" w:lineRule="auto"/>
              <w:rPr>
                <w:rFonts w:eastAsia="Times New Roman" w:cs="Times New Roman"/>
                <w:b w:val="0"/>
                <w:color w:val="auto"/>
                <w:sz w:val="24"/>
                <w:szCs w:val="24"/>
              </w:rPr>
            </w:pPr>
            <w:r w:rsidRPr="00265D9C">
              <w:rPr>
                <w:rFonts w:eastAsia="Times New Roman" w:cs="Times New Roman"/>
                <w:color w:val="auto"/>
                <w:sz w:val="24"/>
                <w:szCs w:val="24"/>
              </w:rPr>
              <w:t>Testing</w:t>
            </w:r>
          </w:p>
        </w:tc>
        <w:tc>
          <w:tcPr>
            <w:tcW w:w="2394" w:type="dxa"/>
            <w:tcBorders>
              <w:left w:val="none" w:sz="0" w:space="0" w:color="auto"/>
              <w:right w:val="none" w:sz="0" w:space="0" w:color="auto"/>
            </w:tcBorders>
          </w:tcPr>
          <w:p w:rsidR="00DA5CD4" w:rsidRPr="00265D9C" w:rsidRDefault="00DA5CD4" w:rsidP="00144328">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auto"/>
                <w:sz w:val="24"/>
                <w:szCs w:val="24"/>
              </w:rPr>
            </w:pPr>
            <w:r w:rsidRPr="00265D9C">
              <w:rPr>
                <w:rFonts w:eastAsia="Times New Roman" w:cs="Times New Roman"/>
                <w:color w:val="auto"/>
                <w:sz w:val="24"/>
                <w:szCs w:val="24"/>
              </w:rPr>
              <w:sym w:font="Wingdings" w:char="F0FC"/>
            </w:r>
          </w:p>
        </w:tc>
      </w:tr>
      <w:tr w:rsidR="00DA5CD4" w:rsidRPr="00265D9C" w:rsidTr="00144328">
        <w:tc>
          <w:tcPr>
            <w:cnfStyle w:val="001000000000" w:firstRow="0" w:lastRow="0" w:firstColumn="1" w:lastColumn="0" w:oddVBand="0" w:evenVBand="0" w:oddHBand="0" w:evenHBand="0" w:firstRowFirstColumn="0" w:firstRowLastColumn="0" w:lastRowFirstColumn="0" w:lastRowLastColumn="0"/>
            <w:tcW w:w="2394" w:type="dxa"/>
          </w:tcPr>
          <w:p w:rsidR="00DA5CD4" w:rsidRPr="00265D9C" w:rsidRDefault="00DA5CD4" w:rsidP="00144328">
            <w:pPr>
              <w:spacing w:line="360" w:lineRule="auto"/>
              <w:rPr>
                <w:rFonts w:eastAsia="Times New Roman" w:cs="Times New Roman"/>
                <w:b w:val="0"/>
                <w:color w:val="auto"/>
                <w:sz w:val="24"/>
                <w:szCs w:val="24"/>
              </w:rPr>
            </w:pPr>
            <w:r w:rsidRPr="00265D9C">
              <w:rPr>
                <w:rFonts w:eastAsia="Times New Roman" w:cs="Times New Roman"/>
                <w:color w:val="auto"/>
                <w:sz w:val="24"/>
                <w:szCs w:val="24"/>
              </w:rPr>
              <w:t>Final Presentation</w:t>
            </w:r>
          </w:p>
        </w:tc>
        <w:tc>
          <w:tcPr>
            <w:tcW w:w="2394" w:type="dxa"/>
          </w:tcPr>
          <w:p w:rsidR="00DA5CD4" w:rsidRPr="00265D9C" w:rsidRDefault="00DA5CD4" w:rsidP="00144328">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auto"/>
                <w:sz w:val="24"/>
                <w:szCs w:val="24"/>
              </w:rPr>
            </w:pPr>
            <w:r w:rsidRPr="00265D9C">
              <w:rPr>
                <w:rFonts w:eastAsia="Times New Roman" w:cs="Times New Roman"/>
                <w:color w:val="auto"/>
                <w:sz w:val="24"/>
                <w:szCs w:val="24"/>
              </w:rPr>
              <w:sym w:font="Wingdings" w:char="F0FC"/>
            </w:r>
          </w:p>
        </w:tc>
      </w:tr>
      <w:tr w:rsidR="00DA5CD4" w:rsidRPr="00265D9C" w:rsidTr="001443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Borders>
              <w:left w:val="none" w:sz="0" w:space="0" w:color="auto"/>
              <w:right w:val="none" w:sz="0" w:space="0" w:color="auto"/>
            </w:tcBorders>
          </w:tcPr>
          <w:p w:rsidR="00DA5CD4" w:rsidRPr="00265D9C" w:rsidRDefault="00DA5CD4" w:rsidP="00144328">
            <w:pPr>
              <w:spacing w:line="360" w:lineRule="auto"/>
              <w:rPr>
                <w:rFonts w:eastAsia="Times New Roman" w:cs="Times New Roman"/>
                <w:b w:val="0"/>
                <w:color w:val="auto"/>
                <w:sz w:val="24"/>
                <w:szCs w:val="24"/>
              </w:rPr>
            </w:pPr>
            <w:r w:rsidRPr="00265D9C">
              <w:rPr>
                <w:rFonts w:eastAsia="Times New Roman" w:cs="Times New Roman"/>
                <w:color w:val="auto"/>
                <w:sz w:val="24"/>
                <w:szCs w:val="24"/>
              </w:rPr>
              <w:t>Demo</w:t>
            </w:r>
          </w:p>
        </w:tc>
        <w:tc>
          <w:tcPr>
            <w:tcW w:w="2394" w:type="dxa"/>
            <w:tcBorders>
              <w:left w:val="none" w:sz="0" w:space="0" w:color="auto"/>
              <w:right w:val="none" w:sz="0" w:space="0" w:color="auto"/>
            </w:tcBorders>
          </w:tcPr>
          <w:p w:rsidR="00DA5CD4" w:rsidRPr="00265D9C" w:rsidRDefault="00DA5CD4" w:rsidP="00144328">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auto"/>
                <w:sz w:val="24"/>
                <w:szCs w:val="24"/>
              </w:rPr>
            </w:pPr>
            <w:r w:rsidRPr="00265D9C">
              <w:rPr>
                <w:rFonts w:eastAsia="Times New Roman" w:cs="Times New Roman"/>
                <w:color w:val="auto"/>
                <w:sz w:val="24"/>
                <w:szCs w:val="24"/>
              </w:rPr>
              <w:sym w:font="Wingdings" w:char="F0FC"/>
            </w:r>
          </w:p>
        </w:tc>
      </w:tr>
    </w:tbl>
    <w:p w:rsidR="00DA5CD4" w:rsidRPr="00265D9C" w:rsidRDefault="00DA5CD4" w:rsidP="00DA5CD4">
      <w:pPr>
        <w:spacing w:after="0" w:line="360" w:lineRule="auto"/>
        <w:jc w:val="center"/>
        <w:rPr>
          <w:rFonts w:eastAsia="Times New Roman" w:cs="Times New Roman"/>
          <w:sz w:val="24"/>
          <w:szCs w:val="24"/>
        </w:rPr>
      </w:pPr>
      <w:r w:rsidRPr="00265D9C">
        <w:rPr>
          <w:rFonts w:eastAsia="Times New Roman" w:cs="Times New Roman"/>
          <w:b/>
          <w:sz w:val="24"/>
          <w:szCs w:val="24"/>
        </w:rPr>
        <w:t>Table 3.2</w:t>
      </w:r>
      <w:r w:rsidRPr="00265D9C">
        <w:rPr>
          <w:rFonts w:eastAsia="Times New Roman" w:cs="Times New Roman"/>
          <w:sz w:val="24"/>
          <w:szCs w:val="24"/>
        </w:rPr>
        <w:t xml:space="preserve"> – Project preparation and development roles (Note: “</w:t>
      </w:r>
      <w:r w:rsidRPr="00265D9C">
        <w:rPr>
          <w:rFonts w:eastAsia="Times New Roman" w:cs="Times New Roman"/>
          <w:sz w:val="24"/>
          <w:szCs w:val="24"/>
        </w:rPr>
        <w:sym w:font="Wingdings" w:char="F0FC"/>
      </w:r>
      <w:r w:rsidRPr="00265D9C">
        <w:rPr>
          <w:rFonts w:eastAsia="Times New Roman" w:cs="Times New Roman"/>
          <w:sz w:val="24"/>
          <w:szCs w:val="24"/>
        </w:rPr>
        <w:t>” denotes participation in role)</w:t>
      </w:r>
    </w:p>
    <w:p w:rsidR="00DA5CD4" w:rsidRDefault="00DA5CD4" w:rsidP="00DA5CD4">
      <w:pPr>
        <w:spacing w:after="200" w:line="276" w:lineRule="auto"/>
        <w:jc w:val="left"/>
        <w:rPr>
          <w:rFonts w:eastAsia="Times New Roman"/>
          <w:b/>
          <w:spacing w:val="20"/>
          <w:sz w:val="24"/>
        </w:rPr>
      </w:pPr>
      <w:r>
        <w:rPr>
          <w:rFonts w:eastAsia="Times New Roman"/>
        </w:rPr>
        <w:br w:type="page"/>
      </w:r>
    </w:p>
    <w:p w:rsidR="008452FD" w:rsidRPr="00265D9C" w:rsidRDefault="008452FD" w:rsidP="00C91381">
      <w:pPr>
        <w:pStyle w:val="H3"/>
        <w:numPr>
          <w:ilvl w:val="2"/>
          <w:numId w:val="10"/>
        </w:numPr>
        <w:ind w:left="4860"/>
        <w:contextualSpacing w:val="0"/>
        <w:rPr>
          <w:rFonts w:eastAsia="Times New Roman"/>
        </w:rPr>
      </w:pPr>
      <w:bookmarkStart w:id="74" w:name="_Toc374274979"/>
      <w:bookmarkStart w:id="75" w:name="_Toc393537056"/>
      <w:bookmarkStart w:id="76" w:name="_Toc394049300"/>
      <w:r w:rsidRPr="00265D9C">
        <w:rPr>
          <w:rFonts w:eastAsia="Times New Roman"/>
        </w:rPr>
        <w:lastRenderedPageBreak/>
        <w:t>Hardware and Software Resources</w:t>
      </w:r>
      <w:bookmarkEnd w:id="74"/>
      <w:bookmarkEnd w:id="75"/>
      <w:bookmarkEnd w:id="76"/>
    </w:p>
    <w:p w:rsidR="008452FD" w:rsidRPr="00265D9C" w:rsidRDefault="008452FD" w:rsidP="008452FD">
      <w:pPr>
        <w:spacing w:after="0" w:line="360" w:lineRule="auto"/>
        <w:rPr>
          <w:rFonts w:eastAsia="Times New Roman" w:cs="Times New Roman"/>
          <w:sz w:val="24"/>
          <w:szCs w:val="24"/>
        </w:rPr>
      </w:pPr>
      <w:r w:rsidRPr="00265D9C">
        <w:rPr>
          <w:rFonts w:eastAsia="Times New Roman" w:cs="Times New Roman"/>
          <w:sz w:val="24"/>
          <w:szCs w:val="24"/>
        </w:rPr>
        <w:t xml:space="preserve">This section lists the software and hardware needed to develop and deploy the proposed project. Hardware and software will not change </w:t>
      </w:r>
      <w:r w:rsidR="00DA5CD4">
        <w:rPr>
          <w:rFonts w:eastAsia="Times New Roman" w:cs="Times New Roman"/>
          <w:sz w:val="24"/>
          <w:szCs w:val="24"/>
        </w:rPr>
        <w:t>from version 1 to version 5</w:t>
      </w:r>
      <w:r w:rsidRPr="00265D9C">
        <w:rPr>
          <w:rFonts w:eastAsia="Times New Roman" w:cs="Times New Roman"/>
          <w:sz w:val="24"/>
          <w:szCs w:val="24"/>
        </w:rPr>
        <w:t>.</w:t>
      </w:r>
    </w:p>
    <w:tbl>
      <w:tblPr>
        <w:tblStyle w:val="LightGrid"/>
        <w:tblW w:w="9242" w:type="dxa"/>
        <w:tblLook w:val="04A0" w:firstRow="1" w:lastRow="0" w:firstColumn="1" w:lastColumn="0" w:noHBand="0" w:noVBand="1"/>
      </w:tblPr>
      <w:tblGrid>
        <w:gridCol w:w="4968"/>
        <w:gridCol w:w="4274"/>
      </w:tblGrid>
      <w:tr w:rsidR="008452FD" w:rsidRPr="00265D9C" w:rsidTr="008452FD">
        <w:trPr>
          <w:cnfStyle w:val="100000000000" w:firstRow="1" w:lastRow="0" w:firstColumn="0" w:lastColumn="0" w:oddVBand="0" w:evenVBand="0" w:oddHBand="0" w:evenHBand="0" w:firstRowFirstColumn="0" w:firstRowLastColumn="0" w:lastRowFirstColumn="0" w:lastRowLastColumn="0"/>
          <w:trHeight w:val="457"/>
        </w:trPr>
        <w:tc>
          <w:tcPr>
            <w:cnfStyle w:val="001000000000" w:firstRow="0" w:lastRow="0" w:firstColumn="1" w:lastColumn="0" w:oddVBand="0" w:evenVBand="0" w:oddHBand="0" w:evenHBand="0" w:firstRowFirstColumn="0" w:firstRowLastColumn="0" w:lastRowFirstColumn="0" w:lastRowLastColumn="0"/>
            <w:tcW w:w="4968" w:type="dxa"/>
            <w:hideMark/>
          </w:tcPr>
          <w:p w:rsidR="008452FD" w:rsidRPr="00265D9C" w:rsidRDefault="008452FD" w:rsidP="008452FD">
            <w:pPr>
              <w:spacing w:line="360" w:lineRule="auto"/>
              <w:jc w:val="center"/>
              <w:rPr>
                <w:rFonts w:asciiTheme="minorHAnsi" w:eastAsia="Times New Roman" w:hAnsiTheme="minorHAnsi" w:cs="Times New Roman"/>
                <w:sz w:val="24"/>
                <w:szCs w:val="24"/>
              </w:rPr>
            </w:pPr>
            <w:r w:rsidRPr="00265D9C">
              <w:rPr>
                <w:rFonts w:asciiTheme="minorHAnsi" w:eastAsia="Times New Roman" w:hAnsiTheme="minorHAnsi" w:cs="Times New Roman"/>
                <w:sz w:val="24"/>
                <w:szCs w:val="24"/>
              </w:rPr>
              <w:t>Software</w:t>
            </w:r>
          </w:p>
        </w:tc>
        <w:tc>
          <w:tcPr>
            <w:tcW w:w="4274" w:type="dxa"/>
            <w:hideMark/>
          </w:tcPr>
          <w:p w:rsidR="008452FD" w:rsidRPr="00265D9C" w:rsidRDefault="008452FD" w:rsidP="008452FD">
            <w:pPr>
              <w:spacing w:line="360" w:lineRule="auto"/>
              <w:jc w:val="center"/>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s="Times New Roman"/>
                <w:sz w:val="24"/>
                <w:szCs w:val="24"/>
              </w:rPr>
            </w:pPr>
            <w:r w:rsidRPr="00265D9C">
              <w:rPr>
                <w:rFonts w:asciiTheme="minorHAnsi" w:eastAsia="Times New Roman" w:hAnsiTheme="minorHAnsi" w:cs="Times New Roman"/>
                <w:sz w:val="24"/>
                <w:szCs w:val="24"/>
              </w:rPr>
              <w:t>Hardware</w:t>
            </w:r>
          </w:p>
        </w:tc>
      </w:tr>
      <w:tr w:rsidR="008452FD" w:rsidRPr="00265D9C" w:rsidTr="008452FD">
        <w:trPr>
          <w:cnfStyle w:val="000000100000" w:firstRow="0" w:lastRow="0" w:firstColumn="0" w:lastColumn="0" w:oddVBand="0" w:evenVBand="0" w:oddHBand="1" w:evenHBand="0" w:firstRowFirstColumn="0" w:firstRowLastColumn="0" w:lastRowFirstColumn="0" w:lastRowLastColumn="0"/>
          <w:trHeight w:val="824"/>
        </w:trPr>
        <w:tc>
          <w:tcPr>
            <w:cnfStyle w:val="001000000000" w:firstRow="0" w:lastRow="0" w:firstColumn="1" w:lastColumn="0" w:oddVBand="0" w:evenVBand="0" w:oddHBand="0" w:evenHBand="0" w:firstRowFirstColumn="0" w:firstRowLastColumn="0" w:lastRowFirstColumn="0" w:lastRowLastColumn="0"/>
            <w:tcW w:w="4968" w:type="dxa"/>
            <w:hideMark/>
          </w:tcPr>
          <w:p w:rsidR="008452FD" w:rsidRPr="00265D9C" w:rsidRDefault="008452FD" w:rsidP="008452FD">
            <w:pPr>
              <w:spacing w:after="0" w:line="360" w:lineRule="auto"/>
              <w:jc w:val="center"/>
              <w:rPr>
                <w:rFonts w:asciiTheme="minorHAnsi" w:eastAsia="Times New Roman" w:hAnsiTheme="minorHAnsi" w:cs="Times New Roman"/>
                <w:b w:val="0"/>
                <w:sz w:val="24"/>
                <w:szCs w:val="24"/>
              </w:rPr>
            </w:pPr>
            <w:r w:rsidRPr="00265D9C">
              <w:rPr>
                <w:rFonts w:asciiTheme="minorHAnsi" w:eastAsia="Times New Roman" w:hAnsiTheme="minorHAnsi" w:cs="Times New Roman"/>
                <w:b w:val="0"/>
                <w:sz w:val="24"/>
                <w:szCs w:val="24"/>
              </w:rPr>
              <w:t>Sublime Text 2</w:t>
            </w:r>
          </w:p>
        </w:tc>
        <w:tc>
          <w:tcPr>
            <w:tcW w:w="4274" w:type="dxa"/>
            <w:hideMark/>
          </w:tcPr>
          <w:p w:rsidR="008452FD" w:rsidRPr="00265D9C" w:rsidRDefault="008452FD" w:rsidP="008452F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4"/>
                <w:szCs w:val="24"/>
              </w:rPr>
            </w:pPr>
            <w:r w:rsidRPr="00265D9C">
              <w:rPr>
                <w:rFonts w:eastAsia="Times New Roman" w:cs="Times New Roman"/>
                <w:sz w:val="24"/>
                <w:szCs w:val="24"/>
              </w:rPr>
              <w:t>Processor: x86 / x64</w:t>
            </w:r>
          </w:p>
          <w:p w:rsidR="008452FD" w:rsidRPr="00265D9C" w:rsidRDefault="008452FD" w:rsidP="008452F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4"/>
                <w:szCs w:val="24"/>
              </w:rPr>
            </w:pPr>
            <w:r w:rsidRPr="00265D9C">
              <w:rPr>
                <w:rFonts w:eastAsia="Times New Roman" w:cs="Times New Roman"/>
                <w:sz w:val="24"/>
                <w:szCs w:val="24"/>
              </w:rPr>
              <w:t>2.0 GHz or faster</w:t>
            </w:r>
          </w:p>
        </w:tc>
      </w:tr>
      <w:tr w:rsidR="008452FD" w:rsidRPr="00265D9C" w:rsidTr="008452FD">
        <w:trPr>
          <w:cnfStyle w:val="000000010000" w:firstRow="0" w:lastRow="0" w:firstColumn="0" w:lastColumn="0" w:oddVBand="0" w:evenVBand="0" w:oddHBand="0" w:evenHBand="1" w:firstRowFirstColumn="0" w:firstRowLastColumn="0" w:lastRowFirstColumn="0" w:lastRowLastColumn="0"/>
          <w:trHeight w:val="839"/>
        </w:trPr>
        <w:tc>
          <w:tcPr>
            <w:cnfStyle w:val="001000000000" w:firstRow="0" w:lastRow="0" w:firstColumn="1" w:lastColumn="0" w:oddVBand="0" w:evenVBand="0" w:oddHBand="0" w:evenHBand="0" w:firstRowFirstColumn="0" w:firstRowLastColumn="0" w:lastRowFirstColumn="0" w:lastRowLastColumn="0"/>
            <w:tcW w:w="4968" w:type="dxa"/>
            <w:hideMark/>
          </w:tcPr>
          <w:p w:rsidR="008452FD" w:rsidRPr="00265D9C" w:rsidRDefault="008452FD" w:rsidP="008452FD">
            <w:pPr>
              <w:spacing w:after="0" w:line="360" w:lineRule="auto"/>
              <w:jc w:val="center"/>
              <w:rPr>
                <w:rFonts w:asciiTheme="minorHAnsi" w:eastAsia="Times New Roman" w:hAnsiTheme="minorHAnsi" w:cs="Times New Roman"/>
                <w:b w:val="0"/>
                <w:sz w:val="24"/>
                <w:szCs w:val="24"/>
              </w:rPr>
            </w:pPr>
            <w:r w:rsidRPr="00265D9C">
              <w:rPr>
                <w:rFonts w:asciiTheme="minorHAnsi" w:eastAsia="Times New Roman" w:hAnsiTheme="minorHAnsi" w:cs="Times New Roman"/>
                <w:b w:val="0"/>
                <w:sz w:val="24"/>
                <w:szCs w:val="24"/>
              </w:rPr>
              <w:t>PHP 5.1</w:t>
            </w:r>
          </w:p>
        </w:tc>
        <w:tc>
          <w:tcPr>
            <w:tcW w:w="4274" w:type="dxa"/>
            <w:hideMark/>
          </w:tcPr>
          <w:p w:rsidR="008452FD" w:rsidRPr="00265D9C" w:rsidRDefault="008452FD" w:rsidP="008452FD">
            <w:pPr>
              <w:spacing w:after="0" w:line="360" w:lineRule="auto"/>
              <w:jc w:val="center"/>
              <w:cnfStyle w:val="000000010000" w:firstRow="0" w:lastRow="0" w:firstColumn="0" w:lastColumn="0" w:oddVBand="0" w:evenVBand="0" w:oddHBand="0" w:evenHBand="1" w:firstRowFirstColumn="0" w:firstRowLastColumn="0" w:lastRowFirstColumn="0" w:lastRowLastColumn="0"/>
              <w:rPr>
                <w:rFonts w:eastAsia="Times New Roman" w:cs="Times New Roman"/>
                <w:sz w:val="24"/>
                <w:szCs w:val="24"/>
              </w:rPr>
            </w:pPr>
            <w:r w:rsidRPr="00265D9C">
              <w:rPr>
                <w:rFonts w:eastAsia="Times New Roman" w:cs="Times New Roman"/>
                <w:sz w:val="24"/>
                <w:szCs w:val="24"/>
              </w:rPr>
              <w:t>Memory:</w:t>
            </w:r>
          </w:p>
          <w:p w:rsidR="008452FD" w:rsidRPr="00265D9C" w:rsidRDefault="008452FD" w:rsidP="008452FD">
            <w:pPr>
              <w:spacing w:after="0" w:line="360" w:lineRule="auto"/>
              <w:jc w:val="center"/>
              <w:cnfStyle w:val="000000010000" w:firstRow="0" w:lastRow="0" w:firstColumn="0" w:lastColumn="0" w:oddVBand="0" w:evenVBand="0" w:oddHBand="0" w:evenHBand="1" w:firstRowFirstColumn="0" w:firstRowLastColumn="0" w:lastRowFirstColumn="0" w:lastRowLastColumn="0"/>
              <w:rPr>
                <w:rFonts w:eastAsia="Times New Roman" w:cs="Times New Roman"/>
                <w:sz w:val="24"/>
                <w:szCs w:val="24"/>
              </w:rPr>
            </w:pPr>
            <w:r w:rsidRPr="00265D9C">
              <w:rPr>
                <w:rFonts w:eastAsia="Times New Roman" w:cs="Times New Roman"/>
                <w:sz w:val="24"/>
                <w:szCs w:val="24"/>
              </w:rPr>
              <w:t>2 GB DDR3 or higher</w:t>
            </w:r>
          </w:p>
        </w:tc>
      </w:tr>
      <w:tr w:rsidR="008452FD" w:rsidRPr="00265D9C" w:rsidTr="008452FD">
        <w:trPr>
          <w:cnfStyle w:val="000000100000" w:firstRow="0" w:lastRow="0" w:firstColumn="0" w:lastColumn="0" w:oddVBand="0" w:evenVBand="0" w:oddHBand="1" w:evenHBand="0" w:firstRowFirstColumn="0" w:firstRowLastColumn="0" w:lastRowFirstColumn="0" w:lastRowLastColumn="0"/>
          <w:trHeight w:val="839"/>
        </w:trPr>
        <w:tc>
          <w:tcPr>
            <w:cnfStyle w:val="001000000000" w:firstRow="0" w:lastRow="0" w:firstColumn="1" w:lastColumn="0" w:oddVBand="0" w:evenVBand="0" w:oddHBand="0" w:evenHBand="0" w:firstRowFirstColumn="0" w:firstRowLastColumn="0" w:lastRowFirstColumn="0" w:lastRowLastColumn="0"/>
            <w:tcW w:w="4968" w:type="dxa"/>
            <w:hideMark/>
          </w:tcPr>
          <w:p w:rsidR="008452FD" w:rsidRPr="00265D9C" w:rsidRDefault="008452FD" w:rsidP="008452FD">
            <w:pPr>
              <w:spacing w:after="0" w:line="360" w:lineRule="auto"/>
              <w:jc w:val="center"/>
              <w:rPr>
                <w:rFonts w:asciiTheme="minorHAnsi" w:eastAsia="Times New Roman" w:hAnsiTheme="minorHAnsi" w:cs="Times New Roman"/>
                <w:b w:val="0"/>
                <w:sz w:val="24"/>
                <w:szCs w:val="24"/>
              </w:rPr>
            </w:pPr>
            <w:r w:rsidRPr="00265D9C">
              <w:rPr>
                <w:rFonts w:asciiTheme="minorHAnsi" w:eastAsia="Times New Roman" w:hAnsiTheme="minorHAnsi" w:cs="Times New Roman"/>
                <w:b w:val="0"/>
                <w:sz w:val="24"/>
                <w:szCs w:val="24"/>
              </w:rPr>
              <w:t>MySQL 5.0</w:t>
            </w:r>
          </w:p>
        </w:tc>
        <w:tc>
          <w:tcPr>
            <w:tcW w:w="4274" w:type="dxa"/>
            <w:hideMark/>
          </w:tcPr>
          <w:p w:rsidR="008452FD" w:rsidRPr="00265D9C" w:rsidRDefault="008452FD" w:rsidP="008452F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4"/>
                <w:szCs w:val="24"/>
              </w:rPr>
            </w:pPr>
            <w:r w:rsidRPr="00265D9C">
              <w:rPr>
                <w:rFonts w:eastAsia="Times New Roman" w:cs="Times New Roman"/>
                <w:sz w:val="24"/>
                <w:szCs w:val="24"/>
              </w:rPr>
              <w:t>Disk Space:</w:t>
            </w:r>
          </w:p>
          <w:p w:rsidR="008452FD" w:rsidRPr="00265D9C" w:rsidRDefault="008452FD" w:rsidP="008452F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4"/>
                <w:szCs w:val="24"/>
              </w:rPr>
            </w:pPr>
            <w:r w:rsidRPr="00265D9C">
              <w:rPr>
                <w:rFonts w:eastAsia="Times New Roman" w:cs="Times New Roman"/>
                <w:sz w:val="24"/>
                <w:szCs w:val="24"/>
              </w:rPr>
              <w:t>20 GB</w:t>
            </w:r>
          </w:p>
        </w:tc>
      </w:tr>
      <w:tr w:rsidR="008452FD" w:rsidRPr="00265D9C" w:rsidTr="008452FD">
        <w:trPr>
          <w:cnfStyle w:val="000000010000" w:firstRow="0" w:lastRow="0" w:firstColumn="0" w:lastColumn="0" w:oddVBand="0" w:evenVBand="0" w:oddHBand="0" w:evenHBand="1" w:firstRowFirstColumn="0" w:firstRowLastColumn="0" w:lastRowFirstColumn="0" w:lastRowLastColumn="0"/>
          <w:trHeight w:val="824"/>
        </w:trPr>
        <w:tc>
          <w:tcPr>
            <w:cnfStyle w:val="001000000000" w:firstRow="0" w:lastRow="0" w:firstColumn="1" w:lastColumn="0" w:oddVBand="0" w:evenVBand="0" w:oddHBand="0" w:evenHBand="0" w:firstRowFirstColumn="0" w:firstRowLastColumn="0" w:lastRowFirstColumn="0" w:lastRowLastColumn="0"/>
            <w:tcW w:w="4968" w:type="dxa"/>
            <w:hideMark/>
          </w:tcPr>
          <w:p w:rsidR="008452FD" w:rsidRPr="00265D9C" w:rsidRDefault="008452FD" w:rsidP="008452FD">
            <w:pPr>
              <w:spacing w:after="0" w:line="360" w:lineRule="auto"/>
              <w:jc w:val="center"/>
              <w:rPr>
                <w:rFonts w:asciiTheme="minorHAnsi" w:eastAsia="Times New Roman" w:hAnsiTheme="minorHAnsi" w:cs="Times New Roman"/>
                <w:b w:val="0"/>
                <w:sz w:val="24"/>
                <w:szCs w:val="24"/>
              </w:rPr>
            </w:pPr>
            <w:r w:rsidRPr="00265D9C">
              <w:rPr>
                <w:rFonts w:asciiTheme="minorHAnsi" w:eastAsia="Times New Roman" w:hAnsiTheme="minorHAnsi" w:cs="Times New Roman"/>
                <w:b w:val="0"/>
                <w:sz w:val="24"/>
                <w:szCs w:val="24"/>
              </w:rPr>
              <w:t>Microsoft</w:t>
            </w:r>
          </w:p>
          <w:p w:rsidR="008452FD" w:rsidRPr="00265D9C" w:rsidRDefault="008452FD" w:rsidP="008452FD">
            <w:pPr>
              <w:spacing w:after="0" w:line="360" w:lineRule="auto"/>
              <w:jc w:val="center"/>
              <w:rPr>
                <w:rFonts w:asciiTheme="minorHAnsi" w:eastAsia="Times New Roman" w:hAnsiTheme="minorHAnsi" w:cs="Times New Roman"/>
                <w:b w:val="0"/>
                <w:sz w:val="24"/>
                <w:szCs w:val="24"/>
              </w:rPr>
            </w:pPr>
            <w:r w:rsidRPr="00265D9C">
              <w:rPr>
                <w:rFonts w:asciiTheme="minorHAnsi" w:eastAsia="Times New Roman" w:hAnsiTheme="minorHAnsi" w:cs="Times New Roman"/>
                <w:b w:val="0"/>
                <w:sz w:val="24"/>
                <w:szCs w:val="24"/>
              </w:rPr>
              <w:t>Office Package 2010</w:t>
            </w:r>
          </w:p>
        </w:tc>
        <w:tc>
          <w:tcPr>
            <w:tcW w:w="4274" w:type="dxa"/>
            <w:hideMark/>
          </w:tcPr>
          <w:p w:rsidR="008452FD" w:rsidRPr="00265D9C" w:rsidRDefault="008452FD" w:rsidP="008452FD">
            <w:pPr>
              <w:spacing w:after="0" w:line="360" w:lineRule="auto"/>
              <w:jc w:val="center"/>
              <w:cnfStyle w:val="000000010000" w:firstRow="0" w:lastRow="0" w:firstColumn="0" w:lastColumn="0" w:oddVBand="0" w:evenVBand="0" w:oddHBand="0" w:evenHBand="1" w:firstRowFirstColumn="0" w:firstRowLastColumn="0" w:lastRowFirstColumn="0" w:lastRowLastColumn="0"/>
              <w:rPr>
                <w:rFonts w:eastAsia="Times New Roman" w:cs="Times New Roman"/>
                <w:sz w:val="24"/>
                <w:szCs w:val="24"/>
              </w:rPr>
            </w:pPr>
            <w:r w:rsidRPr="00265D9C">
              <w:rPr>
                <w:rFonts w:eastAsia="Times New Roman" w:cs="Times New Roman"/>
                <w:sz w:val="24"/>
                <w:szCs w:val="24"/>
              </w:rPr>
              <w:t>Display:</w:t>
            </w:r>
          </w:p>
          <w:p w:rsidR="008452FD" w:rsidRPr="00265D9C" w:rsidRDefault="008452FD" w:rsidP="008452FD">
            <w:pPr>
              <w:spacing w:after="0" w:line="360" w:lineRule="auto"/>
              <w:jc w:val="center"/>
              <w:cnfStyle w:val="000000010000" w:firstRow="0" w:lastRow="0" w:firstColumn="0" w:lastColumn="0" w:oddVBand="0" w:evenVBand="0" w:oddHBand="0" w:evenHBand="1" w:firstRowFirstColumn="0" w:firstRowLastColumn="0" w:lastRowFirstColumn="0" w:lastRowLastColumn="0"/>
              <w:rPr>
                <w:rFonts w:eastAsia="Times New Roman" w:cs="Times New Roman"/>
                <w:sz w:val="24"/>
                <w:szCs w:val="24"/>
              </w:rPr>
            </w:pPr>
            <w:r w:rsidRPr="00265D9C">
              <w:rPr>
                <w:rFonts w:eastAsia="Times New Roman" w:cs="Times New Roman"/>
                <w:sz w:val="24"/>
                <w:szCs w:val="24"/>
              </w:rPr>
              <w:t>1024 X 768 with DirectX 9</w:t>
            </w:r>
          </w:p>
        </w:tc>
      </w:tr>
      <w:tr w:rsidR="008452FD" w:rsidRPr="00265D9C" w:rsidTr="008452FD">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4968" w:type="dxa"/>
            <w:hideMark/>
          </w:tcPr>
          <w:p w:rsidR="008452FD" w:rsidRPr="00265D9C" w:rsidRDefault="008452FD" w:rsidP="008452FD">
            <w:pPr>
              <w:spacing w:after="0" w:line="360" w:lineRule="auto"/>
              <w:jc w:val="center"/>
              <w:rPr>
                <w:rFonts w:asciiTheme="minorHAnsi" w:eastAsia="Times New Roman" w:hAnsiTheme="minorHAnsi" w:cs="Times New Roman"/>
                <w:b w:val="0"/>
                <w:sz w:val="24"/>
                <w:szCs w:val="24"/>
              </w:rPr>
            </w:pPr>
            <w:r w:rsidRPr="00265D9C">
              <w:rPr>
                <w:rFonts w:asciiTheme="minorHAnsi" w:eastAsia="Times New Roman" w:hAnsiTheme="minorHAnsi" w:cs="Times New Roman"/>
                <w:b w:val="0"/>
                <w:sz w:val="24"/>
                <w:szCs w:val="24"/>
              </w:rPr>
              <w:t>Mac OS X</w:t>
            </w:r>
          </w:p>
        </w:tc>
        <w:tc>
          <w:tcPr>
            <w:tcW w:w="4274" w:type="dxa"/>
            <w:hideMark/>
          </w:tcPr>
          <w:p w:rsidR="008452FD" w:rsidRPr="00265D9C" w:rsidRDefault="008452FD" w:rsidP="008452FD">
            <w:pPr>
              <w:spacing w:after="0" w:line="36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4"/>
                <w:szCs w:val="24"/>
              </w:rPr>
            </w:pPr>
          </w:p>
        </w:tc>
      </w:tr>
      <w:tr w:rsidR="008452FD" w:rsidRPr="00265D9C" w:rsidTr="008452FD">
        <w:trPr>
          <w:cnfStyle w:val="000000010000" w:firstRow="0" w:lastRow="0" w:firstColumn="0" w:lastColumn="0" w:oddVBand="0" w:evenVBand="0" w:oddHBand="0" w:evenHBand="1" w:firstRowFirstColumn="0" w:firstRowLastColumn="0" w:lastRowFirstColumn="0" w:lastRowLastColumn="0"/>
          <w:trHeight w:val="824"/>
        </w:trPr>
        <w:tc>
          <w:tcPr>
            <w:cnfStyle w:val="001000000000" w:firstRow="0" w:lastRow="0" w:firstColumn="1" w:lastColumn="0" w:oddVBand="0" w:evenVBand="0" w:oddHBand="0" w:evenHBand="0" w:firstRowFirstColumn="0" w:firstRowLastColumn="0" w:lastRowFirstColumn="0" w:lastRowLastColumn="0"/>
            <w:tcW w:w="4968" w:type="dxa"/>
            <w:hideMark/>
          </w:tcPr>
          <w:p w:rsidR="008452FD" w:rsidRPr="00265D9C" w:rsidRDefault="008452FD" w:rsidP="008452FD">
            <w:pPr>
              <w:spacing w:after="0" w:line="360" w:lineRule="auto"/>
              <w:jc w:val="center"/>
              <w:rPr>
                <w:rFonts w:asciiTheme="minorHAnsi" w:eastAsia="Times New Roman" w:hAnsiTheme="minorHAnsi" w:cs="Times New Roman"/>
                <w:b w:val="0"/>
                <w:sz w:val="24"/>
                <w:szCs w:val="24"/>
              </w:rPr>
            </w:pPr>
            <w:r w:rsidRPr="00265D9C">
              <w:rPr>
                <w:rFonts w:asciiTheme="minorHAnsi" w:eastAsia="Times New Roman" w:hAnsiTheme="minorHAnsi" w:cs="Times New Roman"/>
                <w:b w:val="0"/>
                <w:sz w:val="24"/>
                <w:szCs w:val="24"/>
              </w:rPr>
              <w:t>Microsoft Windows 7</w:t>
            </w:r>
          </w:p>
          <w:p w:rsidR="008452FD" w:rsidRPr="00265D9C" w:rsidRDefault="008452FD" w:rsidP="008452FD">
            <w:pPr>
              <w:spacing w:after="0" w:line="360" w:lineRule="auto"/>
              <w:jc w:val="center"/>
              <w:rPr>
                <w:rFonts w:asciiTheme="minorHAnsi" w:eastAsia="Times New Roman" w:hAnsiTheme="minorHAnsi" w:cs="Times New Roman"/>
                <w:b w:val="0"/>
                <w:sz w:val="24"/>
                <w:szCs w:val="24"/>
              </w:rPr>
            </w:pPr>
            <w:r w:rsidRPr="00265D9C">
              <w:rPr>
                <w:rFonts w:asciiTheme="minorHAnsi" w:eastAsia="Times New Roman" w:hAnsiTheme="minorHAnsi" w:cs="Times New Roman"/>
                <w:b w:val="0"/>
                <w:sz w:val="24"/>
                <w:szCs w:val="24"/>
              </w:rPr>
              <w:t>Home/Pro/Ultimate</w:t>
            </w:r>
          </w:p>
        </w:tc>
        <w:tc>
          <w:tcPr>
            <w:tcW w:w="4274" w:type="dxa"/>
            <w:hideMark/>
          </w:tcPr>
          <w:p w:rsidR="008452FD" w:rsidRPr="00265D9C" w:rsidRDefault="008452FD" w:rsidP="008452FD">
            <w:pPr>
              <w:spacing w:after="0" w:line="360" w:lineRule="auto"/>
              <w:cnfStyle w:val="000000010000" w:firstRow="0" w:lastRow="0" w:firstColumn="0" w:lastColumn="0" w:oddVBand="0" w:evenVBand="0" w:oddHBand="0" w:evenHBand="1" w:firstRowFirstColumn="0" w:firstRowLastColumn="0" w:lastRowFirstColumn="0" w:lastRowLastColumn="0"/>
              <w:rPr>
                <w:rFonts w:eastAsia="Times New Roman" w:cs="Times New Roman"/>
                <w:sz w:val="24"/>
                <w:szCs w:val="24"/>
              </w:rPr>
            </w:pPr>
          </w:p>
        </w:tc>
      </w:tr>
      <w:tr w:rsidR="008452FD" w:rsidRPr="00265D9C" w:rsidTr="008452FD">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4968" w:type="dxa"/>
            <w:hideMark/>
          </w:tcPr>
          <w:p w:rsidR="008452FD" w:rsidRPr="00265D9C" w:rsidRDefault="008452FD" w:rsidP="008452FD">
            <w:pPr>
              <w:spacing w:after="0" w:line="360" w:lineRule="auto"/>
              <w:jc w:val="center"/>
              <w:rPr>
                <w:rFonts w:asciiTheme="minorHAnsi" w:eastAsia="Times New Roman" w:hAnsiTheme="minorHAnsi" w:cs="Times New Roman"/>
                <w:b w:val="0"/>
                <w:sz w:val="24"/>
                <w:szCs w:val="24"/>
              </w:rPr>
            </w:pPr>
            <w:r w:rsidRPr="00265D9C">
              <w:rPr>
                <w:rFonts w:asciiTheme="minorHAnsi" w:eastAsia="Times New Roman" w:hAnsiTheme="minorHAnsi" w:cs="Times New Roman"/>
                <w:b w:val="0"/>
                <w:sz w:val="24"/>
                <w:szCs w:val="24"/>
              </w:rPr>
              <w:t>Apache 2</w:t>
            </w:r>
          </w:p>
        </w:tc>
        <w:tc>
          <w:tcPr>
            <w:tcW w:w="4274" w:type="dxa"/>
            <w:hideMark/>
          </w:tcPr>
          <w:p w:rsidR="008452FD" w:rsidRPr="00265D9C" w:rsidRDefault="008452FD" w:rsidP="008452FD">
            <w:pPr>
              <w:spacing w:after="0" w:line="36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4"/>
                <w:szCs w:val="24"/>
              </w:rPr>
            </w:pPr>
          </w:p>
        </w:tc>
      </w:tr>
      <w:tr w:rsidR="008452FD" w:rsidRPr="00265D9C" w:rsidTr="008452FD">
        <w:trPr>
          <w:cnfStyle w:val="000000010000" w:firstRow="0" w:lastRow="0" w:firstColumn="0" w:lastColumn="0" w:oddVBand="0" w:evenVBand="0" w:oddHBand="0" w:evenHBand="1" w:firstRowFirstColumn="0" w:firstRowLastColumn="0" w:lastRowFirstColumn="0" w:lastRowLastColumn="0"/>
          <w:trHeight w:val="824"/>
        </w:trPr>
        <w:tc>
          <w:tcPr>
            <w:cnfStyle w:val="001000000000" w:firstRow="0" w:lastRow="0" w:firstColumn="1" w:lastColumn="0" w:oddVBand="0" w:evenVBand="0" w:oddHBand="0" w:evenHBand="0" w:firstRowFirstColumn="0" w:firstRowLastColumn="0" w:lastRowFirstColumn="0" w:lastRowLastColumn="0"/>
            <w:tcW w:w="4968" w:type="dxa"/>
            <w:hideMark/>
          </w:tcPr>
          <w:p w:rsidR="008452FD" w:rsidRPr="00265D9C" w:rsidRDefault="008452FD" w:rsidP="008452FD">
            <w:pPr>
              <w:spacing w:after="0" w:line="360" w:lineRule="auto"/>
              <w:jc w:val="center"/>
              <w:rPr>
                <w:rFonts w:asciiTheme="minorHAnsi" w:eastAsia="Times New Roman" w:hAnsiTheme="minorHAnsi" w:cs="Times New Roman"/>
                <w:b w:val="0"/>
                <w:sz w:val="24"/>
                <w:szCs w:val="24"/>
              </w:rPr>
            </w:pPr>
            <w:r w:rsidRPr="00265D9C">
              <w:rPr>
                <w:rFonts w:asciiTheme="minorHAnsi" w:eastAsia="Times New Roman" w:hAnsiTheme="minorHAnsi" w:cs="Times New Roman"/>
                <w:b w:val="0"/>
                <w:sz w:val="24"/>
                <w:szCs w:val="24"/>
              </w:rPr>
              <w:t>Firefox Mozilla</w:t>
            </w:r>
          </w:p>
          <w:p w:rsidR="008452FD" w:rsidRPr="00265D9C" w:rsidRDefault="008452FD" w:rsidP="008452FD">
            <w:pPr>
              <w:spacing w:after="0" w:line="360" w:lineRule="auto"/>
              <w:jc w:val="center"/>
              <w:rPr>
                <w:rFonts w:asciiTheme="minorHAnsi" w:eastAsia="Times New Roman" w:hAnsiTheme="minorHAnsi" w:cs="Times New Roman"/>
                <w:b w:val="0"/>
                <w:sz w:val="24"/>
                <w:szCs w:val="24"/>
              </w:rPr>
            </w:pPr>
            <w:r w:rsidRPr="00265D9C">
              <w:rPr>
                <w:rFonts w:asciiTheme="minorHAnsi" w:eastAsia="Times New Roman" w:hAnsiTheme="minorHAnsi" w:cs="Times New Roman"/>
                <w:b w:val="0"/>
                <w:sz w:val="24"/>
                <w:szCs w:val="24"/>
              </w:rPr>
              <w:t>ver. 16.0 or higher</w:t>
            </w:r>
          </w:p>
        </w:tc>
        <w:tc>
          <w:tcPr>
            <w:tcW w:w="4274" w:type="dxa"/>
            <w:hideMark/>
          </w:tcPr>
          <w:p w:rsidR="008452FD" w:rsidRPr="00265D9C" w:rsidRDefault="008452FD" w:rsidP="008452FD">
            <w:pPr>
              <w:spacing w:after="0" w:line="360" w:lineRule="auto"/>
              <w:cnfStyle w:val="000000010000" w:firstRow="0" w:lastRow="0" w:firstColumn="0" w:lastColumn="0" w:oddVBand="0" w:evenVBand="0" w:oddHBand="0" w:evenHBand="1" w:firstRowFirstColumn="0" w:firstRowLastColumn="0" w:lastRowFirstColumn="0" w:lastRowLastColumn="0"/>
              <w:rPr>
                <w:rFonts w:eastAsia="Times New Roman" w:cs="Times New Roman"/>
                <w:sz w:val="24"/>
                <w:szCs w:val="24"/>
              </w:rPr>
            </w:pPr>
          </w:p>
        </w:tc>
      </w:tr>
      <w:tr w:rsidR="008452FD" w:rsidRPr="00265D9C" w:rsidTr="008452FD">
        <w:trPr>
          <w:cnfStyle w:val="000000100000" w:firstRow="0" w:lastRow="0" w:firstColumn="0" w:lastColumn="0" w:oddVBand="0" w:evenVBand="0" w:oddHBand="1" w:evenHBand="0" w:firstRowFirstColumn="0" w:firstRowLastColumn="0" w:lastRowFirstColumn="0" w:lastRowLastColumn="0"/>
          <w:trHeight w:val="839"/>
        </w:trPr>
        <w:tc>
          <w:tcPr>
            <w:cnfStyle w:val="001000000000" w:firstRow="0" w:lastRow="0" w:firstColumn="1" w:lastColumn="0" w:oddVBand="0" w:evenVBand="0" w:oddHBand="0" w:evenHBand="0" w:firstRowFirstColumn="0" w:firstRowLastColumn="0" w:lastRowFirstColumn="0" w:lastRowLastColumn="0"/>
            <w:tcW w:w="4968" w:type="dxa"/>
            <w:hideMark/>
          </w:tcPr>
          <w:p w:rsidR="008452FD" w:rsidRPr="00265D9C" w:rsidRDefault="008452FD" w:rsidP="008452FD">
            <w:pPr>
              <w:spacing w:after="0" w:line="360" w:lineRule="auto"/>
              <w:jc w:val="center"/>
              <w:rPr>
                <w:rFonts w:asciiTheme="minorHAnsi" w:eastAsia="Times New Roman" w:hAnsiTheme="minorHAnsi" w:cs="Times New Roman"/>
                <w:b w:val="0"/>
                <w:sz w:val="24"/>
                <w:szCs w:val="24"/>
              </w:rPr>
            </w:pPr>
            <w:r w:rsidRPr="00265D9C">
              <w:rPr>
                <w:rFonts w:asciiTheme="minorHAnsi" w:eastAsia="Times New Roman" w:hAnsiTheme="minorHAnsi" w:cs="Times New Roman"/>
                <w:b w:val="0"/>
                <w:sz w:val="24"/>
                <w:szCs w:val="24"/>
              </w:rPr>
              <w:t>Internet Explorer</w:t>
            </w:r>
          </w:p>
          <w:p w:rsidR="008452FD" w:rsidRPr="00265D9C" w:rsidRDefault="008452FD" w:rsidP="008452FD">
            <w:pPr>
              <w:spacing w:after="0" w:line="360" w:lineRule="auto"/>
              <w:jc w:val="center"/>
              <w:rPr>
                <w:rFonts w:asciiTheme="minorHAnsi" w:eastAsia="Times New Roman" w:hAnsiTheme="minorHAnsi" w:cs="Times New Roman"/>
                <w:b w:val="0"/>
                <w:sz w:val="24"/>
                <w:szCs w:val="24"/>
              </w:rPr>
            </w:pPr>
            <w:r w:rsidRPr="00265D9C">
              <w:rPr>
                <w:rFonts w:asciiTheme="minorHAnsi" w:eastAsia="Times New Roman" w:hAnsiTheme="minorHAnsi" w:cs="Times New Roman"/>
                <w:b w:val="0"/>
                <w:sz w:val="24"/>
                <w:szCs w:val="24"/>
              </w:rPr>
              <w:t>ver. 7.0 or higher</w:t>
            </w:r>
          </w:p>
        </w:tc>
        <w:tc>
          <w:tcPr>
            <w:tcW w:w="4274" w:type="dxa"/>
            <w:hideMark/>
          </w:tcPr>
          <w:p w:rsidR="008452FD" w:rsidRPr="00265D9C" w:rsidRDefault="008452FD" w:rsidP="008452FD">
            <w:pPr>
              <w:spacing w:after="0" w:line="36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4"/>
                <w:szCs w:val="24"/>
              </w:rPr>
            </w:pPr>
          </w:p>
        </w:tc>
      </w:tr>
      <w:tr w:rsidR="008452FD" w:rsidRPr="00265D9C" w:rsidTr="008452FD">
        <w:trPr>
          <w:cnfStyle w:val="000000010000" w:firstRow="0" w:lastRow="0" w:firstColumn="0" w:lastColumn="0" w:oddVBand="0" w:evenVBand="0" w:oddHBand="0" w:evenHBand="1" w:firstRowFirstColumn="0" w:firstRowLastColumn="0" w:lastRowFirstColumn="0" w:lastRowLastColumn="0"/>
          <w:trHeight w:val="839"/>
        </w:trPr>
        <w:tc>
          <w:tcPr>
            <w:cnfStyle w:val="001000000000" w:firstRow="0" w:lastRow="0" w:firstColumn="1" w:lastColumn="0" w:oddVBand="0" w:evenVBand="0" w:oddHBand="0" w:evenHBand="0" w:firstRowFirstColumn="0" w:firstRowLastColumn="0" w:lastRowFirstColumn="0" w:lastRowLastColumn="0"/>
            <w:tcW w:w="4968" w:type="dxa"/>
            <w:hideMark/>
          </w:tcPr>
          <w:p w:rsidR="008452FD" w:rsidRPr="00265D9C" w:rsidRDefault="008452FD" w:rsidP="008452FD">
            <w:pPr>
              <w:spacing w:after="0" w:line="360" w:lineRule="auto"/>
              <w:jc w:val="center"/>
              <w:rPr>
                <w:rFonts w:asciiTheme="minorHAnsi" w:eastAsia="Times New Roman" w:hAnsiTheme="minorHAnsi" w:cs="Times New Roman"/>
                <w:b w:val="0"/>
                <w:sz w:val="24"/>
                <w:szCs w:val="24"/>
              </w:rPr>
            </w:pPr>
            <w:r w:rsidRPr="00265D9C">
              <w:rPr>
                <w:rFonts w:asciiTheme="minorHAnsi" w:eastAsia="Times New Roman" w:hAnsiTheme="minorHAnsi" w:cs="Times New Roman"/>
                <w:b w:val="0"/>
                <w:sz w:val="24"/>
                <w:szCs w:val="24"/>
              </w:rPr>
              <w:t>Safari</w:t>
            </w:r>
          </w:p>
          <w:p w:rsidR="008452FD" w:rsidRPr="00265D9C" w:rsidRDefault="008452FD" w:rsidP="008452FD">
            <w:pPr>
              <w:spacing w:after="0" w:line="360" w:lineRule="auto"/>
              <w:jc w:val="center"/>
              <w:rPr>
                <w:rFonts w:asciiTheme="minorHAnsi" w:eastAsia="Times New Roman" w:hAnsiTheme="minorHAnsi" w:cs="Times New Roman"/>
                <w:b w:val="0"/>
                <w:sz w:val="24"/>
                <w:szCs w:val="24"/>
              </w:rPr>
            </w:pPr>
            <w:r w:rsidRPr="00265D9C">
              <w:rPr>
                <w:rFonts w:asciiTheme="minorHAnsi" w:eastAsia="Times New Roman" w:hAnsiTheme="minorHAnsi" w:cs="Times New Roman"/>
                <w:b w:val="0"/>
                <w:sz w:val="24"/>
                <w:szCs w:val="24"/>
              </w:rPr>
              <w:t>ver. 5.0 or higher</w:t>
            </w:r>
          </w:p>
        </w:tc>
        <w:tc>
          <w:tcPr>
            <w:tcW w:w="4274" w:type="dxa"/>
            <w:hideMark/>
          </w:tcPr>
          <w:p w:rsidR="008452FD" w:rsidRPr="00265D9C" w:rsidRDefault="008452FD" w:rsidP="008452FD">
            <w:pPr>
              <w:spacing w:after="0" w:line="360" w:lineRule="auto"/>
              <w:cnfStyle w:val="000000010000" w:firstRow="0" w:lastRow="0" w:firstColumn="0" w:lastColumn="0" w:oddVBand="0" w:evenVBand="0" w:oddHBand="0" w:evenHBand="1" w:firstRowFirstColumn="0" w:firstRowLastColumn="0" w:lastRowFirstColumn="0" w:lastRowLastColumn="0"/>
              <w:rPr>
                <w:rFonts w:eastAsia="Times New Roman" w:cs="Times New Roman"/>
                <w:sz w:val="24"/>
                <w:szCs w:val="24"/>
              </w:rPr>
            </w:pPr>
          </w:p>
        </w:tc>
      </w:tr>
      <w:tr w:rsidR="008452FD" w:rsidRPr="00265D9C" w:rsidTr="008452FD">
        <w:trPr>
          <w:cnfStyle w:val="000000100000" w:firstRow="0" w:lastRow="0" w:firstColumn="0" w:lastColumn="0" w:oddVBand="0" w:evenVBand="0" w:oddHBand="1" w:evenHBand="0" w:firstRowFirstColumn="0" w:firstRowLastColumn="0" w:lastRowFirstColumn="0" w:lastRowLastColumn="0"/>
          <w:trHeight w:val="839"/>
        </w:trPr>
        <w:tc>
          <w:tcPr>
            <w:cnfStyle w:val="001000000000" w:firstRow="0" w:lastRow="0" w:firstColumn="1" w:lastColumn="0" w:oddVBand="0" w:evenVBand="0" w:oddHBand="0" w:evenHBand="0" w:firstRowFirstColumn="0" w:firstRowLastColumn="0" w:lastRowFirstColumn="0" w:lastRowLastColumn="0"/>
            <w:tcW w:w="4968" w:type="dxa"/>
            <w:hideMark/>
          </w:tcPr>
          <w:p w:rsidR="008452FD" w:rsidRPr="00265D9C" w:rsidRDefault="008452FD" w:rsidP="008452FD">
            <w:pPr>
              <w:spacing w:after="0" w:line="360" w:lineRule="auto"/>
              <w:jc w:val="center"/>
              <w:rPr>
                <w:rFonts w:asciiTheme="minorHAnsi" w:eastAsia="Times New Roman" w:hAnsiTheme="minorHAnsi" w:cs="Times New Roman"/>
                <w:b w:val="0"/>
                <w:sz w:val="24"/>
                <w:szCs w:val="24"/>
              </w:rPr>
            </w:pPr>
            <w:r w:rsidRPr="00265D9C">
              <w:rPr>
                <w:rFonts w:asciiTheme="minorHAnsi" w:eastAsia="Times New Roman" w:hAnsiTheme="minorHAnsi" w:cs="Times New Roman"/>
                <w:b w:val="0"/>
                <w:sz w:val="24"/>
                <w:szCs w:val="24"/>
              </w:rPr>
              <w:t>Google Chrome</w:t>
            </w:r>
          </w:p>
          <w:p w:rsidR="008452FD" w:rsidRPr="00265D9C" w:rsidRDefault="008452FD" w:rsidP="008452FD">
            <w:pPr>
              <w:spacing w:after="0" w:line="360" w:lineRule="auto"/>
              <w:jc w:val="center"/>
              <w:rPr>
                <w:rFonts w:asciiTheme="minorHAnsi" w:eastAsia="Times New Roman" w:hAnsiTheme="minorHAnsi" w:cs="Times New Roman"/>
                <w:b w:val="0"/>
                <w:sz w:val="24"/>
                <w:szCs w:val="24"/>
              </w:rPr>
            </w:pPr>
            <w:r w:rsidRPr="00265D9C">
              <w:rPr>
                <w:rFonts w:asciiTheme="minorHAnsi" w:eastAsia="Times New Roman" w:hAnsiTheme="minorHAnsi" w:cs="Times New Roman"/>
                <w:b w:val="0"/>
                <w:sz w:val="24"/>
                <w:szCs w:val="24"/>
              </w:rPr>
              <w:t>ver. 19.0 or higher</w:t>
            </w:r>
          </w:p>
        </w:tc>
        <w:tc>
          <w:tcPr>
            <w:tcW w:w="4274" w:type="dxa"/>
            <w:hideMark/>
          </w:tcPr>
          <w:p w:rsidR="008452FD" w:rsidRPr="00265D9C" w:rsidRDefault="008452FD" w:rsidP="008452FD">
            <w:pPr>
              <w:spacing w:after="0" w:line="36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4"/>
                <w:szCs w:val="24"/>
              </w:rPr>
            </w:pPr>
          </w:p>
        </w:tc>
      </w:tr>
      <w:tr w:rsidR="008452FD" w:rsidRPr="00265D9C" w:rsidTr="008452FD">
        <w:trPr>
          <w:cnfStyle w:val="000000010000" w:firstRow="0" w:lastRow="0" w:firstColumn="0" w:lastColumn="0" w:oddVBand="0" w:evenVBand="0" w:oddHBand="0" w:evenHBand="1"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4968" w:type="dxa"/>
            <w:hideMark/>
          </w:tcPr>
          <w:p w:rsidR="008452FD" w:rsidRPr="00265D9C" w:rsidRDefault="008452FD" w:rsidP="008452FD">
            <w:pPr>
              <w:spacing w:after="0" w:line="360" w:lineRule="auto"/>
              <w:jc w:val="center"/>
              <w:rPr>
                <w:rFonts w:asciiTheme="minorHAnsi" w:eastAsia="Times New Roman" w:hAnsiTheme="minorHAnsi" w:cs="Times New Roman"/>
                <w:b w:val="0"/>
                <w:sz w:val="24"/>
                <w:szCs w:val="24"/>
              </w:rPr>
            </w:pPr>
            <w:r w:rsidRPr="00265D9C">
              <w:rPr>
                <w:rFonts w:asciiTheme="minorHAnsi" w:eastAsia="Times New Roman" w:hAnsiTheme="minorHAnsi" w:cs="Times New Roman"/>
                <w:b w:val="0"/>
                <w:sz w:val="24"/>
                <w:szCs w:val="24"/>
              </w:rPr>
              <w:t>Skype / Team Viewer</w:t>
            </w:r>
          </w:p>
        </w:tc>
        <w:tc>
          <w:tcPr>
            <w:tcW w:w="4274" w:type="dxa"/>
            <w:hideMark/>
          </w:tcPr>
          <w:p w:rsidR="008452FD" w:rsidRPr="00265D9C" w:rsidRDefault="008452FD" w:rsidP="008452FD">
            <w:pPr>
              <w:spacing w:after="0" w:line="360" w:lineRule="auto"/>
              <w:cnfStyle w:val="000000010000" w:firstRow="0" w:lastRow="0" w:firstColumn="0" w:lastColumn="0" w:oddVBand="0" w:evenVBand="0" w:oddHBand="0" w:evenHBand="1" w:firstRowFirstColumn="0" w:firstRowLastColumn="0" w:lastRowFirstColumn="0" w:lastRowLastColumn="0"/>
              <w:rPr>
                <w:rFonts w:eastAsia="Times New Roman" w:cs="Times New Roman"/>
                <w:sz w:val="24"/>
                <w:szCs w:val="24"/>
              </w:rPr>
            </w:pPr>
          </w:p>
        </w:tc>
      </w:tr>
      <w:tr w:rsidR="008452FD" w:rsidRPr="00265D9C" w:rsidTr="008452FD">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4968" w:type="dxa"/>
            <w:hideMark/>
          </w:tcPr>
          <w:p w:rsidR="008452FD" w:rsidRPr="00265D9C" w:rsidRDefault="008452FD" w:rsidP="008452FD">
            <w:pPr>
              <w:spacing w:after="0" w:line="360" w:lineRule="auto"/>
              <w:jc w:val="center"/>
              <w:rPr>
                <w:rFonts w:asciiTheme="minorHAnsi" w:eastAsia="Times New Roman" w:hAnsiTheme="minorHAnsi" w:cs="Times New Roman"/>
                <w:b w:val="0"/>
                <w:sz w:val="24"/>
                <w:szCs w:val="24"/>
              </w:rPr>
            </w:pPr>
            <w:r w:rsidRPr="00265D9C">
              <w:rPr>
                <w:rFonts w:asciiTheme="minorHAnsi" w:eastAsia="Times New Roman" w:hAnsiTheme="minorHAnsi" w:cs="Times New Roman"/>
                <w:b w:val="0"/>
                <w:sz w:val="24"/>
                <w:szCs w:val="24"/>
              </w:rPr>
              <w:t>GitHub repository</w:t>
            </w:r>
          </w:p>
        </w:tc>
        <w:tc>
          <w:tcPr>
            <w:tcW w:w="4274" w:type="dxa"/>
            <w:hideMark/>
          </w:tcPr>
          <w:p w:rsidR="008452FD" w:rsidRPr="00265D9C" w:rsidRDefault="008452FD" w:rsidP="008452FD">
            <w:pPr>
              <w:spacing w:after="0" w:line="36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4"/>
                <w:szCs w:val="24"/>
              </w:rPr>
            </w:pPr>
          </w:p>
        </w:tc>
      </w:tr>
    </w:tbl>
    <w:p w:rsidR="008452FD" w:rsidRDefault="008452FD" w:rsidP="008452FD">
      <w:pPr>
        <w:spacing w:after="0" w:line="360" w:lineRule="auto"/>
        <w:rPr>
          <w:rFonts w:eastAsia="Times New Roman" w:cs="Times New Roman"/>
          <w:sz w:val="24"/>
          <w:szCs w:val="24"/>
        </w:rPr>
      </w:pPr>
      <w:r w:rsidRPr="00265D9C">
        <w:rPr>
          <w:rFonts w:eastAsia="Times New Roman" w:cs="Times New Roman"/>
          <w:sz w:val="24"/>
          <w:szCs w:val="24"/>
        </w:rPr>
        <w:t>Note: This table is from the SPWv.1 “Feasibility Study &amp; Project Plan” (Fernandez, Sanchez, Moya 1).</w:t>
      </w:r>
    </w:p>
    <w:p w:rsidR="008452FD" w:rsidRDefault="008452FD" w:rsidP="008452FD">
      <w:pPr>
        <w:spacing w:after="0" w:line="360" w:lineRule="auto"/>
        <w:rPr>
          <w:rFonts w:eastAsia="Times New Roman" w:cs="Times New Roman"/>
          <w:sz w:val="24"/>
          <w:szCs w:val="24"/>
        </w:rPr>
      </w:pPr>
    </w:p>
    <w:p w:rsidR="008452FD" w:rsidRPr="00265D9C" w:rsidRDefault="008452FD" w:rsidP="00C91381">
      <w:pPr>
        <w:pStyle w:val="H2"/>
        <w:numPr>
          <w:ilvl w:val="1"/>
          <w:numId w:val="10"/>
        </w:numPr>
        <w:spacing w:line="480" w:lineRule="auto"/>
        <w:rPr>
          <w:rFonts w:eastAsia="Times New Roman"/>
        </w:rPr>
      </w:pPr>
      <w:bookmarkStart w:id="77" w:name="_Toc374274980"/>
      <w:bookmarkStart w:id="78" w:name="_Toc393537057"/>
      <w:bookmarkStart w:id="79" w:name="_Toc394049301"/>
      <w:r w:rsidRPr="00265D9C">
        <w:rPr>
          <w:noProof/>
        </w:rPr>
        <mc:AlternateContent>
          <mc:Choice Requires="wps">
            <w:drawing>
              <wp:anchor distT="0" distB="0" distL="114300" distR="114300" simplePos="0" relativeHeight="251632640" behindDoc="0" locked="0" layoutInCell="1" allowOverlap="1" wp14:anchorId="35EDE200" wp14:editId="0203EE73">
                <wp:simplePos x="0" y="0"/>
                <wp:positionH relativeFrom="column">
                  <wp:posOffset>462915</wp:posOffset>
                </wp:positionH>
                <wp:positionV relativeFrom="paragraph">
                  <wp:posOffset>249110</wp:posOffset>
                </wp:positionV>
                <wp:extent cx="5358765" cy="0"/>
                <wp:effectExtent l="0" t="0" r="13335" b="19050"/>
                <wp:wrapNone/>
                <wp:docPr id="292" name="Straight Connector 292"/>
                <wp:cNvGraphicFramePr/>
                <a:graphic xmlns:a="http://schemas.openxmlformats.org/drawingml/2006/main">
                  <a:graphicData uri="http://schemas.microsoft.com/office/word/2010/wordprocessingShape">
                    <wps:wsp>
                      <wps:cNvCnPr/>
                      <wps:spPr>
                        <a:xfrm>
                          <a:off x="0" y="0"/>
                          <a:ext cx="5358765" cy="0"/>
                        </a:xfrm>
                        <a:prstGeom prst="line">
                          <a:avLst/>
                        </a:prstGeom>
                        <a:ln w="158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36253FF" id="Straight Connector 292" o:spid="_x0000_s1026" style="position:absolute;z-index:251632640;visibility:visible;mso-wrap-style:square;mso-wrap-distance-left:9pt;mso-wrap-distance-top:0;mso-wrap-distance-right:9pt;mso-wrap-distance-bottom:0;mso-position-horizontal:absolute;mso-position-horizontal-relative:text;mso-position-vertical:absolute;mso-position-vertical-relative:text" from="36.45pt,19.6pt" to="458.4pt,1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" strokecolor="black [3213]" strokeweight="1.25pt"/>
            </w:pict>
          </mc:Fallback>
        </mc:AlternateContent>
      </w:r>
      <w:r w:rsidRPr="00265D9C">
        <w:rPr>
          <w:rFonts w:eastAsia="Times New Roman"/>
        </w:rPr>
        <w:t>Identification of Tasks, Milestones and Deliverables</w:t>
      </w:r>
      <w:bookmarkEnd w:id="77"/>
      <w:bookmarkEnd w:id="78"/>
      <w:bookmarkEnd w:id="79"/>
    </w:p>
    <w:p w:rsidR="00DA5CD4" w:rsidRPr="00DA5CD4" w:rsidRDefault="00DA5CD4" w:rsidP="00DA5CD4">
      <w:pPr>
        <w:spacing w:after="0" w:line="360" w:lineRule="auto"/>
        <w:ind w:left="720"/>
        <w:rPr>
          <w:rFonts w:eastAsia="Times New Roman" w:cs="Times New Roman"/>
          <w:sz w:val="24"/>
          <w:szCs w:val="24"/>
        </w:rPr>
      </w:pPr>
      <w:r w:rsidRPr="00DA5CD4">
        <w:rPr>
          <w:rFonts w:eastAsia="Times New Roman" w:cs="Times New Roman"/>
          <w:sz w:val="24"/>
          <w:szCs w:val="24"/>
        </w:rPr>
        <w:t>The tasks and milestones for this semester have essentially occurred on a weekly basis. The end result being the virtual machine system outlined in this proposal. All deliverables are to be turned in at the end of the semester. Also, deliverable-relevant content is to be created during the different sprint periods.</w:t>
      </w:r>
    </w:p>
    <w:p w:rsidR="00DA5CD4" w:rsidRPr="00DA5CD4" w:rsidRDefault="00DA5CD4" w:rsidP="00DA5CD4">
      <w:pPr>
        <w:spacing w:after="0" w:line="360" w:lineRule="auto"/>
        <w:ind w:left="720"/>
        <w:rPr>
          <w:rFonts w:eastAsia="Times New Roman" w:cs="Times New Roman"/>
          <w:sz w:val="24"/>
          <w:szCs w:val="24"/>
        </w:rPr>
      </w:pPr>
    </w:p>
    <w:p w:rsidR="00DA5CD4" w:rsidRPr="00DA5CD4" w:rsidRDefault="00DA5CD4" w:rsidP="00DA5CD4">
      <w:pPr>
        <w:spacing w:after="0" w:line="360" w:lineRule="auto"/>
        <w:ind w:left="720"/>
        <w:rPr>
          <w:rFonts w:eastAsia="Times New Roman" w:cs="Times New Roman"/>
          <w:sz w:val="24"/>
          <w:szCs w:val="24"/>
        </w:rPr>
      </w:pPr>
      <w:r>
        <w:rPr>
          <w:noProof/>
        </w:rPr>
        <w:drawing>
          <wp:anchor distT="0" distB="0" distL="114300" distR="114300" simplePos="0" relativeHeight="251641344" behindDoc="0" locked="0" layoutInCell="1" allowOverlap="1" wp14:anchorId="069EB5B6" wp14:editId="11ADC89C">
            <wp:simplePos x="0" y="0"/>
            <wp:positionH relativeFrom="column">
              <wp:posOffset>74428</wp:posOffset>
            </wp:positionH>
            <wp:positionV relativeFrom="paragraph">
              <wp:posOffset>821439</wp:posOffset>
            </wp:positionV>
            <wp:extent cx="5943600" cy="2750820"/>
            <wp:effectExtent l="0" t="0" r="0" b="0"/>
            <wp:wrapSquare wrapText="bothSides"/>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5943600" cy="2750820"/>
                    </a:xfrm>
                    <a:prstGeom prst="rect">
                      <a:avLst/>
                    </a:prstGeom>
                  </pic:spPr>
                </pic:pic>
              </a:graphicData>
            </a:graphic>
          </wp:anchor>
        </w:drawing>
      </w:r>
      <w:r w:rsidRPr="00DA5CD4">
        <w:rPr>
          <w:rFonts w:eastAsia="Times New Roman" w:cs="Times New Roman"/>
          <w:sz w:val="24"/>
          <w:szCs w:val="24"/>
        </w:rPr>
        <w:t>Project management meetings and tasks are generally defined by Mingle, a tool to aid in this agile methodology approach new this semester. Refer to picture below.</w:t>
      </w:r>
    </w:p>
    <w:p w:rsidR="008452FD" w:rsidRDefault="008452FD" w:rsidP="008452FD">
      <w:pPr>
        <w:spacing w:after="0" w:line="360" w:lineRule="auto"/>
        <w:ind w:left="720" w:firstLine="720"/>
        <w:rPr>
          <w:rFonts w:eastAsia="Times New Roman" w:cs="Times New Roman"/>
          <w:sz w:val="24"/>
          <w:szCs w:val="24"/>
        </w:rPr>
      </w:pPr>
      <w:r>
        <w:rPr>
          <w:rFonts w:eastAsia="Times New Roman" w:cs="Times New Roman"/>
          <w:sz w:val="24"/>
          <w:szCs w:val="24"/>
        </w:rPr>
        <w:t>.</w:t>
      </w:r>
    </w:p>
    <w:p w:rsidR="008452FD" w:rsidRDefault="008452FD" w:rsidP="008452FD">
      <w:pPr>
        <w:rPr>
          <w:rFonts w:eastAsia="Times New Roman" w:cs="Times New Roman"/>
          <w:sz w:val="24"/>
          <w:szCs w:val="24"/>
        </w:rPr>
      </w:pPr>
    </w:p>
    <w:p w:rsidR="008452FD" w:rsidRDefault="008452FD" w:rsidP="008452FD">
      <w:pPr>
        <w:rPr>
          <w:rFonts w:eastAsia="Times New Roman" w:cs="Times New Roman"/>
          <w:sz w:val="24"/>
          <w:szCs w:val="24"/>
        </w:rPr>
      </w:pPr>
    </w:p>
    <w:p w:rsidR="00DA5CD4" w:rsidRDefault="00DA5CD4" w:rsidP="008452FD">
      <w:pPr>
        <w:rPr>
          <w:rFonts w:eastAsia="Times New Roman" w:cs="Times New Roman"/>
          <w:sz w:val="24"/>
          <w:szCs w:val="24"/>
        </w:rPr>
      </w:pPr>
    </w:p>
    <w:p w:rsidR="00DA5CD4" w:rsidRDefault="00DA5CD4" w:rsidP="008452FD">
      <w:pPr>
        <w:rPr>
          <w:rFonts w:eastAsia="Times New Roman" w:cs="Times New Roman"/>
          <w:sz w:val="24"/>
          <w:szCs w:val="24"/>
        </w:rPr>
      </w:pPr>
    </w:p>
    <w:p w:rsidR="00DA5CD4" w:rsidRDefault="00DA5CD4" w:rsidP="008452FD">
      <w:pPr>
        <w:rPr>
          <w:rFonts w:eastAsia="Times New Roman" w:cs="Times New Roman"/>
          <w:sz w:val="24"/>
          <w:szCs w:val="24"/>
        </w:rPr>
      </w:pPr>
    </w:p>
    <w:p w:rsidR="008452FD" w:rsidRPr="008452FD" w:rsidRDefault="008452FD" w:rsidP="008452FD">
      <w:pPr>
        <w:rPr>
          <w:rFonts w:eastAsia="Times New Roman" w:cs="Times New Roman"/>
          <w:sz w:val="24"/>
          <w:szCs w:val="24"/>
        </w:rPr>
      </w:pPr>
    </w:p>
    <w:p w:rsidR="008452FD" w:rsidRDefault="008452FD" w:rsidP="00C91381">
      <w:pPr>
        <w:pStyle w:val="H2"/>
        <w:numPr>
          <w:ilvl w:val="1"/>
          <w:numId w:val="10"/>
        </w:numPr>
        <w:spacing w:line="480" w:lineRule="auto"/>
        <w:outlineLvl w:val="1"/>
        <w:rPr>
          <w:noProof/>
        </w:rPr>
      </w:pPr>
      <w:bookmarkStart w:id="80" w:name="_Toc394049302"/>
      <w:r>
        <w:rPr>
          <w:noProof/>
        </w:rPr>
        <w:lastRenderedPageBreak/>
        <mc:AlternateContent>
          <mc:Choice Requires="wps">
            <w:drawing>
              <wp:anchor distT="0" distB="0" distL="114300" distR="114300" simplePos="0" relativeHeight="251633664" behindDoc="0" locked="0" layoutInCell="1" allowOverlap="1" wp14:anchorId="05B8FD74" wp14:editId="24DFEBA9">
                <wp:simplePos x="0" y="0"/>
                <wp:positionH relativeFrom="column">
                  <wp:posOffset>237490</wp:posOffset>
                </wp:positionH>
                <wp:positionV relativeFrom="paragraph">
                  <wp:posOffset>272415</wp:posOffset>
                </wp:positionV>
                <wp:extent cx="5358765" cy="0"/>
                <wp:effectExtent l="0" t="0" r="13335" b="19050"/>
                <wp:wrapNone/>
                <wp:docPr id="6" name="Straight Connector 6"/>
                <wp:cNvGraphicFramePr/>
                <a:graphic xmlns:a="http://schemas.openxmlformats.org/drawingml/2006/main">
                  <a:graphicData uri="http://schemas.microsoft.com/office/word/2010/wordprocessingShape">
                    <wps:wsp>
                      <wps:cNvCnPr/>
                      <wps:spPr>
                        <a:xfrm>
                          <a:off x="0" y="0"/>
                          <a:ext cx="5358765" cy="0"/>
                        </a:xfrm>
                        <a:prstGeom prst="line">
                          <a:avLst/>
                        </a:prstGeom>
                        <a:ln w="158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5414FF7A" id="Straight Connector 6" o:spid="_x0000_s1026" style="position:absolute;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8.7pt,21.45pt" to="440.65pt,2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" strokecolor="black [3213]" strokeweight="1.25pt"/>
            </w:pict>
          </mc:Fallback>
        </mc:AlternateContent>
      </w:r>
      <w:r>
        <w:rPr>
          <w:rFonts w:eastAsia="Times New Roman"/>
        </w:rPr>
        <w:t>Cost Estimate</w:t>
      </w:r>
      <w:r>
        <w:rPr>
          <w:rFonts w:eastAsia="Times New Roman" w:cs="Times New Roman"/>
          <w:sz w:val="24"/>
          <w:szCs w:val="24"/>
        </w:rPr>
        <w:br/>
      </w:r>
      <w:r>
        <w:rPr>
          <w:b w:val="0"/>
          <w:noProof/>
          <w:sz w:val="22"/>
        </w:rPr>
        <w:t>Here are the cost estima</w:t>
      </w:r>
      <w:r w:rsidR="0072637D">
        <w:rPr>
          <w:b w:val="0"/>
          <w:noProof/>
          <w:sz w:val="22"/>
        </w:rPr>
        <w:t>te for the development in SPWv.5</w:t>
      </w:r>
      <w:r>
        <w:rPr>
          <w:b w:val="0"/>
          <w:noProof/>
          <w:sz w:val="22"/>
        </w:rPr>
        <w:t>.</w:t>
      </w:r>
      <w:bookmarkEnd w:id="80"/>
    </w:p>
    <w:tbl>
      <w:tblPr>
        <w:tblStyle w:val="LightShading"/>
        <w:tblW w:w="0" w:type="auto"/>
        <w:tblInd w:w="55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50"/>
        <w:gridCol w:w="5220"/>
        <w:gridCol w:w="1548"/>
      </w:tblGrid>
      <w:tr w:rsidR="008452FD" w:rsidRPr="00265D9C" w:rsidTr="008452F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0" w:type="dxa"/>
            <w:tcBorders>
              <w:top w:val="none" w:sz="0" w:space="0" w:color="auto"/>
              <w:left w:val="none" w:sz="0" w:space="0" w:color="auto"/>
              <w:bottom w:val="none" w:sz="0" w:space="0" w:color="auto"/>
              <w:right w:val="none" w:sz="0" w:space="0" w:color="auto"/>
            </w:tcBorders>
          </w:tcPr>
          <w:p w:rsidR="008452FD" w:rsidRPr="00265D9C" w:rsidRDefault="008452FD" w:rsidP="008452FD">
            <w:pPr>
              <w:spacing w:line="360" w:lineRule="auto"/>
              <w:jc w:val="left"/>
              <w:rPr>
                <w:rFonts w:eastAsia="Times New Roman" w:cs="Times New Roman"/>
                <w:color w:val="auto"/>
                <w:sz w:val="24"/>
                <w:szCs w:val="24"/>
              </w:rPr>
            </w:pPr>
            <w:r w:rsidRPr="00265D9C">
              <w:rPr>
                <w:rFonts w:eastAsia="Times New Roman" w:cs="Times New Roman"/>
                <w:color w:val="auto"/>
                <w:sz w:val="24"/>
                <w:szCs w:val="24"/>
              </w:rPr>
              <w:t>Project Component</w:t>
            </w:r>
          </w:p>
        </w:tc>
        <w:tc>
          <w:tcPr>
            <w:tcW w:w="5220" w:type="dxa"/>
            <w:tcBorders>
              <w:top w:val="none" w:sz="0" w:space="0" w:color="auto"/>
              <w:left w:val="none" w:sz="0" w:space="0" w:color="auto"/>
              <w:bottom w:val="none" w:sz="0" w:space="0" w:color="auto"/>
              <w:right w:val="none" w:sz="0" w:space="0" w:color="auto"/>
            </w:tcBorders>
          </w:tcPr>
          <w:p w:rsidR="008452FD" w:rsidRPr="003F51D0" w:rsidRDefault="008452FD" w:rsidP="008452FD">
            <w:pPr>
              <w:spacing w:line="360" w:lineRule="auto"/>
              <w:jc w:val="left"/>
              <w:cnfStyle w:val="100000000000" w:firstRow="1" w:lastRow="0" w:firstColumn="0" w:lastColumn="0" w:oddVBand="0" w:evenVBand="0" w:oddHBand="0" w:evenHBand="0" w:firstRowFirstColumn="0" w:firstRowLastColumn="0" w:lastRowFirstColumn="0" w:lastRowLastColumn="0"/>
              <w:rPr>
                <w:rFonts w:eastAsia="Times New Roman" w:cs="Times New Roman"/>
                <w:b w:val="0"/>
                <w:color w:val="auto"/>
                <w:sz w:val="24"/>
                <w:szCs w:val="24"/>
                <w:highlight w:val="yellow"/>
              </w:rPr>
            </w:pPr>
            <w:r>
              <w:rPr>
                <w:rFonts w:eastAsia="Times New Roman" w:cs="Times New Roman"/>
                <w:color w:val="auto"/>
                <w:sz w:val="24"/>
                <w:szCs w:val="24"/>
              </w:rPr>
              <w:t xml:space="preserve">Description – </w:t>
            </w:r>
            <w:r w:rsidRPr="00BA748F">
              <w:rPr>
                <w:rFonts w:eastAsia="Times New Roman" w:cs="Times New Roman"/>
                <w:b w:val="0"/>
                <w:color w:val="auto"/>
              </w:rPr>
              <w:t>Cost would not be an issue because students are improving on an existing solution to the Senior Project course student, professor, and mentor interaction</w:t>
            </w:r>
          </w:p>
        </w:tc>
        <w:tc>
          <w:tcPr>
            <w:tcW w:w="1548" w:type="dxa"/>
            <w:tcBorders>
              <w:top w:val="none" w:sz="0" w:space="0" w:color="auto"/>
              <w:left w:val="none" w:sz="0" w:space="0" w:color="auto"/>
              <w:bottom w:val="none" w:sz="0" w:space="0" w:color="auto"/>
              <w:right w:val="none" w:sz="0" w:space="0" w:color="auto"/>
            </w:tcBorders>
          </w:tcPr>
          <w:p w:rsidR="008452FD" w:rsidRPr="00265D9C" w:rsidRDefault="008452FD" w:rsidP="008452FD">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auto"/>
                <w:sz w:val="24"/>
                <w:szCs w:val="24"/>
              </w:rPr>
            </w:pPr>
            <w:r w:rsidRPr="00265D9C">
              <w:rPr>
                <w:rFonts w:eastAsia="Times New Roman" w:cs="Times New Roman"/>
                <w:color w:val="auto"/>
                <w:sz w:val="24"/>
                <w:szCs w:val="24"/>
              </w:rPr>
              <w:t>% of Total Project Cost</w:t>
            </w:r>
          </w:p>
        </w:tc>
      </w:tr>
      <w:tr w:rsidR="008452FD" w:rsidRPr="00265D9C" w:rsidTr="008452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0" w:type="dxa"/>
            <w:tcBorders>
              <w:left w:val="none" w:sz="0" w:space="0" w:color="auto"/>
              <w:right w:val="none" w:sz="0" w:space="0" w:color="auto"/>
            </w:tcBorders>
          </w:tcPr>
          <w:p w:rsidR="008452FD" w:rsidRPr="00265D9C" w:rsidRDefault="008452FD" w:rsidP="008452FD">
            <w:pPr>
              <w:spacing w:line="360" w:lineRule="auto"/>
              <w:rPr>
                <w:rFonts w:eastAsia="Times New Roman" w:cs="Times New Roman"/>
                <w:color w:val="auto"/>
                <w:sz w:val="24"/>
                <w:szCs w:val="24"/>
              </w:rPr>
            </w:pPr>
            <w:r w:rsidRPr="00265D9C">
              <w:rPr>
                <w:rFonts w:eastAsia="Times New Roman" w:cs="Times New Roman"/>
                <w:color w:val="auto"/>
                <w:sz w:val="24"/>
                <w:szCs w:val="24"/>
              </w:rPr>
              <w:t>Project Management</w:t>
            </w:r>
          </w:p>
        </w:tc>
        <w:tc>
          <w:tcPr>
            <w:tcW w:w="5220" w:type="dxa"/>
            <w:tcBorders>
              <w:left w:val="none" w:sz="0" w:space="0" w:color="auto"/>
              <w:right w:val="none" w:sz="0" w:space="0" w:color="auto"/>
            </w:tcBorders>
          </w:tcPr>
          <w:p w:rsidR="008452FD" w:rsidRPr="00265D9C" w:rsidRDefault="008452FD" w:rsidP="008452FD">
            <w:pPr>
              <w:spacing w:line="36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auto"/>
                <w:sz w:val="24"/>
                <w:szCs w:val="24"/>
              </w:rPr>
            </w:pPr>
            <w:r w:rsidRPr="00265D9C">
              <w:rPr>
                <w:rFonts w:eastAsia="Times New Roman" w:cs="Times New Roman"/>
                <w:color w:val="auto"/>
                <w:sz w:val="24"/>
                <w:szCs w:val="24"/>
              </w:rPr>
              <w:t>0 (Students are working all aspects of the project)</w:t>
            </w:r>
          </w:p>
        </w:tc>
        <w:tc>
          <w:tcPr>
            <w:tcW w:w="1548" w:type="dxa"/>
            <w:tcBorders>
              <w:left w:val="none" w:sz="0" w:space="0" w:color="auto"/>
              <w:right w:val="none" w:sz="0" w:space="0" w:color="auto"/>
            </w:tcBorders>
          </w:tcPr>
          <w:p w:rsidR="008452FD" w:rsidRPr="00265D9C" w:rsidRDefault="008452FD" w:rsidP="008452FD">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auto"/>
                <w:sz w:val="24"/>
                <w:szCs w:val="24"/>
              </w:rPr>
            </w:pPr>
            <w:r w:rsidRPr="00265D9C">
              <w:rPr>
                <w:rFonts w:eastAsia="Times New Roman" w:cs="Times New Roman"/>
                <w:color w:val="auto"/>
                <w:sz w:val="24"/>
                <w:szCs w:val="24"/>
              </w:rPr>
              <w:t>0</w:t>
            </w:r>
          </w:p>
        </w:tc>
      </w:tr>
      <w:tr w:rsidR="008452FD" w:rsidRPr="00265D9C" w:rsidTr="008452FD">
        <w:tc>
          <w:tcPr>
            <w:cnfStyle w:val="001000000000" w:firstRow="0" w:lastRow="0" w:firstColumn="1" w:lastColumn="0" w:oddVBand="0" w:evenVBand="0" w:oddHBand="0" w:evenHBand="0" w:firstRowFirstColumn="0" w:firstRowLastColumn="0" w:lastRowFirstColumn="0" w:lastRowLastColumn="0"/>
            <w:tcW w:w="2250" w:type="dxa"/>
          </w:tcPr>
          <w:p w:rsidR="008452FD" w:rsidRPr="00265D9C" w:rsidRDefault="008452FD" w:rsidP="008452FD">
            <w:pPr>
              <w:spacing w:line="360" w:lineRule="auto"/>
              <w:rPr>
                <w:rFonts w:eastAsia="Times New Roman" w:cs="Times New Roman"/>
                <w:color w:val="auto"/>
                <w:sz w:val="24"/>
                <w:szCs w:val="24"/>
              </w:rPr>
            </w:pPr>
            <w:r w:rsidRPr="00265D9C">
              <w:rPr>
                <w:rFonts w:eastAsia="Times New Roman" w:cs="Times New Roman"/>
                <w:color w:val="auto"/>
                <w:sz w:val="24"/>
                <w:szCs w:val="24"/>
              </w:rPr>
              <w:t xml:space="preserve">Hardware </w:t>
            </w:r>
          </w:p>
        </w:tc>
        <w:tc>
          <w:tcPr>
            <w:tcW w:w="5220" w:type="dxa"/>
          </w:tcPr>
          <w:p w:rsidR="008452FD" w:rsidRPr="00265D9C" w:rsidRDefault="008452FD" w:rsidP="008452FD">
            <w:pPr>
              <w:spacing w:line="36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auto"/>
                <w:sz w:val="24"/>
                <w:szCs w:val="24"/>
              </w:rPr>
            </w:pPr>
            <w:r w:rsidRPr="00265D9C">
              <w:rPr>
                <w:rFonts w:eastAsia="Times New Roman" w:cs="Times New Roman"/>
                <w:color w:val="auto"/>
                <w:sz w:val="24"/>
                <w:szCs w:val="24"/>
              </w:rPr>
              <w:t>0 (already in place)</w:t>
            </w:r>
          </w:p>
        </w:tc>
        <w:tc>
          <w:tcPr>
            <w:tcW w:w="1548" w:type="dxa"/>
          </w:tcPr>
          <w:p w:rsidR="008452FD" w:rsidRPr="00265D9C" w:rsidRDefault="008452FD" w:rsidP="008452FD">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auto"/>
                <w:sz w:val="24"/>
                <w:szCs w:val="24"/>
              </w:rPr>
            </w:pPr>
            <w:r w:rsidRPr="00265D9C">
              <w:rPr>
                <w:rFonts w:eastAsia="Times New Roman" w:cs="Times New Roman"/>
                <w:color w:val="auto"/>
                <w:sz w:val="24"/>
                <w:szCs w:val="24"/>
              </w:rPr>
              <w:t>0</w:t>
            </w:r>
          </w:p>
        </w:tc>
      </w:tr>
      <w:tr w:rsidR="008452FD" w:rsidRPr="00265D9C" w:rsidTr="008452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0" w:type="dxa"/>
            <w:tcBorders>
              <w:left w:val="none" w:sz="0" w:space="0" w:color="auto"/>
              <w:right w:val="none" w:sz="0" w:space="0" w:color="auto"/>
            </w:tcBorders>
          </w:tcPr>
          <w:p w:rsidR="008452FD" w:rsidRPr="00265D9C" w:rsidRDefault="008452FD" w:rsidP="008452FD">
            <w:pPr>
              <w:spacing w:line="360" w:lineRule="auto"/>
              <w:rPr>
                <w:rFonts w:eastAsia="Times New Roman" w:cs="Times New Roman"/>
                <w:color w:val="auto"/>
                <w:sz w:val="24"/>
                <w:szCs w:val="24"/>
              </w:rPr>
            </w:pPr>
            <w:r w:rsidRPr="00265D9C">
              <w:rPr>
                <w:rFonts w:eastAsia="Times New Roman" w:cs="Times New Roman"/>
                <w:color w:val="auto"/>
                <w:sz w:val="24"/>
                <w:szCs w:val="24"/>
              </w:rPr>
              <w:t>Software</w:t>
            </w:r>
          </w:p>
        </w:tc>
        <w:tc>
          <w:tcPr>
            <w:tcW w:w="5220" w:type="dxa"/>
            <w:tcBorders>
              <w:left w:val="none" w:sz="0" w:space="0" w:color="auto"/>
              <w:right w:val="none" w:sz="0" w:space="0" w:color="auto"/>
            </w:tcBorders>
          </w:tcPr>
          <w:p w:rsidR="008452FD" w:rsidRPr="00265D9C" w:rsidRDefault="008452FD" w:rsidP="008452FD">
            <w:pPr>
              <w:spacing w:line="36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auto"/>
                <w:sz w:val="24"/>
                <w:szCs w:val="24"/>
              </w:rPr>
            </w:pPr>
            <w:r w:rsidRPr="00265D9C">
              <w:rPr>
                <w:rFonts w:eastAsia="Times New Roman" w:cs="Times New Roman"/>
                <w:color w:val="auto"/>
                <w:sz w:val="24"/>
                <w:szCs w:val="24"/>
              </w:rPr>
              <w:t>0 (open source)</w:t>
            </w:r>
          </w:p>
        </w:tc>
        <w:tc>
          <w:tcPr>
            <w:tcW w:w="1548" w:type="dxa"/>
            <w:tcBorders>
              <w:left w:val="none" w:sz="0" w:space="0" w:color="auto"/>
              <w:right w:val="none" w:sz="0" w:space="0" w:color="auto"/>
            </w:tcBorders>
          </w:tcPr>
          <w:p w:rsidR="008452FD" w:rsidRPr="00265D9C" w:rsidRDefault="008452FD" w:rsidP="008452FD">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auto"/>
                <w:sz w:val="24"/>
                <w:szCs w:val="24"/>
              </w:rPr>
            </w:pPr>
            <w:r w:rsidRPr="00265D9C">
              <w:rPr>
                <w:rFonts w:eastAsia="Times New Roman" w:cs="Times New Roman"/>
                <w:color w:val="auto"/>
                <w:sz w:val="24"/>
                <w:szCs w:val="24"/>
              </w:rPr>
              <w:t>0</w:t>
            </w:r>
          </w:p>
        </w:tc>
      </w:tr>
      <w:tr w:rsidR="008452FD" w:rsidRPr="00265D9C" w:rsidTr="008452FD">
        <w:tc>
          <w:tcPr>
            <w:cnfStyle w:val="001000000000" w:firstRow="0" w:lastRow="0" w:firstColumn="1" w:lastColumn="0" w:oddVBand="0" w:evenVBand="0" w:oddHBand="0" w:evenHBand="0" w:firstRowFirstColumn="0" w:firstRowLastColumn="0" w:lastRowFirstColumn="0" w:lastRowLastColumn="0"/>
            <w:tcW w:w="2250" w:type="dxa"/>
          </w:tcPr>
          <w:p w:rsidR="008452FD" w:rsidRPr="00265D9C" w:rsidRDefault="008452FD" w:rsidP="008452FD">
            <w:pPr>
              <w:spacing w:line="360" w:lineRule="auto"/>
              <w:rPr>
                <w:rFonts w:eastAsia="Times New Roman" w:cs="Times New Roman"/>
                <w:color w:val="auto"/>
                <w:sz w:val="24"/>
                <w:szCs w:val="24"/>
              </w:rPr>
            </w:pPr>
            <w:r w:rsidRPr="00265D9C">
              <w:rPr>
                <w:rFonts w:eastAsia="Times New Roman" w:cs="Times New Roman"/>
                <w:color w:val="auto"/>
                <w:sz w:val="24"/>
                <w:szCs w:val="24"/>
              </w:rPr>
              <w:t>Testing</w:t>
            </w:r>
          </w:p>
        </w:tc>
        <w:tc>
          <w:tcPr>
            <w:tcW w:w="5220" w:type="dxa"/>
          </w:tcPr>
          <w:p w:rsidR="008452FD" w:rsidRPr="00265D9C" w:rsidRDefault="008452FD" w:rsidP="008452FD">
            <w:pPr>
              <w:spacing w:line="36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auto"/>
                <w:sz w:val="24"/>
                <w:szCs w:val="24"/>
              </w:rPr>
            </w:pPr>
            <w:r w:rsidRPr="00265D9C">
              <w:rPr>
                <w:rFonts w:eastAsia="Times New Roman" w:cs="Times New Roman"/>
                <w:color w:val="auto"/>
                <w:sz w:val="24"/>
                <w:szCs w:val="24"/>
              </w:rPr>
              <w:t>0 (testing tools open source/temporary free license products)</w:t>
            </w:r>
          </w:p>
        </w:tc>
        <w:tc>
          <w:tcPr>
            <w:tcW w:w="1548" w:type="dxa"/>
          </w:tcPr>
          <w:p w:rsidR="008452FD" w:rsidRPr="00265D9C" w:rsidRDefault="008452FD" w:rsidP="008452FD">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auto"/>
                <w:sz w:val="24"/>
                <w:szCs w:val="24"/>
              </w:rPr>
            </w:pPr>
            <w:r w:rsidRPr="00265D9C">
              <w:rPr>
                <w:rFonts w:eastAsia="Times New Roman" w:cs="Times New Roman"/>
                <w:color w:val="auto"/>
                <w:sz w:val="24"/>
                <w:szCs w:val="24"/>
              </w:rPr>
              <w:t>0</w:t>
            </w:r>
          </w:p>
        </w:tc>
      </w:tr>
      <w:tr w:rsidR="008452FD" w:rsidRPr="00265D9C" w:rsidTr="008452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0" w:type="dxa"/>
            <w:tcBorders>
              <w:left w:val="none" w:sz="0" w:space="0" w:color="auto"/>
              <w:right w:val="none" w:sz="0" w:space="0" w:color="auto"/>
            </w:tcBorders>
          </w:tcPr>
          <w:p w:rsidR="008452FD" w:rsidRPr="00265D9C" w:rsidRDefault="008452FD" w:rsidP="008452FD">
            <w:pPr>
              <w:spacing w:line="360" w:lineRule="auto"/>
              <w:rPr>
                <w:rFonts w:eastAsia="Times New Roman" w:cs="Times New Roman"/>
                <w:color w:val="auto"/>
                <w:sz w:val="24"/>
                <w:szCs w:val="24"/>
              </w:rPr>
            </w:pPr>
            <w:r w:rsidRPr="00265D9C">
              <w:rPr>
                <w:rFonts w:eastAsia="Times New Roman" w:cs="Times New Roman"/>
                <w:color w:val="auto"/>
                <w:sz w:val="24"/>
                <w:szCs w:val="24"/>
              </w:rPr>
              <w:t>Training</w:t>
            </w:r>
          </w:p>
        </w:tc>
        <w:tc>
          <w:tcPr>
            <w:tcW w:w="5220" w:type="dxa"/>
            <w:tcBorders>
              <w:left w:val="none" w:sz="0" w:space="0" w:color="auto"/>
              <w:right w:val="none" w:sz="0" w:space="0" w:color="auto"/>
            </w:tcBorders>
          </w:tcPr>
          <w:p w:rsidR="008452FD" w:rsidRPr="00265D9C" w:rsidRDefault="008452FD" w:rsidP="008452FD">
            <w:pPr>
              <w:spacing w:line="36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auto"/>
                <w:sz w:val="24"/>
                <w:szCs w:val="24"/>
              </w:rPr>
            </w:pPr>
            <w:r w:rsidRPr="00265D9C">
              <w:rPr>
                <w:rFonts w:eastAsia="Times New Roman" w:cs="Times New Roman"/>
                <w:color w:val="auto"/>
                <w:sz w:val="24"/>
                <w:szCs w:val="24"/>
              </w:rPr>
              <w:t>0 (Students are learning on their own)</w:t>
            </w:r>
          </w:p>
        </w:tc>
        <w:tc>
          <w:tcPr>
            <w:tcW w:w="1548" w:type="dxa"/>
            <w:tcBorders>
              <w:left w:val="none" w:sz="0" w:space="0" w:color="auto"/>
              <w:right w:val="none" w:sz="0" w:space="0" w:color="auto"/>
            </w:tcBorders>
          </w:tcPr>
          <w:p w:rsidR="008452FD" w:rsidRPr="00265D9C" w:rsidRDefault="008452FD" w:rsidP="008452FD">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auto"/>
                <w:sz w:val="24"/>
                <w:szCs w:val="24"/>
              </w:rPr>
            </w:pPr>
            <w:r w:rsidRPr="00265D9C">
              <w:rPr>
                <w:rFonts w:eastAsia="Times New Roman" w:cs="Times New Roman"/>
                <w:color w:val="auto"/>
                <w:sz w:val="24"/>
                <w:szCs w:val="24"/>
              </w:rPr>
              <w:t>0</w:t>
            </w:r>
          </w:p>
        </w:tc>
      </w:tr>
      <w:tr w:rsidR="008452FD" w:rsidRPr="00265D9C" w:rsidTr="008452FD">
        <w:tc>
          <w:tcPr>
            <w:cnfStyle w:val="001000000000" w:firstRow="0" w:lastRow="0" w:firstColumn="1" w:lastColumn="0" w:oddVBand="0" w:evenVBand="0" w:oddHBand="0" w:evenHBand="0" w:firstRowFirstColumn="0" w:firstRowLastColumn="0" w:lastRowFirstColumn="0" w:lastRowLastColumn="0"/>
            <w:tcW w:w="2250" w:type="dxa"/>
          </w:tcPr>
          <w:p w:rsidR="008452FD" w:rsidRPr="00265D9C" w:rsidRDefault="008452FD" w:rsidP="008452FD">
            <w:pPr>
              <w:spacing w:line="360" w:lineRule="auto"/>
              <w:rPr>
                <w:rFonts w:eastAsia="Times New Roman" w:cs="Times New Roman"/>
                <w:color w:val="auto"/>
                <w:sz w:val="24"/>
                <w:szCs w:val="24"/>
              </w:rPr>
            </w:pPr>
            <w:r w:rsidRPr="00265D9C">
              <w:rPr>
                <w:rFonts w:eastAsia="Times New Roman" w:cs="Times New Roman"/>
                <w:color w:val="auto"/>
                <w:sz w:val="24"/>
                <w:szCs w:val="24"/>
              </w:rPr>
              <w:t>Risk Management</w:t>
            </w:r>
          </w:p>
        </w:tc>
        <w:tc>
          <w:tcPr>
            <w:tcW w:w="5220" w:type="dxa"/>
          </w:tcPr>
          <w:p w:rsidR="008452FD" w:rsidRPr="00265D9C" w:rsidRDefault="008452FD" w:rsidP="008452FD">
            <w:pPr>
              <w:spacing w:line="36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auto"/>
                <w:sz w:val="24"/>
                <w:szCs w:val="24"/>
              </w:rPr>
            </w:pPr>
            <w:r w:rsidRPr="00265D9C">
              <w:rPr>
                <w:rFonts w:eastAsia="Times New Roman" w:cs="Times New Roman"/>
                <w:color w:val="auto"/>
                <w:sz w:val="24"/>
                <w:szCs w:val="24"/>
              </w:rPr>
              <w:t>0 (No risk management budget is allocated)</w:t>
            </w:r>
          </w:p>
        </w:tc>
        <w:tc>
          <w:tcPr>
            <w:tcW w:w="1548" w:type="dxa"/>
          </w:tcPr>
          <w:p w:rsidR="008452FD" w:rsidRPr="00265D9C" w:rsidRDefault="008452FD" w:rsidP="008452FD">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auto"/>
                <w:sz w:val="24"/>
                <w:szCs w:val="24"/>
              </w:rPr>
            </w:pPr>
            <w:r w:rsidRPr="00265D9C">
              <w:rPr>
                <w:rFonts w:eastAsia="Times New Roman" w:cs="Times New Roman"/>
                <w:color w:val="auto"/>
                <w:sz w:val="24"/>
                <w:szCs w:val="24"/>
              </w:rPr>
              <w:t>0</w:t>
            </w:r>
          </w:p>
        </w:tc>
      </w:tr>
      <w:tr w:rsidR="008452FD" w:rsidRPr="00265D9C" w:rsidTr="008452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0" w:type="dxa"/>
            <w:tcBorders>
              <w:left w:val="none" w:sz="0" w:space="0" w:color="auto"/>
              <w:right w:val="none" w:sz="0" w:space="0" w:color="auto"/>
            </w:tcBorders>
          </w:tcPr>
          <w:p w:rsidR="008452FD" w:rsidRPr="00265D9C" w:rsidRDefault="008452FD" w:rsidP="008452FD">
            <w:pPr>
              <w:spacing w:line="360" w:lineRule="auto"/>
              <w:rPr>
                <w:rFonts w:eastAsia="Times New Roman" w:cs="Times New Roman"/>
                <w:color w:val="auto"/>
                <w:sz w:val="24"/>
                <w:szCs w:val="24"/>
              </w:rPr>
            </w:pPr>
            <w:r w:rsidRPr="00265D9C">
              <w:rPr>
                <w:rFonts w:eastAsia="Times New Roman" w:cs="Times New Roman"/>
                <w:color w:val="auto"/>
                <w:sz w:val="24"/>
                <w:szCs w:val="24"/>
              </w:rPr>
              <w:t>Total</w:t>
            </w:r>
          </w:p>
        </w:tc>
        <w:tc>
          <w:tcPr>
            <w:tcW w:w="5220" w:type="dxa"/>
            <w:tcBorders>
              <w:left w:val="none" w:sz="0" w:space="0" w:color="auto"/>
              <w:right w:val="none" w:sz="0" w:space="0" w:color="auto"/>
            </w:tcBorders>
          </w:tcPr>
          <w:p w:rsidR="008452FD" w:rsidRPr="00265D9C" w:rsidRDefault="008452FD" w:rsidP="008452FD">
            <w:pPr>
              <w:spacing w:line="36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auto"/>
                <w:sz w:val="24"/>
                <w:szCs w:val="24"/>
              </w:rPr>
            </w:pPr>
            <w:r w:rsidRPr="00265D9C">
              <w:rPr>
                <w:rFonts w:eastAsia="Times New Roman" w:cs="Times New Roman"/>
                <w:color w:val="auto"/>
                <w:sz w:val="24"/>
                <w:szCs w:val="24"/>
              </w:rPr>
              <w:t>0</w:t>
            </w:r>
          </w:p>
        </w:tc>
        <w:tc>
          <w:tcPr>
            <w:tcW w:w="1548" w:type="dxa"/>
            <w:tcBorders>
              <w:left w:val="none" w:sz="0" w:space="0" w:color="auto"/>
              <w:right w:val="none" w:sz="0" w:space="0" w:color="auto"/>
            </w:tcBorders>
          </w:tcPr>
          <w:p w:rsidR="008452FD" w:rsidRPr="00265D9C" w:rsidRDefault="008452FD" w:rsidP="008452FD">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auto"/>
                <w:sz w:val="24"/>
                <w:szCs w:val="24"/>
              </w:rPr>
            </w:pPr>
            <w:r w:rsidRPr="00265D9C">
              <w:rPr>
                <w:rFonts w:eastAsia="Times New Roman" w:cs="Times New Roman"/>
                <w:color w:val="auto"/>
                <w:sz w:val="24"/>
                <w:szCs w:val="24"/>
              </w:rPr>
              <w:t>0</w:t>
            </w:r>
          </w:p>
        </w:tc>
      </w:tr>
    </w:tbl>
    <w:p w:rsidR="008452FD" w:rsidRDefault="008452FD" w:rsidP="008452FD">
      <w:pPr>
        <w:pStyle w:val="H2"/>
        <w:numPr>
          <w:ilvl w:val="0"/>
          <w:numId w:val="0"/>
        </w:numPr>
        <w:spacing w:line="480" w:lineRule="auto"/>
        <w:outlineLvl w:val="1"/>
        <w:rPr>
          <w:rFonts w:eastAsia="Times New Roman"/>
        </w:rPr>
      </w:pPr>
    </w:p>
    <w:p w:rsidR="008452FD" w:rsidRDefault="008452FD">
      <w:pPr>
        <w:spacing w:after="200" w:line="276" w:lineRule="auto"/>
        <w:jc w:val="left"/>
        <w:rPr>
          <w:rFonts w:eastAsia="Times New Roman" w:cs="Times New Roman"/>
          <w:sz w:val="24"/>
          <w:szCs w:val="24"/>
        </w:rPr>
      </w:pPr>
      <w:r>
        <w:rPr>
          <w:rFonts w:eastAsia="Times New Roman" w:cs="Times New Roman"/>
          <w:sz w:val="24"/>
          <w:szCs w:val="24"/>
        </w:rPr>
        <w:br w:type="page"/>
      </w:r>
    </w:p>
    <w:p w:rsidR="00E003B7" w:rsidRPr="008F00D6" w:rsidRDefault="00E003B7" w:rsidP="00C91381">
      <w:pPr>
        <w:pStyle w:val="H1"/>
        <w:numPr>
          <w:ilvl w:val="0"/>
          <w:numId w:val="10"/>
        </w:numPr>
      </w:pPr>
      <w:bookmarkStart w:id="81" w:name="_Toc393726770"/>
      <w:bookmarkStart w:id="82" w:name="_Toc394049303"/>
      <w:r w:rsidRPr="008F00D6">
        <w:rPr>
          <w:noProof/>
        </w:rPr>
        <w:lastRenderedPageBreak/>
        <mc:AlternateContent>
          <mc:Choice Requires="wpg">
            <w:drawing>
              <wp:anchor distT="0" distB="0" distL="114300" distR="114300" simplePos="0" relativeHeight="251637760" behindDoc="1" locked="0" layoutInCell="1" allowOverlap="1" wp14:anchorId="51275E99" wp14:editId="6E64ECD2">
                <wp:simplePos x="0" y="0"/>
                <wp:positionH relativeFrom="column">
                  <wp:posOffset>98425</wp:posOffset>
                </wp:positionH>
                <wp:positionV relativeFrom="paragraph">
                  <wp:posOffset>-50800</wp:posOffset>
                </wp:positionV>
                <wp:extent cx="5781675" cy="790575"/>
                <wp:effectExtent l="0" t="0" r="9525" b="9525"/>
                <wp:wrapTight wrapText="bothSides">
                  <wp:wrapPolygon edited="0">
                    <wp:start x="19572" y="0"/>
                    <wp:lineTo x="19145" y="520"/>
                    <wp:lineTo x="19145" y="1561"/>
                    <wp:lineTo x="19643" y="8328"/>
                    <wp:lineTo x="0" y="11971"/>
                    <wp:lineTo x="0" y="14573"/>
                    <wp:lineTo x="14163" y="16655"/>
                    <wp:lineTo x="14163" y="20819"/>
                    <wp:lineTo x="19145" y="21340"/>
                    <wp:lineTo x="21066" y="21340"/>
                    <wp:lineTo x="21280" y="21340"/>
                    <wp:lineTo x="21493" y="18737"/>
                    <wp:lineTo x="21564" y="12492"/>
                    <wp:lineTo x="20639" y="8328"/>
                    <wp:lineTo x="20924" y="4164"/>
                    <wp:lineTo x="20995" y="520"/>
                    <wp:lineTo x="20710" y="0"/>
                    <wp:lineTo x="19572" y="0"/>
                  </wp:wrapPolygon>
                </wp:wrapTight>
                <wp:docPr id="11" name="Group 11"/>
                <wp:cNvGraphicFramePr/>
                <a:graphic xmlns:a="http://schemas.openxmlformats.org/drawingml/2006/main">
                  <a:graphicData uri="http://schemas.microsoft.com/office/word/2010/wordprocessingGroup">
                    <wpg:wgp>
                      <wpg:cNvGrpSpPr/>
                      <wpg:grpSpPr>
                        <a:xfrm>
                          <a:off x="0" y="0"/>
                          <a:ext cx="5781675" cy="790575"/>
                          <a:chOff x="190005" y="66675"/>
                          <a:chExt cx="5782170" cy="790575"/>
                        </a:xfrm>
                      </wpg:grpSpPr>
                      <wps:wsp>
                        <wps:cNvPr id="13" name="Text Box 2"/>
                        <wps:cNvSpPr txBox="1">
                          <a:spLocks noChangeArrowheads="1"/>
                        </wps:cNvSpPr>
                        <wps:spPr bwMode="auto">
                          <a:xfrm>
                            <a:off x="4010025" y="520551"/>
                            <a:ext cx="1343025" cy="304800"/>
                          </a:xfrm>
                          <a:prstGeom prst="rect">
                            <a:avLst/>
                          </a:prstGeom>
                          <a:solidFill>
                            <a:srgbClr val="FFFFFF"/>
                          </a:solidFill>
                          <a:ln w="9525">
                            <a:noFill/>
                            <a:miter lim="800000"/>
                            <a:headEnd/>
                            <a:tailEnd/>
                          </a:ln>
                        </wps:spPr>
                        <wps:txbx>
                          <w:txbxContent>
                            <w:p w:rsidR="00144328" w:rsidRPr="00C70986" w:rsidRDefault="00144328" w:rsidP="00E003B7">
                              <w:pPr>
                                <w:rPr>
                                  <w:rFonts w:ascii="Gabriola" w:hAnsi="Gabriola"/>
                                  <w:i/>
                                </w:rPr>
                              </w:pPr>
                              <w:r w:rsidRPr="00C70986">
                                <w:rPr>
                                  <w:rFonts w:ascii="Gabriola" w:hAnsi="Gabriola"/>
                                  <w:i/>
                                </w:rPr>
                                <w:t xml:space="preserve">Senior Project Website </w:t>
                              </w:r>
                              <w:r w:rsidR="0072637D">
                                <w:rPr>
                                  <w:rFonts w:ascii="Gabriola" w:hAnsi="Gabriola"/>
                                  <w:i/>
                                </w:rPr>
                                <w:t>V5</w:t>
                              </w:r>
                            </w:p>
                          </w:txbxContent>
                        </wps:txbx>
                        <wps:bodyPr rot="0" vert="horz" wrap="square" lIns="91440" tIns="45720" rIns="91440" bIns="45720" anchor="t" anchorCtr="0">
                          <a:noAutofit/>
                        </wps:bodyPr>
                      </wps:wsp>
                      <wps:wsp>
                        <wps:cNvPr id="15" name="Straight Connector 15"/>
                        <wps:cNvCnPr/>
                        <wps:spPr>
                          <a:xfrm>
                            <a:off x="190005" y="552450"/>
                            <a:ext cx="5763120" cy="0"/>
                          </a:xfrm>
                          <a:prstGeom prst="line">
                            <a:avLst/>
                          </a:prstGeom>
                          <a:ln w="66675" cmpd="thickThin">
                            <a:solidFill>
                              <a:schemeClr val="tx1"/>
                            </a:solidFill>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20" name="Picture 20"/>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5181600" y="66675"/>
                            <a:ext cx="790575" cy="79057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1275E99" id="Group 11" o:spid="_x0000_s1042" style="position:absolute;left:0;text-align:left;margin-left:7.75pt;margin-top:-4pt;width:455.25pt;height:62.25pt;z-index:-251678720;mso-width-relative:margin;mso-height-relative:margin" coordorigin="1900,666" coordsize="57821,7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">
                <v:shape id="_x0000_s1043" type="#_x0000_t202" style="position:absolute;left:40100;top:5205;width:13430;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NlCsAA&#10;AADbAAAADwAAAGRycy9kb3ducmV2LnhtbERPzYrCMBC+C75DGGEvsqa6arVrFHdB8arrA0ybsS3b&#10;TEoTbX17Iwje5uP7ndWmM5W4UeNKywrGowgEcWZ1ybmC89/ucwHCeWSNlWVScCcHm3W/t8JE25aP&#10;dDv5XIQQdgkqKLyvEyldVpBBN7I1ceAutjHoA2xyqRtsQ7ip5CSK5tJgyaGhwJp+C8r+T1ej4HJo&#10;h7Nlm+79OT5O5z9Yxqm9K/Ux6LbfIDx1/i1+uQ86zP+C5y/hALl+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bNlCsAAAADbAAAADwAAAAAAAAAAAAAAAACYAgAAZHJzL2Rvd25y&#10;ZXYueG1sUEsFBgAAAAAEAAQA9QAAAIUDAAAAAA==&#10;" stroked="f">
                  <v:textbox>
                    <w:txbxContent>
                      <w:p w:rsidR="00144328" w:rsidRPr="00C70986" w:rsidRDefault="00144328" w:rsidP="00E003B7">
                        <w:pPr>
                          <w:rPr>
                            <w:rFonts w:ascii="Gabriola" w:hAnsi="Gabriola"/>
                            <w:i/>
                          </w:rPr>
                        </w:pPr>
                        <w:r w:rsidRPr="00C70986">
                          <w:rPr>
                            <w:rFonts w:ascii="Gabriola" w:hAnsi="Gabriola"/>
                            <w:i/>
                          </w:rPr>
                          <w:t xml:space="preserve">Senior Project Website </w:t>
                        </w:r>
                        <w:r w:rsidR="0072637D">
                          <w:rPr>
                            <w:rFonts w:ascii="Gabriola" w:hAnsi="Gabriola"/>
                            <w:i/>
                          </w:rPr>
                          <w:t>V5</w:t>
                        </w:r>
                      </w:p>
                    </w:txbxContent>
                  </v:textbox>
                </v:shape>
                <v:line id="Straight Connector 15" o:spid="_x0000_s1044" style="position:absolute;visibility:visible;mso-wrap-style:square" from="1900,5524" to="59531,55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HkXasAAAADbAAAADwAAAGRycy9kb3ducmV2LnhtbERPTWsCMRC9F/wPYYTeatZKq6xGkaJQ&#10;Dz10V+/DZtyNbiZLEtf13zeFQm/zeJ+z2gy2FT35YBwrmE4yEMSV04ZrBcdy/7IAESKyxtYxKXhQ&#10;gM169LTCXLs7f1NfxFqkEA45Kmhi7HIpQ9WQxTBxHXHizs5bjAn6WmqP9xRuW/maZe/SouHU0GBH&#10;Hw1V1+JmFZT08OZwmH6dyPeXOe6KmS+NUs/jYbsEEWmI/+I/96dO89/g95d0gFz/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GR5F2rAAAAA2wAAAA8AAAAAAAAAAAAAAAAA&#10;oQIAAGRycy9kb3ducmV2LnhtbFBLBQYAAAAABAAEAPkAAACOAwAAAAA=&#10;" strokecolor="black [3213]" strokeweight="5.25pt">
                  <v:stroke linestyle="thickThin"/>
                </v:line>
                <v:shape id="Picture 20" o:spid="_x0000_s1045" type="#_x0000_t75" style="position:absolute;left:51816;top:666;width:7905;height:790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kcMCa9AAAA2wAAAA8AAABkcnMvZG93bnJldi54bWxET8kKwjAQvQv+QxjBi2hqEZFqFBcUPbpc&#10;vI3N2BabSWmi1r83B8Hj4+2zRWNK8aLaFZYVDAcRCOLU6oIzBZfztj8B4TyyxtIyKfiQg8W83Zph&#10;ou2bj/Q6+UyEEHYJKsi9rxIpXZqTQTewFXHg7rY26AOsM6lrfIdwU8o4isbSYMGhIceK1jmlj9PT&#10;KLBN7+Kvn8PkFo+H0eaxsunOjZTqdprlFISnxv/FP/deK4jD+vAl/AA5/wI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6RwwJr0AAADbAAAADwAAAAAAAAAAAAAAAACfAgAAZHJz&#10;L2Rvd25yZXYueG1sUEsFBgAAAAAEAAQA9wAAAIkDAAAAAA==&#10;">
                  <v:imagedata r:id="rId10" o:title=""/>
                  <v:path arrowok="t"/>
                </v:shape>
                <w10:wrap type="tight"/>
              </v:group>
            </w:pict>
          </mc:Fallback>
        </mc:AlternateContent>
      </w:r>
      <w:r w:rsidRPr="008F00D6">
        <w:t>Proposed System Requirements</w:t>
      </w:r>
      <w:bookmarkEnd w:id="81"/>
      <w:bookmarkEnd w:id="82"/>
    </w:p>
    <w:p w:rsidR="00E003B7" w:rsidRDefault="00E003B7" w:rsidP="00E003B7">
      <w:pPr>
        <w:ind w:left="720"/>
      </w:pPr>
    </w:p>
    <w:p w:rsidR="00DA5CD4" w:rsidRPr="00DA5CD4" w:rsidRDefault="00DA5CD4" w:rsidP="00DA5CD4">
      <w:pPr>
        <w:ind w:left="420"/>
        <w:rPr>
          <w:sz w:val="24"/>
          <w:szCs w:val="24"/>
        </w:rPr>
      </w:pPr>
      <w:bookmarkStart w:id="83" w:name="_Toc393726771"/>
      <w:bookmarkStart w:id="84" w:name="_Toc394049304"/>
      <w:r w:rsidRPr="00DA5CD4">
        <w:rPr>
          <w:sz w:val="24"/>
          <w:szCs w:val="24"/>
        </w:rPr>
        <w:t xml:space="preserve">System requirements are defined in this section. The first subsection features the functional requirements for SPWv.5, followed by, SPWv.4, SPWv.1, SPWv.2, and SPWv.3. </w:t>
      </w:r>
    </w:p>
    <w:p w:rsidR="00E003B7" w:rsidRPr="000D569E" w:rsidRDefault="00E003B7" w:rsidP="00C91381">
      <w:pPr>
        <w:pStyle w:val="H2"/>
        <w:numPr>
          <w:ilvl w:val="1"/>
          <w:numId w:val="10"/>
        </w:numPr>
        <w:spacing w:line="480" w:lineRule="auto"/>
        <w:rPr>
          <w:rFonts w:eastAsia="Times New Roman"/>
        </w:rPr>
      </w:pPr>
      <w:r w:rsidRPr="008F00D6">
        <w:rPr>
          <w:noProof/>
        </w:rPr>
        <mc:AlternateContent>
          <mc:Choice Requires="wps">
            <w:drawing>
              <wp:anchor distT="0" distB="0" distL="114300" distR="114300" simplePos="0" relativeHeight="251639296" behindDoc="0" locked="0" layoutInCell="1" allowOverlap="1" wp14:anchorId="0746B0B4" wp14:editId="3DF59B38">
                <wp:simplePos x="0" y="0"/>
                <wp:positionH relativeFrom="column">
                  <wp:posOffset>462915</wp:posOffset>
                </wp:positionH>
                <wp:positionV relativeFrom="paragraph">
                  <wp:posOffset>249110</wp:posOffset>
                </wp:positionV>
                <wp:extent cx="5358765" cy="0"/>
                <wp:effectExtent l="0" t="0" r="13335" b="19050"/>
                <wp:wrapNone/>
                <wp:docPr id="28" name="Straight Connector 28"/>
                <wp:cNvGraphicFramePr/>
                <a:graphic xmlns:a="http://schemas.openxmlformats.org/drawingml/2006/main">
                  <a:graphicData uri="http://schemas.microsoft.com/office/word/2010/wordprocessingShape">
                    <wps:wsp>
                      <wps:cNvCnPr/>
                      <wps:spPr>
                        <a:xfrm>
                          <a:off x="0" y="0"/>
                          <a:ext cx="5358765" cy="0"/>
                        </a:xfrm>
                        <a:prstGeom prst="line">
                          <a:avLst/>
                        </a:prstGeom>
                        <a:ln w="158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1CB83BE" id="Straight Connector 28" o:spid="_x0000_s1026" style="position:absolute;z-index:251639296;visibility:visible;mso-wrap-style:square;mso-wrap-distance-left:9pt;mso-wrap-distance-top:0;mso-wrap-distance-right:9pt;mso-wrap-distance-bottom:0;mso-position-horizontal:absolute;mso-position-horizontal-relative:text;mso-position-vertical:absolute;mso-position-vertical-relative:text" from="36.45pt,19.6pt" to="458.4pt,1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" strokecolor="black [3213]" strokeweight="1.25pt"/>
            </w:pict>
          </mc:Fallback>
        </mc:AlternateContent>
      </w:r>
      <w:r>
        <w:rPr>
          <w:rFonts w:eastAsia="Times New Roman"/>
        </w:rPr>
        <w:t>Functional Requirements</w:t>
      </w:r>
      <w:bookmarkEnd w:id="83"/>
      <w:bookmarkEnd w:id="84"/>
    </w:p>
    <w:p w:rsidR="00DA5CD4" w:rsidRDefault="00DA5CD4" w:rsidP="001E16B3">
      <w:pPr>
        <w:pStyle w:val="ListParagraph"/>
        <w:spacing w:after="200" w:line="360" w:lineRule="auto"/>
        <w:jc w:val="left"/>
        <w:rPr>
          <w:rFonts w:eastAsia="Times New Roman" w:cs="Times New Roman"/>
          <w:b/>
          <w:color w:val="000000"/>
        </w:rPr>
      </w:pPr>
    </w:p>
    <w:p w:rsidR="00DA5CD4" w:rsidRDefault="00DA5CD4" w:rsidP="00DA5CD4">
      <w:pPr>
        <w:pStyle w:val="ListParagraph"/>
        <w:spacing w:after="200" w:line="360" w:lineRule="auto"/>
        <w:jc w:val="left"/>
        <w:rPr>
          <w:rFonts w:eastAsia="Times New Roman" w:cs="Times New Roman"/>
          <w:b/>
          <w:color w:val="000000"/>
          <w:sz w:val="24"/>
          <w:szCs w:val="24"/>
        </w:rPr>
      </w:pPr>
      <w:r w:rsidRPr="009E5339">
        <w:rPr>
          <w:rFonts w:eastAsia="Times New Roman" w:cs="Times New Roman"/>
          <w:b/>
          <w:color w:val="000000"/>
          <w:sz w:val="24"/>
          <w:szCs w:val="24"/>
        </w:rPr>
        <w:t>Th</w:t>
      </w:r>
      <w:r>
        <w:rPr>
          <w:rFonts w:eastAsia="Times New Roman" w:cs="Times New Roman"/>
          <w:b/>
          <w:color w:val="000000"/>
          <w:sz w:val="24"/>
          <w:szCs w:val="24"/>
        </w:rPr>
        <w:t>e</w:t>
      </w:r>
      <w:r w:rsidRPr="009E5339">
        <w:rPr>
          <w:rFonts w:eastAsia="Times New Roman" w:cs="Times New Roman"/>
          <w:b/>
          <w:color w:val="000000"/>
          <w:sz w:val="24"/>
          <w:szCs w:val="24"/>
        </w:rPr>
        <w:t xml:space="preserve"> following use cases pertain to version SPWv.</w:t>
      </w:r>
      <w:r>
        <w:rPr>
          <w:rFonts w:eastAsia="Times New Roman" w:cs="Times New Roman"/>
          <w:b/>
          <w:color w:val="000000"/>
          <w:sz w:val="24"/>
          <w:szCs w:val="24"/>
        </w:rPr>
        <w:t>5</w:t>
      </w:r>
    </w:p>
    <w:p w:rsidR="00DA5CD4" w:rsidRPr="00645D46" w:rsidRDefault="00DA5CD4" w:rsidP="00C91381">
      <w:pPr>
        <w:pStyle w:val="ListParagraph"/>
        <w:numPr>
          <w:ilvl w:val="0"/>
          <w:numId w:val="60"/>
        </w:numPr>
        <w:spacing w:after="200" w:line="360" w:lineRule="auto"/>
        <w:jc w:val="left"/>
        <w:rPr>
          <w:sz w:val="24"/>
          <w:szCs w:val="24"/>
        </w:rPr>
      </w:pPr>
      <w:r w:rsidRPr="00645D46">
        <w:rPr>
          <w:sz w:val="24"/>
          <w:szCs w:val="24"/>
        </w:rPr>
        <w:t>The system shall allow students to create a virtual machine request (SPW5_</w:t>
      </w:r>
      <w:r>
        <w:rPr>
          <w:sz w:val="24"/>
          <w:szCs w:val="24"/>
        </w:rPr>
        <w:t>108</w:t>
      </w:r>
      <w:r w:rsidRPr="00645D46">
        <w:rPr>
          <w:sz w:val="24"/>
          <w:szCs w:val="24"/>
        </w:rPr>
        <w:t>).</w:t>
      </w:r>
    </w:p>
    <w:p w:rsidR="00DA5CD4" w:rsidRPr="00645D46" w:rsidRDefault="00DA5CD4" w:rsidP="00C91381">
      <w:pPr>
        <w:pStyle w:val="ListParagraph"/>
        <w:numPr>
          <w:ilvl w:val="0"/>
          <w:numId w:val="61"/>
        </w:numPr>
        <w:spacing w:after="200" w:line="360" w:lineRule="auto"/>
        <w:jc w:val="left"/>
        <w:rPr>
          <w:sz w:val="24"/>
          <w:szCs w:val="24"/>
        </w:rPr>
      </w:pPr>
      <w:r w:rsidRPr="00645D46">
        <w:rPr>
          <w:sz w:val="24"/>
          <w:szCs w:val="24"/>
        </w:rPr>
        <w:t xml:space="preserve">Reliability: </w:t>
      </w:r>
      <w:r w:rsidRPr="00645D46">
        <w:rPr>
          <w:rFonts w:eastAsia="Times New Roman" w:cs="Times New Roman"/>
          <w:color w:val="000000"/>
          <w:sz w:val="24"/>
          <w:szCs w:val="24"/>
        </w:rPr>
        <w:t>Student</w:t>
      </w:r>
      <w:r>
        <w:rPr>
          <w:rFonts w:eastAsia="Times New Roman" w:cs="Times New Roman"/>
          <w:color w:val="000000"/>
          <w:sz w:val="24"/>
          <w:szCs w:val="24"/>
        </w:rPr>
        <w:t xml:space="preserve">s will </w:t>
      </w:r>
      <w:r w:rsidRPr="00645D46">
        <w:rPr>
          <w:rFonts w:eastAsia="Times New Roman" w:cs="Times New Roman"/>
          <w:color w:val="000000"/>
          <w:sz w:val="24"/>
          <w:szCs w:val="24"/>
        </w:rPr>
        <w:t>be notified of bad input.</w:t>
      </w:r>
    </w:p>
    <w:p w:rsidR="00DA5CD4" w:rsidRPr="00645D46" w:rsidRDefault="00DA5CD4" w:rsidP="00C91381">
      <w:pPr>
        <w:pStyle w:val="ListParagraph"/>
        <w:numPr>
          <w:ilvl w:val="0"/>
          <w:numId w:val="61"/>
        </w:numPr>
        <w:spacing w:after="200" w:line="360" w:lineRule="auto"/>
        <w:jc w:val="left"/>
        <w:rPr>
          <w:sz w:val="24"/>
          <w:szCs w:val="24"/>
        </w:rPr>
      </w:pPr>
      <w:r w:rsidRPr="00645D46">
        <w:rPr>
          <w:sz w:val="24"/>
          <w:szCs w:val="24"/>
        </w:rPr>
        <w:t xml:space="preserve">Performance: UI allows student to create multiples requests on the same page. </w:t>
      </w:r>
    </w:p>
    <w:p w:rsidR="00DA5CD4" w:rsidRPr="00645D46" w:rsidRDefault="00DA5CD4" w:rsidP="00C91381">
      <w:pPr>
        <w:pStyle w:val="ListParagraph"/>
        <w:numPr>
          <w:ilvl w:val="0"/>
          <w:numId w:val="60"/>
        </w:numPr>
        <w:spacing w:after="200" w:line="360" w:lineRule="auto"/>
        <w:jc w:val="left"/>
        <w:rPr>
          <w:sz w:val="24"/>
          <w:szCs w:val="24"/>
        </w:rPr>
      </w:pPr>
      <w:r w:rsidRPr="00645D46">
        <w:rPr>
          <w:sz w:val="24"/>
          <w:szCs w:val="24"/>
        </w:rPr>
        <w:t>The system shall allow the head professor to delete a virtual machine request (SPW5_</w:t>
      </w:r>
      <w:r>
        <w:rPr>
          <w:sz w:val="24"/>
          <w:szCs w:val="24"/>
        </w:rPr>
        <w:t>119</w:t>
      </w:r>
      <w:r w:rsidRPr="00645D46">
        <w:rPr>
          <w:sz w:val="24"/>
          <w:szCs w:val="24"/>
        </w:rPr>
        <w:t>).</w:t>
      </w:r>
    </w:p>
    <w:p w:rsidR="00DA5CD4" w:rsidRDefault="00DA5CD4" w:rsidP="00C91381">
      <w:pPr>
        <w:pStyle w:val="ListParagraph"/>
        <w:numPr>
          <w:ilvl w:val="0"/>
          <w:numId w:val="61"/>
        </w:numPr>
        <w:spacing w:after="200" w:line="360" w:lineRule="auto"/>
        <w:jc w:val="left"/>
        <w:rPr>
          <w:sz w:val="24"/>
          <w:szCs w:val="24"/>
        </w:rPr>
      </w:pPr>
      <w:r w:rsidRPr="00645D46">
        <w:rPr>
          <w:sz w:val="24"/>
          <w:szCs w:val="24"/>
        </w:rPr>
        <w:t xml:space="preserve">Reliability: Head professor </w:t>
      </w:r>
      <w:r>
        <w:rPr>
          <w:sz w:val="24"/>
          <w:szCs w:val="24"/>
        </w:rPr>
        <w:t xml:space="preserve">will be </w:t>
      </w:r>
      <w:r w:rsidRPr="00645D46">
        <w:rPr>
          <w:sz w:val="24"/>
          <w:szCs w:val="24"/>
        </w:rPr>
        <w:t>notified to confirm his action.</w:t>
      </w:r>
    </w:p>
    <w:p w:rsidR="00DA5CD4" w:rsidRPr="00D433C1" w:rsidRDefault="00DA5CD4" w:rsidP="00C91381">
      <w:pPr>
        <w:pStyle w:val="ListParagraph"/>
        <w:numPr>
          <w:ilvl w:val="0"/>
          <w:numId w:val="60"/>
        </w:numPr>
        <w:spacing w:after="200" w:line="360" w:lineRule="auto"/>
        <w:jc w:val="left"/>
        <w:rPr>
          <w:sz w:val="24"/>
          <w:szCs w:val="24"/>
        </w:rPr>
      </w:pPr>
      <w:r w:rsidRPr="00D433C1">
        <w:rPr>
          <w:sz w:val="24"/>
          <w:szCs w:val="24"/>
        </w:rPr>
        <w:t>The system shall allow the head professor access the virtual machine requests page from his email</w:t>
      </w:r>
      <w:r>
        <w:rPr>
          <w:sz w:val="24"/>
          <w:szCs w:val="24"/>
        </w:rPr>
        <w:t xml:space="preserve"> </w:t>
      </w:r>
      <w:r w:rsidRPr="00645D46">
        <w:rPr>
          <w:sz w:val="24"/>
          <w:szCs w:val="24"/>
        </w:rPr>
        <w:t>(SPW5_</w:t>
      </w:r>
      <w:r>
        <w:rPr>
          <w:sz w:val="24"/>
          <w:szCs w:val="24"/>
        </w:rPr>
        <w:t>111</w:t>
      </w:r>
      <w:r w:rsidRPr="00645D46">
        <w:rPr>
          <w:sz w:val="24"/>
          <w:szCs w:val="24"/>
        </w:rPr>
        <w:t>)</w:t>
      </w:r>
      <w:r w:rsidRPr="00D433C1">
        <w:rPr>
          <w:sz w:val="24"/>
          <w:szCs w:val="24"/>
        </w:rPr>
        <w:t>.</w:t>
      </w:r>
    </w:p>
    <w:p w:rsidR="00DA5CD4" w:rsidRPr="00645D46" w:rsidRDefault="00DA5CD4" w:rsidP="00C91381">
      <w:pPr>
        <w:pStyle w:val="ListParagraph"/>
        <w:numPr>
          <w:ilvl w:val="0"/>
          <w:numId w:val="60"/>
        </w:numPr>
        <w:spacing w:after="200" w:line="360" w:lineRule="auto"/>
        <w:jc w:val="left"/>
        <w:rPr>
          <w:sz w:val="24"/>
          <w:szCs w:val="24"/>
        </w:rPr>
      </w:pPr>
      <w:r w:rsidRPr="00645D46">
        <w:rPr>
          <w:sz w:val="24"/>
          <w:szCs w:val="24"/>
        </w:rPr>
        <w:t>The system shall allow the head professor to modify the settings of a virtual machine request (SPW5_</w:t>
      </w:r>
      <w:r>
        <w:rPr>
          <w:sz w:val="24"/>
          <w:szCs w:val="24"/>
        </w:rPr>
        <w:t>109</w:t>
      </w:r>
      <w:r w:rsidRPr="00645D46">
        <w:rPr>
          <w:sz w:val="24"/>
          <w:szCs w:val="24"/>
        </w:rPr>
        <w:t>).</w:t>
      </w:r>
    </w:p>
    <w:p w:rsidR="00DA5CD4" w:rsidRPr="00645D46" w:rsidRDefault="00DA5CD4" w:rsidP="00C91381">
      <w:pPr>
        <w:pStyle w:val="ListParagraph"/>
        <w:numPr>
          <w:ilvl w:val="0"/>
          <w:numId w:val="61"/>
        </w:numPr>
        <w:spacing w:after="200" w:line="360" w:lineRule="auto"/>
        <w:jc w:val="left"/>
        <w:rPr>
          <w:sz w:val="24"/>
          <w:szCs w:val="24"/>
        </w:rPr>
      </w:pPr>
      <w:r w:rsidRPr="00645D46">
        <w:rPr>
          <w:sz w:val="24"/>
          <w:szCs w:val="24"/>
        </w:rPr>
        <w:t xml:space="preserve">Reliability: </w:t>
      </w:r>
      <w:r w:rsidRPr="00645D46">
        <w:rPr>
          <w:rFonts w:eastAsia="Times New Roman" w:cs="Times New Roman"/>
          <w:color w:val="000000"/>
          <w:sz w:val="24"/>
          <w:szCs w:val="24"/>
        </w:rPr>
        <w:t xml:space="preserve">Head professor </w:t>
      </w:r>
      <w:r>
        <w:rPr>
          <w:rFonts w:eastAsia="Times New Roman" w:cs="Times New Roman"/>
          <w:color w:val="000000"/>
          <w:sz w:val="24"/>
          <w:szCs w:val="24"/>
        </w:rPr>
        <w:t xml:space="preserve">will be </w:t>
      </w:r>
      <w:r w:rsidRPr="00645D46">
        <w:rPr>
          <w:rFonts w:eastAsia="Times New Roman" w:cs="Times New Roman"/>
          <w:color w:val="000000"/>
          <w:sz w:val="24"/>
          <w:szCs w:val="24"/>
        </w:rPr>
        <w:t>notified of bad input.</w:t>
      </w:r>
    </w:p>
    <w:p w:rsidR="00DA5CD4" w:rsidRPr="00645D46" w:rsidRDefault="00DA5CD4" w:rsidP="00C91381">
      <w:pPr>
        <w:pStyle w:val="ListParagraph"/>
        <w:numPr>
          <w:ilvl w:val="0"/>
          <w:numId w:val="61"/>
        </w:numPr>
        <w:spacing w:after="200" w:line="360" w:lineRule="auto"/>
        <w:jc w:val="left"/>
        <w:rPr>
          <w:sz w:val="24"/>
          <w:szCs w:val="24"/>
        </w:rPr>
      </w:pPr>
      <w:r w:rsidRPr="00645D46">
        <w:rPr>
          <w:rFonts w:eastAsia="Times New Roman" w:cs="Times New Roman"/>
          <w:color w:val="000000"/>
          <w:sz w:val="24"/>
          <w:szCs w:val="24"/>
        </w:rPr>
        <w:t>Performance: UI allows head professor to modify several requests at the same time.</w:t>
      </w:r>
    </w:p>
    <w:p w:rsidR="00DA5CD4" w:rsidRPr="00645D46" w:rsidRDefault="00DA5CD4" w:rsidP="00C91381">
      <w:pPr>
        <w:pStyle w:val="ListParagraph"/>
        <w:numPr>
          <w:ilvl w:val="0"/>
          <w:numId w:val="60"/>
        </w:numPr>
        <w:spacing w:after="200" w:line="360" w:lineRule="auto"/>
        <w:jc w:val="left"/>
        <w:rPr>
          <w:sz w:val="24"/>
          <w:szCs w:val="24"/>
        </w:rPr>
      </w:pPr>
      <w:r w:rsidRPr="00645D46">
        <w:rPr>
          <w:sz w:val="24"/>
          <w:szCs w:val="24"/>
        </w:rPr>
        <w:t>The system shall allow the head professor to filter the virtual machine requests (SPW5_</w:t>
      </w:r>
      <w:r>
        <w:rPr>
          <w:sz w:val="24"/>
          <w:szCs w:val="24"/>
        </w:rPr>
        <w:t>118</w:t>
      </w:r>
      <w:r w:rsidRPr="00645D46">
        <w:rPr>
          <w:sz w:val="24"/>
          <w:szCs w:val="24"/>
        </w:rPr>
        <w:t>).</w:t>
      </w:r>
    </w:p>
    <w:p w:rsidR="00DA5CD4" w:rsidRPr="00645D46" w:rsidRDefault="00DA5CD4" w:rsidP="00C91381">
      <w:pPr>
        <w:pStyle w:val="ListParagraph"/>
        <w:numPr>
          <w:ilvl w:val="0"/>
          <w:numId w:val="60"/>
        </w:numPr>
        <w:spacing w:after="200" w:line="360" w:lineRule="auto"/>
        <w:jc w:val="left"/>
        <w:rPr>
          <w:sz w:val="24"/>
          <w:szCs w:val="24"/>
        </w:rPr>
      </w:pPr>
      <w:r w:rsidRPr="00645D46">
        <w:rPr>
          <w:sz w:val="24"/>
          <w:szCs w:val="24"/>
        </w:rPr>
        <w:t>The system shall allow the head professor to notify the school’s system admin about virtual machine creation (SPW5_</w:t>
      </w:r>
      <w:r>
        <w:rPr>
          <w:sz w:val="24"/>
          <w:szCs w:val="24"/>
        </w:rPr>
        <w:t>110</w:t>
      </w:r>
      <w:r w:rsidRPr="00645D46">
        <w:rPr>
          <w:sz w:val="24"/>
          <w:szCs w:val="24"/>
        </w:rPr>
        <w:t>).</w:t>
      </w:r>
    </w:p>
    <w:p w:rsidR="00DA5CD4" w:rsidRPr="00645D46" w:rsidRDefault="00DA5CD4" w:rsidP="00C91381">
      <w:pPr>
        <w:pStyle w:val="ListParagraph"/>
        <w:numPr>
          <w:ilvl w:val="0"/>
          <w:numId w:val="63"/>
        </w:numPr>
        <w:spacing w:after="200" w:line="360" w:lineRule="auto"/>
        <w:jc w:val="left"/>
        <w:rPr>
          <w:sz w:val="24"/>
          <w:szCs w:val="24"/>
        </w:rPr>
      </w:pPr>
      <w:r w:rsidRPr="00645D46">
        <w:rPr>
          <w:sz w:val="24"/>
          <w:szCs w:val="24"/>
        </w:rPr>
        <w:t xml:space="preserve">Reliability: </w:t>
      </w:r>
      <w:r w:rsidRPr="00645D46">
        <w:rPr>
          <w:rFonts w:eastAsia="Times New Roman" w:cs="Times New Roman"/>
          <w:color w:val="000000"/>
          <w:sz w:val="24"/>
          <w:szCs w:val="24"/>
        </w:rPr>
        <w:t xml:space="preserve">Head professor </w:t>
      </w:r>
      <w:r>
        <w:rPr>
          <w:rFonts w:eastAsia="Times New Roman" w:cs="Times New Roman"/>
          <w:color w:val="000000"/>
          <w:sz w:val="24"/>
          <w:szCs w:val="24"/>
        </w:rPr>
        <w:t xml:space="preserve">will be </w:t>
      </w:r>
      <w:r w:rsidRPr="00645D46">
        <w:rPr>
          <w:rFonts w:eastAsia="Times New Roman" w:cs="Times New Roman"/>
          <w:color w:val="000000"/>
          <w:sz w:val="24"/>
          <w:szCs w:val="24"/>
        </w:rPr>
        <w:t>notified of bad input.</w:t>
      </w:r>
    </w:p>
    <w:p w:rsidR="00DA5CD4" w:rsidRPr="00645D46" w:rsidRDefault="00DA5CD4" w:rsidP="00C91381">
      <w:pPr>
        <w:pStyle w:val="ListParagraph"/>
        <w:numPr>
          <w:ilvl w:val="0"/>
          <w:numId w:val="60"/>
        </w:numPr>
        <w:spacing w:after="200" w:line="360" w:lineRule="auto"/>
        <w:jc w:val="left"/>
        <w:rPr>
          <w:sz w:val="24"/>
          <w:szCs w:val="24"/>
        </w:rPr>
      </w:pPr>
      <w:r w:rsidRPr="00645D46">
        <w:rPr>
          <w:sz w:val="24"/>
          <w:szCs w:val="24"/>
        </w:rPr>
        <w:t>The system shall allow the head professor to add an image</w:t>
      </w:r>
      <w:r>
        <w:rPr>
          <w:sz w:val="24"/>
          <w:szCs w:val="24"/>
        </w:rPr>
        <w:t>’s</w:t>
      </w:r>
      <w:r w:rsidRPr="00645D46">
        <w:rPr>
          <w:sz w:val="24"/>
          <w:szCs w:val="24"/>
        </w:rPr>
        <w:t xml:space="preserve"> name (SPW5_</w:t>
      </w:r>
      <w:r>
        <w:rPr>
          <w:sz w:val="24"/>
          <w:szCs w:val="24"/>
        </w:rPr>
        <w:t>113</w:t>
      </w:r>
      <w:r w:rsidRPr="00645D46">
        <w:rPr>
          <w:sz w:val="24"/>
          <w:szCs w:val="24"/>
        </w:rPr>
        <w:t>).</w:t>
      </w:r>
    </w:p>
    <w:p w:rsidR="00DA5CD4" w:rsidRPr="00645D46" w:rsidRDefault="00DA5CD4" w:rsidP="00C91381">
      <w:pPr>
        <w:pStyle w:val="ListParagraph"/>
        <w:numPr>
          <w:ilvl w:val="0"/>
          <w:numId w:val="62"/>
        </w:numPr>
        <w:spacing w:after="200" w:line="360" w:lineRule="auto"/>
        <w:jc w:val="left"/>
        <w:rPr>
          <w:sz w:val="24"/>
          <w:szCs w:val="24"/>
        </w:rPr>
      </w:pPr>
      <w:r w:rsidRPr="00645D46">
        <w:rPr>
          <w:sz w:val="24"/>
          <w:szCs w:val="24"/>
        </w:rPr>
        <w:t xml:space="preserve">Reliability: </w:t>
      </w:r>
      <w:r w:rsidRPr="00645D46">
        <w:rPr>
          <w:rFonts w:eastAsia="Times New Roman" w:cs="Times New Roman"/>
          <w:color w:val="000000"/>
          <w:sz w:val="24"/>
          <w:szCs w:val="24"/>
        </w:rPr>
        <w:t xml:space="preserve">Head professor </w:t>
      </w:r>
      <w:r>
        <w:rPr>
          <w:rFonts w:eastAsia="Times New Roman" w:cs="Times New Roman"/>
          <w:color w:val="000000"/>
          <w:sz w:val="24"/>
          <w:szCs w:val="24"/>
        </w:rPr>
        <w:t xml:space="preserve">will be </w:t>
      </w:r>
      <w:r w:rsidRPr="00645D46">
        <w:rPr>
          <w:rFonts w:eastAsia="Times New Roman" w:cs="Times New Roman"/>
          <w:color w:val="000000"/>
          <w:sz w:val="24"/>
          <w:szCs w:val="24"/>
        </w:rPr>
        <w:t>notified of bad input.</w:t>
      </w:r>
    </w:p>
    <w:p w:rsidR="00DA5CD4" w:rsidRPr="00645D46" w:rsidRDefault="00DA5CD4" w:rsidP="00C91381">
      <w:pPr>
        <w:pStyle w:val="ListParagraph"/>
        <w:numPr>
          <w:ilvl w:val="0"/>
          <w:numId w:val="60"/>
        </w:numPr>
        <w:spacing w:after="200" w:line="360" w:lineRule="auto"/>
        <w:jc w:val="left"/>
        <w:rPr>
          <w:sz w:val="24"/>
          <w:szCs w:val="24"/>
        </w:rPr>
      </w:pPr>
      <w:r w:rsidRPr="00645D46">
        <w:rPr>
          <w:sz w:val="24"/>
          <w:szCs w:val="24"/>
        </w:rPr>
        <w:lastRenderedPageBreak/>
        <w:t>The system shall allow the head professor to edit an image (SPW5_</w:t>
      </w:r>
      <w:r>
        <w:rPr>
          <w:sz w:val="24"/>
          <w:szCs w:val="24"/>
        </w:rPr>
        <w:t>117</w:t>
      </w:r>
      <w:r w:rsidRPr="00645D46">
        <w:rPr>
          <w:sz w:val="24"/>
          <w:szCs w:val="24"/>
        </w:rPr>
        <w:t>).</w:t>
      </w:r>
    </w:p>
    <w:p w:rsidR="00DA5CD4" w:rsidRPr="00645D46" w:rsidRDefault="00DA5CD4" w:rsidP="00C91381">
      <w:pPr>
        <w:pStyle w:val="ListParagraph"/>
        <w:numPr>
          <w:ilvl w:val="0"/>
          <w:numId w:val="62"/>
        </w:numPr>
        <w:spacing w:after="200" w:line="360" w:lineRule="auto"/>
        <w:jc w:val="left"/>
        <w:rPr>
          <w:sz w:val="24"/>
          <w:szCs w:val="24"/>
        </w:rPr>
      </w:pPr>
      <w:r w:rsidRPr="00645D46">
        <w:rPr>
          <w:sz w:val="24"/>
          <w:szCs w:val="24"/>
        </w:rPr>
        <w:t xml:space="preserve">Reliability: </w:t>
      </w:r>
      <w:r w:rsidRPr="00645D46">
        <w:rPr>
          <w:rFonts w:eastAsia="Times New Roman" w:cs="Times New Roman"/>
          <w:color w:val="000000"/>
          <w:sz w:val="24"/>
          <w:szCs w:val="24"/>
        </w:rPr>
        <w:t xml:space="preserve">Head professor </w:t>
      </w:r>
      <w:r>
        <w:rPr>
          <w:rFonts w:eastAsia="Times New Roman" w:cs="Times New Roman"/>
          <w:color w:val="000000"/>
          <w:sz w:val="24"/>
          <w:szCs w:val="24"/>
        </w:rPr>
        <w:t xml:space="preserve">will be </w:t>
      </w:r>
      <w:r w:rsidRPr="00645D46">
        <w:rPr>
          <w:rFonts w:eastAsia="Times New Roman" w:cs="Times New Roman"/>
          <w:color w:val="000000"/>
          <w:sz w:val="24"/>
          <w:szCs w:val="24"/>
        </w:rPr>
        <w:t>notified of bad input.</w:t>
      </w:r>
    </w:p>
    <w:p w:rsidR="00DA5CD4" w:rsidRPr="00645D46" w:rsidRDefault="00DA5CD4" w:rsidP="00C91381">
      <w:pPr>
        <w:pStyle w:val="ListParagraph"/>
        <w:numPr>
          <w:ilvl w:val="0"/>
          <w:numId w:val="60"/>
        </w:numPr>
        <w:spacing w:after="200" w:line="360" w:lineRule="auto"/>
        <w:jc w:val="left"/>
        <w:rPr>
          <w:sz w:val="24"/>
          <w:szCs w:val="24"/>
        </w:rPr>
      </w:pPr>
      <w:r w:rsidRPr="00645D46">
        <w:rPr>
          <w:sz w:val="24"/>
          <w:szCs w:val="24"/>
        </w:rPr>
        <w:t>The system shall allow the head professor to delete an image (SPW5_</w:t>
      </w:r>
      <w:r>
        <w:rPr>
          <w:sz w:val="24"/>
          <w:szCs w:val="24"/>
        </w:rPr>
        <w:t>116</w:t>
      </w:r>
      <w:r w:rsidRPr="00645D46">
        <w:rPr>
          <w:sz w:val="24"/>
          <w:szCs w:val="24"/>
        </w:rPr>
        <w:t>).</w:t>
      </w:r>
    </w:p>
    <w:p w:rsidR="00DA5CD4" w:rsidRPr="00645D46" w:rsidRDefault="00DA5CD4" w:rsidP="00C91381">
      <w:pPr>
        <w:pStyle w:val="ListParagraph"/>
        <w:numPr>
          <w:ilvl w:val="0"/>
          <w:numId w:val="62"/>
        </w:numPr>
        <w:spacing w:after="200" w:line="360" w:lineRule="auto"/>
        <w:jc w:val="left"/>
        <w:rPr>
          <w:sz w:val="24"/>
          <w:szCs w:val="24"/>
        </w:rPr>
      </w:pPr>
      <w:r w:rsidRPr="00645D46">
        <w:rPr>
          <w:sz w:val="24"/>
          <w:szCs w:val="24"/>
        </w:rPr>
        <w:t>Reliability: Head professor</w:t>
      </w:r>
      <w:r>
        <w:rPr>
          <w:sz w:val="24"/>
          <w:szCs w:val="24"/>
        </w:rPr>
        <w:t xml:space="preserve"> will be</w:t>
      </w:r>
      <w:r w:rsidRPr="00645D46">
        <w:rPr>
          <w:sz w:val="24"/>
          <w:szCs w:val="24"/>
        </w:rPr>
        <w:t xml:space="preserve"> notified to confirm his action.</w:t>
      </w:r>
    </w:p>
    <w:p w:rsidR="00DA5CD4" w:rsidRPr="00645D46" w:rsidRDefault="00DA5CD4" w:rsidP="00C91381">
      <w:pPr>
        <w:pStyle w:val="ListParagraph"/>
        <w:numPr>
          <w:ilvl w:val="0"/>
          <w:numId w:val="60"/>
        </w:numPr>
        <w:spacing w:after="200" w:line="360" w:lineRule="auto"/>
        <w:jc w:val="left"/>
        <w:rPr>
          <w:sz w:val="24"/>
          <w:szCs w:val="24"/>
        </w:rPr>
      </w:pPr>
      <w:r w:rsidRPr="00645D46">
        <w:rPr>
          <w:sz w:val="24"/>
          <w:szCs w:val="24"/>
        </w:rPr>
        <w:t>The system shall allow the head professor to filter existing images (SPW5_</w:t>
      </w:r>
      <w:r>
        <w:rPr>
          <w:sz w:val="24"/>
          <w:szCs w:val="24"/>
        </w:rPr>
        <w:t>114</w:t>
      </w:r>
      <w:r w:rsidRPr="00645D46">
        <w:rPr>
          <w:sz w:val="24"/>
          <w:szCs w:val="24"/>
        </w:rPr>
        <w:t>).</w:t>
      </w:r>
    </w:p>
    <w:p w:rsidR="00DA5CD4" w:rsidRPr="00645D46" w:rsidRDefault="00DA5CD4" w:rsidP="00C91381">
      <w:pPr>
        <w:pStyle w:val="ListParagraph"/>
        <w:numPr>
          <w:ilvl w:val="0"/>
          <w:numId w:val="60"/>
        </w:numPr>
        <w:spacing w:after="200" w:line="360" w:lineRule="auto"/>
        <w:jc w:val="left"/>
        <w:rPr>
          <w:sz w:val="24"/>
          <w:szCs w:val="24"/>
        </w:rPr>
      </w:pPr>
      <w:r w:rsidRPr="00645D46">
        <w:rPr>
          <w:sz w:val="24"/>
          <w:szCs w:val="24"/>
        </w:rPr>
        <w:t>The system shall allow the head professor to set the default email for notification (SPW5_</w:t>
      </w:r>
      <w:r>
        <w:rPr>
          <w:sz w:val="24"/>
          <w:szCs w:val="24"/>
        </w:rPr>
        <w:t>112</w:t>
      </w:r>
      <w:r w:rsidRPr="00645D46">
        <w:rPr>
          <w:sz w:val="24"/>
          <w:szCs w:val="24"/>
        </w:rPr>
        <w:t>).</w:t>
      </w:r>
    </w:p>
    <w:p w:rsidR="00DA5CD4" w:rsidRPr="00D433C1" w:rsidRDefault="00DA5CD4" w:rsidP="00C91381">
      <w:pPr>
        <w:pStyle w:val="ListParagraph"/>
        <w:numPr>
          <w:ilvl w:val="0"/>
          <w:numId w:val="62"/>
        </w:numPr>
        <w:spacing w:after="200" w:line="360" w:lineRule="auto"/>
        <w:jc w:val="left"/>
        <w:rPr>
          <w:sz w:val="24"/>
          <w:szCs w:val="24"/>
        </w:rPr>
      </w:pPr>
      <w:r w:rsidRPr="00645D46">
        <w:rPr>
          <w:sz w:val="24"/>
          <w:szCs w:val="24"/>
        </w:rPr>
        <w:t xml:space="preserve">Reliability: Head professor </w:t>
      </w:r>
      <w:r>
        <w:rPr>
          <w:sz w:val="24"/>
          <w:szCs w:val="24"/>
        </w:rPr>
        <w:t xml:space="preserve">will be </w:t>
      </w:r>
      <w:r w:rsidRPr="00645D46">
        <w:rPr>
          <w:sz w:val="24"/>
          <w:szCs w:val="24"/>
        </w:rPr>
        <w:t>notified of bad input.</w:t>
      </w:r>
    </w:p>
    <w:p w:rsidR="00DA5CD4" w:rsidRPr="00DA5CD4" w:rsidRDefault="00DA5CD4" w:rsidP="00C91381">
      <w:pPr>
        <w:pStyle w:val="ListParagraph"/>
        <w:numPr>
          <w:ilvl w:val="0"/>
          <w:numId w:val="60"/>
        </w:numPr>
        <w:spacing w:after="200" w:line="360" w:lineRule="auto"/>
        <w:jc w:val="left"/>
        <w:rPr>
          <w:sz w:val="24"/>
          <w:szCs w:val="24"/>
        </w:rPr>
      </w:pPr>
      <w:r w:rsidRPr="00645D46">
        <w:rPr>
          <w:sz w:val="24"/>
          <w:szCs w:val="24"/>
        </w:rPr>
        <w:t>The system shall allow the head professor to change the image status (SPW5_</w:t>
      </w:r>
      <w:r>
        <w:rPr>
          <w:sz w:val="24"/>
          <w:szCs w:val="24"/>
        </w:rPr>
        <w:t>115</w:t>
      </w:r>
      <w:r w:rsidRPr="00645D46">
        <w:rPr>
          <w:sz w:val="24"/>
          <w:szCs w:val="24"/>
        </w:rPr>
        <w:t>).</w:t>
      </w:r>
    </w:p>
    <w:p w:rsidR="00DA5CD4" w:rsidRPr="00DA5CD4" w:rsidRDefault="00DA5CD4" w:rsidP="001E16B3">
      <w:pPr>
        <w:pStyle w:val="ListParagraph"/>
        <w:spacing w:after="200" w:line="360" w:lineRule="auto"/>
        <w:jc w:val="left"/>
        <w:rPr>
          <w:rFonts w:eastAsia="Times New Roman" w:cs="Times New Roman"/>
          <w:color w:val="000000"/>
        </w:rPr>
      </w:pPr>
    </w:p>
    <w:p w:rsidR="00E003B7" w:rsidRPr="001E16B3" w:rsidRDefault="00E003B7" w:rsidP="001E16B3">
      <w:pPr>
        <w:pStyle w:val="ListParagraph"/>
        <w:spacing w:after="200" w:line="360" w:lineRule="auto"/>
        <w:jc w:val="left"/>
        <w:rPr>
          <w:rFonts w:eastAsia="Times New Roman" w:cs="Times New Roman"/>
          <w:color w:val="000000"/>
        </w:rPr>
      </w:pPr>
      <w:r w:rsidRPr="001E16B3">
        <w:rPr>
          <w:rFonts w:eastAsia="Times New Roman" w:cs="Times New Roman"/>
          <w:b/>
          <w:color w:val="000000"/>
        </w:rPr>
        <w:t>These following us</w:t>
      </w:r>
      <w:r w:rsidR="00DA5CD4">
        <w:rPr>
          <w:rFonts w:eastAsia="Times New Roman" w:cs="Times New Roman"/>
          <w:b/>
          <w:color w:val="000000"/>
        </w:rPr>
        <w:t>e cases pertain to</w:t>
      </w:r>
      <w:r w:rsidRPr="001E16B3">
        <w:rPr>
          <w:rFonts w:eastAsia="Times New Roman" w:cs="Times New Roman"/>
          <w:b/>
          <w:color w:val="000000"/>
        </w:rPr>
        <w:t xml:space="preserve"> SPWv.4</w:t>
      </w:r>
    </w:p>
    <w:p w:rsidR="00E003B7" w:rsidRPr="001E16B3" w:rsidRDefault="00E003B7" w:rsidP="00C91381">
      <w:pPr>
        <w:pStyle w:val="ListParagraph"/>
        <w:numPr>
          <w:ilvl w:val="0"/>
          <w:numId w:val="6"/>
        </w:numPr>
        <w:spacing w:after="200" w:line="360" w:lineRule="auto"/>
        <w:jc w:val="left"/>
      </w:pPr>
      <w:r w:rsidRPr="001E16B3">
        <w:rPr>
          <w:rFonts w:eastAsia="Times New Roman" w:cs="Times New Roman"/>
          <w:color w:val="000000"/>
        </w:rPr>
        <w:t>The system shall allow the head professor to run a matching algorithm to match students to projects with some customization by him (SPW4_100)</w:t>
      </w:r>
    </w:p>
    <w:p w:rsidR="00E003B7" w:rsidRPr="001E16B3" w:rsidRDefault="00E003B7" w:rsidP="00C91381">
      <w:pPr>
        <w:pStyle w:val="ListParagraph"/>
        <w:numPr>
          <w:ilvl w:val="1"/>
          <w:numId w:val="6"/>
        </w:numPr>
        <w:spacing w:after="200" w:line="360" w:lineRule="auto"/>
        <w:jc w:val="left"/>
      </w:pPr>
      <w:r w:rsidRPr="001E16B3">
        <w:rPr>
          <w:rFonts w:eastAsia="Times New Roman" w:cs="Times New Roman"/>
          <w:color w:val="000000"/>
        </w:rPr>
        <w:t>Usability: During the process the UI will be explained and to an extent intuitive and descriptive.</w:t>
      </w:r>
    </w:p>
    <w:p w:rsidR="00E003B7" w:rsidRPr="001E16B3" w:rsidRDefault="00E003B7" w:rsidP="00C91381">
      <w:pPr>
        <w:pStyle w:val="ListParagraph"/>
        <w:numPr>
          <w:ilvl w:val="1"/>
          <w:numId w:val="6"/>
        </w:numPr>
        <w:spacing w:after="200" w:line="360" w:lineRule="auto"/>
        <w:jc w:val="left"/>
      </w:pPr>
      <w:r w:rsidRPr="001E16B3">
        <w:rPr>
          <w:rFonts w:eastAsia="Times New Roman" w:cs="Times New Roman"/>
          <w:color w:val="000000"/>
        </w:rPr>
        <w:t>Performance: The algorithm will function better than the prior on average. And functions on “good” particular inputs quickly.</w:t>
      </w:r>
    </w:p>
    <w:p w:rsidR="00E003B7" w:rsidRPr="001E16B3" w:rsidRDefault="00E003B7" w:rsidP="00C91381">
      <w:pPr>
        <w:pStyle w:val="ListParagraph"/>
        <w:numPr>
          <w:ilvl w:val="0"/>
          <w:numId w:val="6"/>
        </w:numPr>
        <w:spacing w:after="200" w:line="360" w:lineRule="auto"/>
        <w:jc w:val="left"/>
      </w:pPr>
      <w:r w:rsidRPr="001E16B3">
        <w:rPr>
          <w:rFonts w:eastAsia="Times New Roman" w:cs="Times New Roman"/>
          <w:color w:val="000000"/>
        </w:rPr>
        <w:t>The system shall allow the head professor to rank projects from 0 to 100. (SPW4_101)</w:t>
      </w:r>
    </w:p>
    <w:p w:rsidR="00E003B7" w:rsidRPr="001E16B3" w:rsidRDefault="00E003B7" w:rsidP="00C91381">
      <w:pPr>
        <w:pStyle w:val="ListParagraph"/>
        <w:numPr>
          <w:ilvl w:val="1"/>
          <w:numId w:val="6"/>
        </w:numPr>
        <w:spacing w:after="200" w:line="360" w:lineRule="auto"/>
        <w:jc w:val="left"/>
      </w:pPr>
      <w:r w:rsidRPr="001E16B3">
        <w:rPr>
          <w:rFonts w:eastAsia="Times New Roman" w:cs="Times New Roman"/>
          <w:color w:val="000000"/>
        </w:rPr>
        <w:t>Reliability: Head professor will be notified of their bad input</w:t>
      </w:r>
    </w:p>
    <w:p w:rsidR="00E003B7" w:rsidRPr="001E16B3" w:rsidRDefault="00E003B7" w:rsidP="00C91381">
      <w:pPr>
        <w:pStyle w:val="ListParagraph"/>
        <w:numPr>
          <w:ilvl w:val="0"/>
          <w:numId w:val="6"/>
        </w:numPr>
        <w:spacing w:after="200" w:line="360" w:lineRule="auto"/>
        <w:jc w:val="left"/>
      </w:pPr>
      <w:r w:rsidRPr="001E16B3">
        <w:rPr>
          <w:rFonts w:eastAsia="Times New Roman" w:cs="Times New Roman"/>
          <w:color w:val="000000"/>
        </w:rPr>
        <w:t>The system shall allow students to rank projects from -1 to 100. (SPW4_102)</w:t>
      </w:r>
    </w:p>
    <w:p w:rsidR="00E003B7" w:rsidRPr="001E16B3" w:rsidRDefault="00E003B7" w:rsidP="00C91381">
      <w:pPr>
        <w:pStyle w:val="ListParagraph"/>
        <w:numPr>
          <w:ilvl w:val="1"/>
          <w:numId w:val="6"/>
        </w:numPr>
        <w:spacing w:after="200" w:line="360" w:lineRule="auto"/>
        <w:jc w:val="left"/>
      </w:pPr>
      <w:r w:rsidRPr="001E16B3">
        <w:rPr>
          <w:rFonts w:eastAsia="Times New Roman" w:cs="Times New Roman"/>
          <w:color w:val="000000"/>
        </w:rPr>
        <w:t>Reliability: Student will be notified of their bad input</w:t>
      </w:r>
    </w:p>
    <w:p w:rsidR="00E003B7" w:rsidRPr="001E16B3" w:rsidRDefault="00E003B7" w:rsidP="001E16B3">
      <w:pPr>
        <w:spacing w:line="360" w:lineRule="auto"/>
        <w:ind w:left="720"/>
      </w:pPr>
      <w:r w:rsidRPr="001E16B3">
        <w:t>Taken from SPWv.3 requirements document 4.1.</w:t>
      </w:r>
    </w:p>
    <w:p w:rsidR="00E003B7" w:rsidRPr="001E16B3" w:rsidRDefault="00E003B7" w:rsidP="00C91381">
      <w:pPr>
        <w:pStyle w:val="ListParagraph"/>
        <w:numPr>
          <w:ilvl w:val="0"/>
          <w:numId w:val="7"/>
        </w:numPr>
        <w:spacing w:line="360" w:lineRule="auto"/>
        <w:rPr>
          <w:rFonts w:eastAsia="Times New Roman" w:cs="Times New Roman"/>
          <w:color w:val="000000"/>
        </w:rPr>
      </w:pPr>
      <w:r w:rsidRPr="001E16B3">
        <w:rPr>
          <w:rFonts w:eastAsia="Times New Roman" w:cs="Times New Roman"/>
          <w:color w:val="000000"/>
        </w:rPr>
        <w:t>The following uses cases were defined by SPWv.1</w:t>
      </w:r>
    </w:p>
    <w:p w:rsidR="00E003B7" w:rsidRPr="001E16B3" w:rsidRDefault="00E003B7" w:rsidP="00C91381">
      <w:pPr>
        <w:pStyle w:val="ListParagraph"/>
        <w:numPr>
          <w:ilvl w:val="0"/>
          <w:numId w:val="4"/>
        </w:numPr>
        <w:spacing w:after="200" w:line="360" w:lineRule="auto"/>
        <w:jc w:val="left"/>
        <w:rPr>
          <w:rFonts w:eastAsia="Calibri" w:cs="Calibri"/>
          <w:color w:val="000000"/>
        </w:rPr>
      </w:pPr>
      <w:r w:rsidRPr="001E16B3">
        <w:rPr>
          <w:rFonts w:eastAsia="Times New Roman" w:cs="Times New Roman"/>
          <w:color w:val="000000"/>
        </w:rPr>
        <w:t>The system shall allow non-registered users to register as clients, professors or students using proprietary authentication system (SPW_101)</w:t>
      </w:r>
    </w:p>
    <w:p w:rsidR="00E003B7" w:rsidRPr="001E16B3" w:rsidRDefault="00E003B7" w:rsidP="00C91381">
      <w:pPr>
        <w:pStyle w:val="ListParagraph"/>
        <w:numPr>
          <w:ilvl w:val="0"/>
          <w:numId w:val="4"/>
        </w:numPr>
        <w:spacing w:after="200" w:line="360" w:lineRule="auto"/>
        <w:jc w:val="left"/>
        <w:rPr>
          <w:rFonts w:eastAsia="Calibri" w:cs="Calibri"/>
          <w:color w:val="000000"/>
        </w:rPr>
      </w:pPr>
      <w:r w:rsidRPr="001E16B3">
        <w:rPr>
          <w:rFonts w:eastAsia="Times New Roman" w:cs="Times New Roman"/>
          <w:color w:val="000000"/>
        </w:rPr>
        <w:t>The system shall allow registered users to login as clients, professors or students using Google accounts (SPW_102)</w:t>
      </w:r>
    </w:p>
    <w:p w:rsidR="00E003B7" w:rsidRPr="001E16B3" w:rsidRDefault="00E003B7" w:rsidP="00C91381">
      <w:pPr>
        <w:pStyle w:val="ListParagraph"/>
        <w:numPr>
          <w:ilvl w:val="0"/>
          <w:numId w:val="4"/>
        </w:numPr>
        <w:spacing w:after="200" w:line="360" w:lineRule="auto"/>
        <w:jc w:val="left"/>
        <w:rPr>
          <w:rFonts w:eastAsia="Calibri" w:cs="Calibri"/>
          <w:color w:val="000000"/>
        </w:rPr>
      </w:pPr>
      <w:r w:rsidRPr="001E16B3">
        <w:rPr>
          <w:rFonts w:eastAsia="Times New Roman" w:cs="Times New Roman"/>
          <w:color w:val="000000"/>
        </w:rPr>
        <w:t>The system shall allow registered users to login as clients, professors or students using Facebook accounts (SPW_103)</w:t>
      </w:r>
    </w:p>
    <w:p w:rsidR="00E003B7" w:rsidRPr="001E16B3" w:rsidRDefault="00E003B7" w:rsidP="00C91381">
      <w:pPr>
        <w:pStyle w:val="ListParagraph"/>
        <w:numPr>
          <w:ilvl w:val="0"/>
          <w:numId w:val="4"/>
        </w:numPr>
        <w:spacing w:after="200" w:line="360" w:lineRule="auto"/>
        <w:jc w:val="left"/>
        <w:rPr>
          <w:rFonts w:eastAsia="Calibri" w:cs="Calibri"/>
          <w:color w:val="000000"/>
        </w:rPr>
      </w:pPr>
      <w:r w:rsidRPr="001E16B3">
        <w:rPr>
          <w:rFonts w:eastAsia="Times New Roman" w:cs="Times New Roman"/>
          <w:color w:val="000000"/>
        </w:rPr>
        <w:lastRenderedPageBreak/>
        <w:t>The system shall allow registered users to login as clients, professors or students using LinkedIn accounts (SPW_104)</w:t>
      </w:r>
    </w:p>
    <w:p w:rsidR="00E003B7" w:rsidRPr="001E16B3" w:rsidRDefault="00E003B7" w:rsidP="00C91381">
      <w:pPr>
        <w:pStyle w:val="ListParagraph"/>
        <w:numPr>
          <w:ilvl w:val="0"/>
          <w:numId w:val="4"/>
        </w:numPr>
        <w:spacing w:after="200" w:line="360" w:lineRule="auto"/>
        <w:jc w:val="left"/>
        <w:rPr>
          <w:rFonts w:eastAsia="Calibri" w:cs="Calibri"/>
          <w:color w:val="000000"/>
        </w:rPr>
      </w:pPr>
      <w:r w:rsidRPr="001E16B3">
        <w:rPr>
          <w:rFonts w:eastAsia="Times New Roman" w:cs="Times New Roman"/>
          <w:color w:val="000000"/>
        </w:rPr>
        <w:t>The system shall allow registered users to login as clients, professors or students using proprietary authentication system (SPW_105)</w:t>
      </w:r>
    </w:p>
    <w:p w:rsidR="00E003B7" w:rsidRPr="001E16B3" w:rsidRDefault="00E003B7" w:rsidP="00C91381">
      <w:pPr>
        <w:pStyle w:val="ListParagraph"/>
        <w:numPr>
          <w:ilvl w:val="0"/>
          <w:numId w:val="4"/>
        </w:numPr>
        <w:spacing w:after="200" w:line="360" w:lineRule="auto"/>
        <w:jc w:val="left"/>
        <w:rPr>
          <w:rFonts w:eastAsia="Calibri" w:cs="Calibri"/>
          <w:color w:val="000000"/>
        </w:rPr>
      </w:pPr>
      <w:r w:rsidRPr="001E16B3">
        <w:rPr>
          <w:rFonts w:eastAsia="Times New Roman" w:cs="Times New Roman"/>
          <w:color w:val="000000"/>
        </w:rPr>
        <w:t>The system shall allow filling students, professor and clients’ profile from LinkedIn (SPW_201)</w:t>
      </w:r>
    </w:p>
    <w:p w:rsidR="00E003B7" w:rsidRPr="001E16B3" w:rsidRDefault="00E003B7" w:rsidP="00C91381">
      <w:pPr>
        <w:pStyle w:val="ListParagraph"/>
        <w:numPr>
          <w:ilvl w:val="0"/>
          <w:numId w:val="4"/>
        </w:numPr>
        <w:spacing w:after="200" w:line="360" w:lineRule="auto"/>
        <w:jc w:val="left"/>
        <w:rPr>
          <w:rFonts w:eastAsia="Calibri" w:cs="Calibri"/>
          <w:color w:val="000000"/>
        </w:rPr>
      </w:pPr>
      <w:r w:rsidRPr="001E16B3">
        <w:rPr>
          <w:rFonts w:eastAsia="Times New Roman" w:cs="Times New Roman"/>
          <w:color w:val="000000"/>
        </w:rPr>
        <w:t>The system shall allow students, professors and clients to edit their profile  (SPW_202)</w:t>
      </w:r>
    </w:p>
    <w:p w:rsidR="00E003B7" w:rsidRPr="001E16B3" w:rsidRDefault="00E003B7" w:rsidP="00C91381">
      <w:pPr>
        <w:pStyle w:val="ListParagraph"/>
        <w:numPr>
          <w:ilvl w:val="0"/>
          <w:numId w:val="4"/>
        </w:numPr>
        <w:spacing w:after="200" w:line="360" w:lineRule="auto"/>
        <w:jc w:val="left"/>
        <w:rPr>
          <w:rFonts w:eastAsia="Calibri" w:cs="Calibri"/>
          <w:color w:val="000000"/>
        </w:rPr>
      </w:pPr>
      <w:r w:rsidRPr="001E16B3">
        <w:rPr>
          <w:rFonts w:eastAsia="Times New Roman" w:cs="Times New Roman"/>
          <w:color w:val="000000"/>
        </w:rPr>
        <w:t>The system shall allow students, professors and clients to browse users’ profiles (SPW_203)</w:t>
      </w:r>
    </w:p>
    <w:p w:rsidR="00E003B7" w:rsidRPr="001E16B3" w:rsidRDefault="00E003B7" w:rsidP="00C91381">
      <w:pPr>
        <w:pStyle w:val="ListParagraph"/>
        <w:numPr>
          <w:ilvl w:val="0"/>
          <w:numId w:val="4"/>
        </w:numPr>
        <w:spacing w:after="200" w:line="360" w:lineRule="auto"/>
        <w:jc w:val="left"/>
        <w:rPr>
          <w:rFonts w:eastAsia="Calibri" w:cs="Calibri"/>
          <w:color w:val="000000"/>
        </w:rPr>
      </w:pPr>
      <w:r w:rsidRPr="001E16B3">
        <w:rPr>
          <w:rFonts w:eastAsia="Times New Roman" w:cs="Times New Roman"/>
          <w:color w:val="000000"/>
        </w:rPr>
        <w:t>The system shall allow students, professors and clients to browse projects (SPW_204)</w:t>
      </w:r>
    </w:p>
    <w:p w:rsidR="00E003B7" w:rsidRPr="001E16B3" w:rsidRDefault="00E003B7" w:rsidP="00C91381">
      <w:pPr>
        <w:pStyle w:val="ListParagraph"/>
        <w:numPr>
          <w:ilvl w:val="0"/>
          <w:numId w:val="4"/>
        </w:numPr>
        <w:spacing w:after="200" w:line="360" w:lineRule="auto"/>
        <w:jc w:val="left"/>
        <w:rPr>
          <w:rFonts w:eastAsia="Calibri" w:cs="Calibri"/>
          <w:color w:val="000000"/>
        </w:rPr>
      </w:pPr>
      <w:r w:rsidRPr="001E16B3">
        <w:rPr>
          <w:rFonts w:eastAsia="Times New Roman" w:cs="Times New Roman"/>
          <w:color w:val="000000"/>
        </w:rPr>
        <w:t>The system shall allow students, professors and clients to browse projects and users by skill (SPW_205)</w:t>
      </w:r>
    </w:p>
    <w:p w:rsidR="00E003B7" w:rsidRPr="001E16B3" w:rsidRDefault="00E003B7" w:rsidP="00C91381">
      <w:pPr>
        <w:pStyle w:val="ListParagraph"/>
        <w:numPr>
          <w:ilvl w:val="0"/>
          <w:numId w:val="4"/>
        </w:numPr>
        <w:spacing w:after="200" w:line="360" w:lineRule="auto"/>
        <w:jc w:val="left"/>
        <w:rPr>
          <w:rFonts w:eastAsia="Calibri" w:cs="Calibri"/>
          <w:color w:val="000000"/>
        </w:rPr>
      </w:pPr>
      <w:r w:rsidRPr="001E16B3">
        <w:rPr>
          <w:rFonts w:eastAsia="Times New Roman" w:cs="Times New Roman"/>
          <w:color w:val="000000"/>
        </w:rPr>
        <w:t>The system shall allow students, professors and clients to browse past projects (SPW_206)</w:t>
      </w:r>
    </w:p>
    <w:p w:rsidR="00E003B7" w:rsidRPr="001E16B3" w:rsidRDefault="00E003B7" w:rsidP="00C91381">
      <w:pPr>
        <w:pStyle w:val="ListParagraph"/>
        <w:numPr>
          <w:ilvl w:val="0"/>
          <w:numId w:val="4"/>
        </w:numPr>
        <w:spacing w:after="200" w:line="360" w:lineRule="auto"/>
        <w:jc w:val="left"/>
        <w:rPr>
          <w:rFonts w:eastAsia="Calibri" w:cs="Calibri"/>
          <w:color w:val="000000"/>
        </w:rPr>
      </w:pPr>
      <w:r w:rsidRPr="001E16B3">
        <w:rPr>
          <w:rFonts w:eastAsia="Times New Roman" w:cs="Times New Roman"/>
          <w:color w:val="000000"/>
        </w:rPr>
        <w:t>The system shall provide an ordered list with suggested projects for students, professors and clients (SPW_301)</w:t>
      </w:r>
    </w:p>
    <w:p w:rsidR="00E003B7" w:rsidRPr="001E16B3" w:rsidRDefault="00E003B7" w:rsidP="00C91381">
      <w:pPr>
        <w:pStyle w:val="ListParagraph"/>
        <w:numPr>
          <w:ilvl w:val="0"/>
          <w:numId w:val="4"/>
        </w:numPr>
        <w:spacing w:after="200" w:line="360" w:lineRule="auto"/>
        <w:jc w:val="left"/>
        <w:rPr>
          <w:rFonts w:eastAsia="Calibri" w:cs="Calibri"/>
          <w:color w:val="000000"/>
        </w:rPr>
      </w:pPr>
      <w:r w:rsidRPr="001E16B3">
        <w:rPr>
          <w:rFonts w:eastAsia="Times New Roman" w:cs="Times New Roman"/>
          <w:color w:val="000000"/>
        </w:rPr>
        <w:t>The system shall provide an ordered list with suitable candidates for possible mentors (SPW_302)</w:t>
      </w:r>
    </w:p>
    <w:p w:rsidR="00E003B7" w:rsidRPr="001E16B3" w:rsidRDefault="00E003B7" w:rsidP="00C91381">
      <w:pPr>
        <w:pStyle w:val="ListParagraph"/>
        <w:numPr>
          <w:ilvl w:val="0"/>
          <w:numId w:val="4"/>
        </w:numPr>
        <w:spacing w:after="200" w:line="360" w:lineRule="auto"/>
        <w:jc w:val="left"/>
        <w:rPr>
          <w:rFonts w:eastAsia="Calibri" w:cs="Calibri"/>
          <w:color w:val="000000"/>
        </w:rPr>
      </w:pPr>
      <w:r w:rsidRPr="001E16B3">
        <w:rPr>
          <w:rFonts w:eastAsia="Times New Roman" w:cs="Times New Roman"/>
          <w:color w:val="000000"/>
        </w:rPr>
        <w:t>The system shall provide an ordered list with suitable candidates for possible team members (SPW_303)</w:t>
      </w:r>
    </w:p>
    <w:p w:rsidR="00E003B7" w:rsidRPr="001E16B3" w:rsidRDefault="00E003B7" w:rsidP="00C91381">
      <w:pPr>
        <w:pStyle w:val="ListParagraph"/>
        <w:numPr>
          <w:ilvl w:val="0"/>
          <w:numId w:val="4"/>
        </w:numPr>
        <w:spacing w:after="200" w:line="360" w:lineRule="auto"/>
        <w:jc w:val="left"/>
        <w:rPr>
          <w:rFonts w:eastAsia="Calibri" w:cs="Calibri"/>
          <w:color w:val="000000"/>
        </w:rPr>
      </w:pPr>
      <w:r w:rsidRPr="001E16B3">
        <w:rPr>
          <w:rFonts w:eastAsia="Times New Roman" w:cs="Times New Roman"/>
          <w:color w:val="000000"/>
        </w:rPr>
        <w:t>The system shall allow mentors and team members to edit their projects (SPW_304)</w:t>
      </w:r>
    </w:p>
    <w:p w:rsidR="00E003B7" w:rsidRPr="001E16B3" w:rsidRDefault="00E003B7" w:rsidP="00C91381">
      <w:pPr>
        <w:pStyle w:val="ListParagraph"/>
        <w:numPr>
          <w:ilvl w:val="0"/>
          <w:numId w:val="4"/>
        </w:numPr>
        <w:spacing w:after="200" w:line="360" w:lineRule="auto"/>
        <w:jc w:val="left"/>
        <w:rPr>
          <w:rFonts w:eastAsia="Calibri" w:cs="Calibri"/>
          <w:color w:val="000000"/>
        </w:rPr>
      </w:pPr>
      <w:r w:rsidRPr="001E16B3">
        <w:rPr>
          <w:rFonts w:eastAsia="Times New Roman" w:cs="Times New Roman"/>
          <w:color w:val="000000"/>
        </w:rPr>
        <w:t>The system shall allow students, professors and clients to propose a project (SPW_401)</w:t>
      </w:r>
    </w:p>
    <w:p w:rsidR="00E003B7" w:rsidRPr="001E16B3" w:rsidRDefault="00E003B7" w:rsidP="00C91381">
      <w:pPr>
        <w:pStyle w:val="ListParagraph"/>
        <w:numPr>
          <w:ilvl w:val="0"/>
          <w:numId w:val="4"/>
        </w:numPr>
        <w:spacing w:after="200" w:line="360" w:lineRule="auto"/>
        <w:jc w:val="left"/>
        <w:rPr>
          <w:rFonts w:eastAsia="Calibri" w:cs="Calibri"/>
          <w:color w:val="000000"/>
        </w:rPr>
      </w:pPr>
      <w:r w:rsidRPr="001E16B3">
        <w:rPr>
          <w:rFonts w:eastAsia="Times New Roman" w:cs="Times New Roman"/>
          <w:color w:val="000000"/>
        </w:rPr>
        <w:t>The system shall allow students, clients and professors to join a project during the first period of the semester (SPW_402)</w:t>
      </w:r>
    </w:p>
    <w:p w:rsidR="00E003B7" w:rsidRPr="001E16B3" w:rsidRDefault="00E003B7" w:rsidP="00C91381">
      <w:pPr>
        <w:pStyle w:val="ListParagraph"/>
        <w:numPr>
          <w:ilvl w:val="0"/>
          <w:numId w:val="4"/>
        </w:numPr>
        <w:spacing w:after="200" w:line="360" w:lineRule="auto"/>
        <w:jc w:val="left"/>
        <w:rPr>
          <w:rFonts w:eastAsia="Calibri" w:cs="Calibri"/>
          <w:color w:val="000000"/>
        </w:rPr>
      </w:pPr>
      <w:r w:rsidRPr="001E16B3">
        <w:rPr>
          <w:rFonts w:eastAsia="Times New Roman" w:cs="Times New Roman"/>
          <w:color w:val="000000"/>
        </w:rPr>
        <w:t>The system shall allow students and mentors to leave a project during the first period of the semester (SPW_403)</w:t>
      </w:r>
    </w:p>
    <w:p w:rsidR="00E003B7" w:rsidRPr="001E16B3" w:rsidRDefault="00E003B7" w:rsidP="00C91381">
      <w:pPr>
        <w:pStyle w:val="ListParagraph"/>
        <w:numPr>
          <w:ilvl w:val="0"/>
          <w:numId w:val="4"/>
        </w:numPr>
        <w:spacing w:after="200" w:line="360" w:lineRule="auto"/>
        <w:jc w:val="left"/>
        <w:rPr>
          <w:rFonts w:eastAsia="Calibri" w:cs="Calibri"/>
          <w:color w:val="000000"/>
        </w:rPr>
      </w:pPr>
      <w:r w:rsidRPr="001E16B3">
        <w:rPr>
          <w:rFonts w:eastAsia="Times New Roman" w:cs="Times New Roman"/>
          <w:color w:val="000000"/>
        </w:rPr>
        <w:t>The system shall allow team members and mentors to invite other users to their project during the first period of the semester (SPW_404)</w:t>
      </w:r>
    </w:p>
    <w:p w:rsidR="00E003B7" w:rsidRPr="001E16B3" w:rsidRDefault="00E003B7" w:rsidP="00C91381">
      <w:pPr>
        <w:pStyle w:val="ListParagraph"/>
        <w:numPr>
          <w:ilvl w:val="0"/>
          <w:numId w:val="4"/>
        </w:numPr>
        <w:spacing w:after="200" w:line="360" w:lineRule="auto"/>
        <w:jc w:val="left"/>
        <w:rPr>
          <w:rFonts w:eastAsia="Calibri" w:cs="Calibri"/>
          <w:color w:val="000000"/>
        </w:rPr>
      </w:pPr>
      <w:r w:rsidRPr="001E16B3">
        <w:rPr>
          <w:rFonts w:eastAsia="Times New Roman" w:cs="Times New Roman"/>
          <w:color w:val="000000"/>
        </w:rPr>
        <w:t>The system shall allow head professor to accept/reject projects proposals (SPW_405)</w:t>
      </w:r>
    </w:p>
    <w:p w:rsidR="00E003B7" w:rsidRPr="001E16B3" w:rsidRDefault="00E003B7" w:rsidP="00C91381">
      <w:pPr>
        <w:pStyle w:val="ListParagraph"/>
        <w:numPr>
          <w:ilvl w:val="0"/>
          <w:numId w:val="4"/>
        </w:numPr>
        <w:spacing w:after="200" w:line="360" w:lineRule="auto"/>
        <w:jc w:val="left"/>
        <w:rPr>
          <w:rFonts w:eastAsia="Calibri" w:cs="Calibri"/>
          <w:color w:val="000000"/>
        </w:rPr>
      </w:pPr>
      <w:r w:rsidRPr="001E16B3">
        <w:rPr>
          <w:rFonts w:eastAsia="Times New Roman" w:cs="Times New Roman"/>
          <w:color w:val="000000"/>
        </w:rPr>
        <w:t>The system shall allow administrator to do all previous actions (SPW_501)</w:t>
      </w:r>
    </w:p>
    <w:p w:rsidR="00E003B7" w:rsidRPr="001E16B3" w:rsidRDefault="00E003B7" w:rsidP="00C91381">
      <w:pPr>
        <w:pStyle w:val="ListParagraph"/>
        <w:numPr>
          <w:ilvl w:val="0"/>
          <w:numId w:val="4"/>
        </w:numPr>
        <w:spacing w:after="200" w:line="360" w:lineRule="auto"/>
        <w:jc w:val="left"/>
        <w:rPr>
          <w:rFonts w:eastAsia="Calibri" w:cs="Calibri"/>
          <w:color w:val="000000"/>
        </w:rPr>
      </w:pPr>
      <w:r w:rsidRPr="001E16B3">
        <w:rPr>
          <w:rFonts w:eastAsia="Times New Roman" w:cs="Times New Roman"/>
          <w:color w:val="000000"/>
        </w:rPr>
        <w:t>The system shall allow head professor to activate/delete users (SPW_502)</w:t>
      </w:r>
    </w:p>
    <w:p w:rsidR="00E003B7" w:rsidRPr="001E16B3" w:rsidRDefault="00E003B7" w:rsidP="001E16B3">
      <w:pPr>
        <w:pStyle w:val="ListParagraph"/>
        <w:spacing w:after="0" w:line="360" w:lineRule="auto"/>
        <w:jc w:val="left"/>
        <w:rPr>
          <w:rFonts w:eastAsia="Calibri" w:cs="Calibri"/>
          <w:color w:val="000000"/>
        </w:rPr>
      </w:pPr>
    </w:p>
    <w:p w:rsidR="00E003B7" w:rsidRPr="001E16B3" w:rsidRDefault="00E003B7" w:rsidP="00C91381">
      <w:pPr>
        <w:pStyle w:val="ListParagraph"/>
        <w:numPr>
          <w:ilvl w:val="0"/>
          <w:numId w:val="7"/>
        </w:numPr>
        <w:spacing w:after="0" w:line="360" w:lineRule="auto"/>
        <w:jc w:val="left"/>
        <w:rPr>
          <w:rFonts w:eastAsia="Calibri" w:cs="Calibri"/>
          <w:color w:val="000000"/>
        </w:rPr>
      </w:pPr>
      <w:r w:rsidRPr="001E16B3">
        <w:rPr>
          <w:rFonts w:eastAsia="Times New Roman" w:cs="Times New Roman"/>
          <w:color w:val="000000"/>
        </w:rPr>
        <w:t xml:space="preserve">Next, the uses cases implemented for the Senior Project Website Version 2. Some were mentioned in the version 1 documentation but were not implemented; others were already </w:t>
      </w:r>
      <w:r w:rsidRPr="001E16B3">
        <w:rPr>
          <w:rFonts w:eastAsia="Times New Roman" w:cs="Times New Roman"/>
          <w:color w:val="000000"/>
        </w:rPr>
        <w:lastRenderedPageBreak/>
        <w:t>developed in the previous version and will only suffer little modification while others were implemented from scratch. In addition we will consider security use cases.</w:t>
      </w:r>
    </w:p>
    <w:p w:rsidR="00E003B7" w:rsidRPr="001E16B3" w:rsidRDefault="00E003B7" w:rsidP="00C91381">
      <w:pPr>
        <w:pStyle w:val="ListParagraph"/>
        <w:numPr>
          <w:ilvl w:val="0"/>
          <w:numId w:val="5"/>
        </w:numPr>
        <w:spacing w:after="200" w:line="360" w:lineRule="auto"/>
        <w:jc w:val="left"/>
        <w:rPr>
          <w:rFonts w:eastAsia="Calibri" w:cs="Calibri"/>
          <w:color w:val="000000"/>
        </w:rPr>
      </w:pPr>
      <w:r w:rsidRPr="001E16B3">
        <w:rPr>
          <w:rFonts w:eastAsia="Times New Roman" w:cs="Times New Roman"/>
          <w:color w:val="000000"/>
        </w:rPr>
        <w:t xml:space="preserve">The system shall allow students enrolled on Senior Project Class to log in using FIU panther email software (SPW2_101) </w:t>
      </w:r>
    </w:p>
    <w:p w:rsidR="00E003B7" w:rsidRPr="001E16B3" w:rsidRDefault="00E003B7" w:rsidP="00C91381">
      <w:pPr>
        <w:pStyle w:val="ListParagraph"/>
        <w:numPr>
          <w:ilvl w:val="0"/>
          <w:numId w:val="5"/>
        </w:numPr>
        <w:spacing w:after="200" w:line="360" w:lineRule="auto"/>
        <w:jc w:val="left"/>
        <w:rPr>
          <w:rFonts w:eastAsia="Calibri" w:cs="Calibri"/>
          <w:color w:val="000000"/>
        </w:rPr>
      </w:pPr>
      <w:r w:rsidRPr="001E16B3">
        <w:rPr>
          <w:rFonts w:eastAsia="Times New Roman" w:cs="Times New Roman"/>
          <w:color w:val="000000"/>
        </w:rPr>
        <w:t>The system shall allow non-registered users to login as guests. (SPW2_102)</w:t>
      </w:r>
    </w:p>
    <w:p w:rsidR="00E003B7" w:rsidRPr="001E16B3" w:rsidRDefault="00E003B7" w:rsidP="00C91381">
      <w:pPr>
        <w:pStyle w:val="ListParagraph"/>
        <w:numPr>
          <w:ilvl w:val="0"/>
          <w:numId w:val="5"/>
        </w:numPr>
        <w:spacing w:after="200" w:line="360" w:lineRule="auto"/>
        <w:jc w:val="left"/>
        <w:rPr>
          <w:rFonts w:eastAsia="Calibri" w:cs="Calibri"/>
          <w:color w:val="000000"/>
        </w:rPr>
      </w:pPr>
      <w:r w:rsidRPr="001E16B3">
        <w:rPr>
          <w:rFonts w:eastAsia="Times New Roman" w:cs="Times New Roman"/>
          <w:color w:val="000000"/>
        </w:rPr>
        <w:t>The system shall allow professors to login using SPW authentication system. (SPW2_103)</w:t>
      </w:r>
    </w:p>
    <w:p w:rsidR="00E003B7" w:rsidRPr="001E16B3" w:rsidRDefault="00E003B7" w:rsidP="00C91381">
      <w:pPr>
        <w:pStyle w:val="ListParagraph"/>
        <w:numPr>
          <w:ilvl w:val="0"/>
          <w:numId w:val="5"/>
        </w:numPr>
        <w:spacing w:after="200" w:line="360" w:lineRule="auto"/>
        <w:jc w:val="left"/>
        <w:rPr>
          <w:rFonts w:eastAsia="Calibri" w:cs="Calibri"/>
          <w:color w:val="000000"/>
        </w:rPr>
      </w:pPr>
      <w:r w:rsidRPr="001E16B3">
        <w:rPr>
          <w:rFonts w:eastAsia="Times New Roman" w:cs="Times New Roman"/>
          <w:color w:val="000000"/>
        </w:rPr>
        <w:t>The system shall allow students and professors  to logout from the system (SPW2_104)</w:t>
      </w:r>
    </w:p>
    <w:p w:rsidR="00E003B7" w:rsidRPr="001E16B3" w:rsidRDefault="00E003B7" w:rsidP="00C91381">
      <w:pPr>
        <w:pStyle w:val="ListParagraph"/>
        <w:numPr>
          <w:ilvl w:val="0"/>
          <w:numId w:val="5"/>
        </w:numPr>
        <w:spacing w:after="200" w:line="360" w:lineRule="auto"/>
        <w:jc w:val="left"/>
        <w:rPr>
          <w:rFonts w:eastAsia="Times New Roman" w:cs="Times New Roman"/>
          <w:color w:val="000000"/>
        </w:rPr>
      </w:pPr>
      <w:r w:rsidRPr="001E16B3">
        <w:rPr>
          <w:rFonts w:eastAsia="Times New Roman" w:cs="Times New Roman"/>
          <w:color w:val="000000"/>
        </w:rPr>
        <w:t>The API shall validate if a student is enrolled on Senior Project class. (SPW2_105)</w:t>
      </w:r>
    </w:p>
    <w:p w:rsidR="00E003B7" w:rsidRPr="001E16B3" w:rsidRDefault="00E003B7" w:rsidP="00C91381">
      <w:pPr>
        <w:pStyle w:val="ListParagraph"/>
        <w:numPr>
          <w:ilvl w:val="0"/>
          <w:numId w:val="5"/>
        </w:numPr>
        <w:spacing w:after="200" w:line="360" w:lineRule="auto"/>
        <w:jc w:val="left"/>
        <w:rPr>
          <w:rFonts w:eastAsia="Times New Roman" w:cs="Times New Roman"/>
          <w:color w:val="000000"/>
        </w:rPr>
      </w:pPr>
      <w:r w:rsidRPr="001E16B3">
        <w:rPr>
          <w:rFonts w:eastAsia="Times New Roman" w:cs="Times New Roman"/>
          <w:color w:val="000000"/>
        </w:rPr>
        <w:t>The API shall provide a method to refresh SPW system with the latest info from the file. (SPW2_106)</w:t>
      </w:r>
    </w:p>
    <w:p w:rsidR="00E003B7" w:rsidRPr="001E16B3" w:rsidRDefault="00E003B7" w:rsidP="00C91381">
      <w:pPr>
        <w:pStyle w:val="ListParagraph"/>
        <w:numPr>
          <w:ilvl w:val="0"/>
          <w:numId w:val="5"/>
        </w:numPr>
        <w:spacing w:after="200" w:line="360" w:lineRule="auto"/>
        <w:jc w:val="left"/>
        <w:rPr>
          <w:rFonts w:eastAsia="Times New Roman" w:cs="Times New Roman"/>
          <w:color w:val="000000"/>
        </w:rPr>
      </w:pPr>
      <w:r w:rsidRPr="001E16B3">
        <w:rPr>
          <w:rFonts w:eastAsia="Times New Roman" w:cs="Times New Roman"/>
          <w:color w:val="000000"/>
        </w:rPr>
        <w:t>The API shall create new students profiles.(SPW2_107)</w:t>
      </w:r>
    </w:p>
    <w:p w:rsidR="00E003B7" w:rsidRPr="001E16B3" w:rsidRDefault="00E003B7" w:rsidP="00C91381">
      <w:pPr>
        <w:pStyle w:val="ListParagraph"/>
        <w:numPr>
          <w:ilvl w:val="0"/>
          <w:numId w:val="5"/>
        </w:numPr>
        <w:spacing w:after="200" w:line="360" w:lineRule="auto"/>
        <w:jc w:val="left"/>
        <w:rPr>
          <w:rFonts w:eastAsia="Times New Roman" w:cs="Times New Roman"/>
          <w:color w:val="000000"/>
        </w:rPr>
      </w:pPr>
      <w:r w:rsidRPr="001E16B3">
        <w:rPr>
          <w:rFonts w:eastAsia="Times New Roman" w:cs="Times New Roman"/>
          <w:color w:val="000000"/>
        </w:rPr>
        <w:t xml:space="preserve">The API shall delete students profiles for inactive (not registered on Senior Project class) students. (SPW2_108)  </w:t>
      </w:r>
    </w:p>
    <w:p w:rsidR="00E003B7" w:rsidRPr="001E16B3" w:rsidRDefault="00E003B7" w:rsidP="00C91381">
      <w:pPr>
        <w:pStyle w:val="ListParagraph"/>
        <w:numPr>
          <w:ilvl w:val="0"/>
          <w:numId w:val="5"/>
        </w:numPr>
        <w:spacing w:after="200" w:line="360" w:lineRule="auto"/>
        <w:jc w:val="left"/>
        <w:rPr>
          <w:rFonts w:eastAsia="Times New Roman" w:cs="Times New Roman"/>
          <w:color w:val="000000"/>
        </w:rPr>
      </w:pPr>
      <w:r w:rsidRPr="001E16B3">
        <w:rPr>
          <w:rFonts w:eastAsia="Times New Roman" w:cs="Times New Roman"/>
          <w:color w:val="000000"/>
        </w:rPr>
        <w:t>The API shall delete projects created for inactive students and that have status pending professor approval. (SPW2_109)</w:t>
      </w:r>
    </w:p>
    <w:p w:rsidR="00E003B7" w:rsidRPr="001E16B3" w:rsidRDefault="00E003B7" w:rsidP="00C91381">
      <w:pPr>
        <w:pStyle w:val="ListParagraph"/>
        <w:numPr>
          <w:ilvl w:val="0"/>
          <w:numId w:val="5"/>
        </w:numPr>
        <w:spacing w:after="200" w:line="360" w:lineRule="auto"/>
        <w:jc w:val="left"/>
        <w:rPr>
          <w:rFonts w:eastAsia="Times New Roman" w:cs="Times New Roman"/>
          <w:color w:val="000000"/>
        </w:rPr>
      </w:pPr>
      <w:r w:rsidRPr="001E16B3">
        <w:rPr>
          <w:rFonts w:eastAsia="Times New Roman" w:cs="Times New Roman"/>
          <w:color w:val="000000"/>
        </w:rPr>
        <w:t xml:space="preserve">The API shall provide a list with information from all students enrolled on Senior Project class and the title of their project. (SPW2_110)  </w:t>
      </w:r>
    </w:p>
    <w:p w:rsidR="00E003B7" w:rsidRPr="001E16B3" w:rsidRDefault="00E003B7" w:rsidP="00C91381">
      <w:pPr>
        <w:pStyle w:val="ListParagraph"/>
        <w:numPr>
          <w:ilvl w:val="0"/>
          <w:numId w:val="5"/>
        </w:numPr>
        <w:spacing w:after="200" w:line="360" w:lineRule="auto"/>
        <w:jc w:val="left"/>
        <w:rPr>
          <w:rFonts w:eastAsia="Calibri" w:cs="Calibri"/>
          <w:color w:val="000000"/>
        </w:rPr>
      </w:pPr>
      <w:r w:rsidRPr="001E16B3">
        <w:rPr>
          <w:rFonts w:eastAsia="Times New Roman" w:cs="Times New Roman"/>
          <w:color w:val="000000"/>
        </w:rPr>
        <w:t>The system shall allow students and professors to edit their profile  (SPW2_201)</w:t>
      </w:r>
    </w:p>
    <w:p w:rsidR="00E003B7" w:rsidRPr="001E16B3" w:rsidRDefault="00E003B7" w:rsidP="00C91381">
      <w:pPr>
        <w:pStyle w:val="ListParagraph"/>
        <w:numPr>
          <w:ilvl w:val="0"/>
          <w:numId w:val="5"/>
        </w:numPr>
        <w:spacing w:after="200" w:line="360" w:lineRule="auto"/>
        <w:jc w:val="left"/>
        <w:rPr>
          <w:rFonts w:eastAsia="Calibri" w:cs="Calibri"/>
          <w:color w:val="000000"/>
        </w:rPr>
      </w:pPr>
      <w:r w:rsidRPr="001E16B3">
        <w:rPr>
          <w:rFonts w:eastAsia="Times New Roman" w:cs="Times New Roman"/>
          <w:color w:val="000000"/>
        </w:rPr>
        <w:t>The system shall allow students and professor to sync their profile with LinkedIn (SPW2_202)</w:t>
      </w:r>
    </w:p>
    <w:p w:rsidR="00E003B7" w:rsidRPr="001E16B3" w:rsidRDefault="00E003B7" w:rsidP="00C91381">
      <w:pPr>
        <w:pStyle w:val="ListParagraph"/>
        <w:numPr>
          <w:ilvl w:val="0"/>
          <w:numId w:val="5"/>
        </w:numPr>
        <w:spacing w:after="200" w:line="360" w:lineRule="auto"/>
        <w:jc w:val="left"/>
        <w:rPr>
          <w:rFonts w:eastAsia="Calibri" w:cs="Calibri"/>
          <w:color w:val="000000"/>
        </w:rPr>
      </w:pPr>
      <w:r w:rsidRPr="001E16B3">
        <w:rPr>
          <w:rFonts w:eastAsia="Times New Roman" w:cs="Times New Roman"/>
          <w:color w:val="000000"/>
        </w:rPr>
        <w:t>The system shall allow students and professors to browse users’ profiles (SPW2_301)</w:t>
      </w:r>
    </w:p>
    <w:p w:rsidR="00E003B7" w:rsidRPr="001E16B3" w:rsidRDefault="00E003B7" w:rsidP="00C91381">
      <w:pPr>
        <w:pStyle w:val="ListParagraph"/>
        <w:numPr>
          <w:ilvl w:val="0"/>
          <w:numId w:val="5"/>
        </w:numPr>
        <w:spacing w:after="200" w:line="360" w:lineRule="auto"/>
        <w:jc w:val="left"/>
        <w:rPr>
          <w:rFonts w:eastAsia="Calibri" w:cs="Calibri"/>
          <w:color w:val="000000"/>
        </w:rPr>
      </w:pPr>
      <w:r w:rsidRPr="001E16B3">
        <w:rPr>
          <w:rFonts w:eastAsia="Times New Roman" w:cs="Times New Roman"/>
          <w:color w:val="000000"/>
        </w:rPr>
        <w:t>The system shall allow students and professors to browse projects (SPW2_302)</w:t>
      </w:r>
    </w:p>
    <w:p w:rsidR="00E003B7" w:rsidRPr="001E16B3" w:rsidRDefault="00E003B7" w:rsidP="00C91381">
      <w:pPr>
        <w:pStyle w:val="ListParagraph"/>
        <w:numPr>
          <w:ilvl w:val="0"/>
          <w:numId w:val="5"/>
        </w:numPr>
        <w:spacing w:after="200" w:line="360" w:lineRule="auto"/>
        <w:jc w:val="left"/>
        <w:rPr>
          <w:rFonts w:eastAsia="Calibri" w:cs="Calibri"/>
          <w:color w:val="000000"/>
        </w:rPr>
      </w:pPr>
      <w:r w:rsidRPr="001E16B3">
        <w:rPr>
          <w:rFonts w:eastAsia="Times New Roman" w:cs="Times New Roman"/>
          <w:color w:val="000000"/>
        </w:rPr>
        <w:t>The system shall allow students and professors to browse past projects (SPW2_303)</w:t>
      </w:r>
    </w:p>
    <w:p w:rsidR="00E003B7" w:rsidRPr="001E16B3" w:rsidRDefault="00E003B7" w:rsidP="00C91381">
      <w:pPr>
        <w:pStyle w:val="ListParagraph"/>
        <w:numPr>
          <w:ilvl w:val="0"/>
          <w:numId w:val="5"/>
        </w:numPr>
        <w:spacing w:after="200" w:line="360" w:lineRule="auto"/>
        <w:jc w:val="left"/>
        <w:rPr>
          <w:rFonts w:eastAsia="Calibri" w:cs="Calibri"/>
          <w:color w:val="000000"/>
        </w:rPr>
      </w:pPr>
      <w:r w:rsidRPr="001E16B3">
        <w:rPr>
          <w:rFonts w:eastAsia="Times New Roman" w:cs="Times New Roman"/>
          <w:color w:val="000000"/>
        </w:rPr>
        <w:t>The system shall allow students and professors to create a project (SPW2_401)</w:t>
      </w:r>
    </w:p>
    <w:p w:rsidR="00E003B7" w:rsidRPr="001E16B3" w:rsidRDefault="00E003B7" w:rsidP="00C91381">
      <w:pPr>
        <w:pStyle w:val="ListParagraph"/>
        <w:numPr>
          <w:ilvl w:val="0"/>
          <w:numId w:val="5"/>
        </w:numPr>
        <w:spacing w:after="200" w:line="360" w:lineRule="auto"/>
        <w:jc w:val="left"/>
        <w:rPr>
          <w:rFonts w:eastAsia="Calibri" w:cs="Calibri"/>
          <w:color w:val="000000"/>
        </w:rPr>
      </w:pPr>
      <w:r w:rsidRPr="001E16B3">
        <w:rPr>
          <w:rFonts w:eastAsia="Times New Roman" w:cs="Times New Roman"/>
          <w:color w:val="000000"/>
        </w:rPr>
        <w:t>The system shall allow students to join a project before the deadline period (SPW2_402)</w:t>
      </w:r>
    </w:p>
    <w:p w:rsidR="00E003B7" w:rsidRPr="001E16B3" w:rsidRDefault="00E003B7" w:rsidP="00C91381">
      <w:pPr>
        <w:pStyle w:val="ListParagraph"/>
        <w:numPr>
          <w:ilvl w:val="0"/>
          <w:numId w:val="5"/>
        </w:numPr>
        <w:spacing w:after="200" w:line="360" w:lineRule="auto"/>
        <w:jc w:val="left"/>
        <w:rPr>
          <w:rFonts w:eastAsia="Calibri" w:cs="Calibri"/>
          <w:color w:val="000000"/>
        </w:rPr>
      </w:pPr>
      <w:r w:rsidRPr="001E16B3">
        <w:rPr>
          <w:rFonts w:eastAsia="Times New Roman" w:cs="Times New Roman"/>
          <w:color w:val="000000"/>
        </w:rPr>
        <w:t>The system shall allow students to leave a project before the deadline period (SPW2_403)</w:t>
      </w:r>
    </w:p>
    <w:p w:rsidR="00E003B7" w:rsidRPr="001E16B3" w:rsidRDefault="00E003B7" w:rsidP="00C91381">
      <w:pPr>
        <w:pStyle w:val="ListParagraph"/>
        <w:numPr>
          <w:ilvl w:val="0"/>
          <w:numId w:val="5"/>
        </w:numPr>
        <w:spacing w:after="200" w:line="360" w:lineRule="auto"/>
        <w:jc w:val="left"/>
        <w:rPr>
          <w:rFonts w:eastAsia="Calibri" w:cs="Calibri"/>
          <w:color w:val="000000"/>
        </w:rPr>
      </w:pPr>
      <w:r w:rsidRPr="001E16B3">
        <w:rPr>
          <w:rFonts w:eastAsia="Times New Roman" w:cs="Times New Roman"/>
          <w:color w:val="000000"/>
        </w:rPr>
        <w:t>The system shall allow head professor to assign students to any project (SPW2_404)</w:t>
      </w:r>
    </w:p>
    <w:p w:rsidR="00E003B7" w:rsidRPr="001E16B3" w:rsidRDefault="00E003B7" w:rsidP="00C91381">
      <w:pPr>
        <w:pStyle w:val="ListParagraph"/>
        <w:numPr>
          <w:ilvl w:val="0"/>
          <w:numId w:val="5"/>
        </w:numPr>
        <w:spacing w:after="200" w:line="360" w:lineRule="auto"/>
        <w:jc w:val="left"/>
        <w:rPr>
          <w:rFonts w:eastAsia="Calibri" w:cs="Calibri"/>
          <w:color w:val="000000"/>
        </w:rPr>
      </w:pPr>
      <w:r w:rsidRPr="001E16B3">
        <w:rPr>
          <w:rFonts w:eastAsia="Times New Roman" w:cs="Times New Roman"/>
          <w:color w:val="000000"/>
        </w:rPr>
        <w:t>The system shall allow professors to assign students to a project they created (SPW2_405)</w:t>
      </w:r>
    </w:p>
    <w:p w:rsidR="00E003B7" w:rsidRPr="001E16B3" w:rsidRDefault="00E003B7" w:rsidP="00C91381">
      <w:pPr>
        <w:pStyle w:val="ListParagraph"/>
        <w:numPr>
          <w:ilvl w:val="0"/>
          <w:numId w:val="5"/>
        </w:numPr>
        <w:spacing w:after="200" w:line="360" w:lineRule="auto"/>
        <w:jc w:val="left"/>
        <w:rPr>
          <w:rFonts w:eastAsia="Calibri" w:cs="Calibri"/>
          <w:color w:val="000000"/>
        </w:rPr>
      </w:pPr>
      <w:r w:rsidRPr="001E16B3">
        <w:rPr>
          <w:rFonts w:eastAsia="Times New Roman" w:cs="Times New Roman"/>
          <w:color w:val="000000"/>
        </w:rPr>
        <w:t>The system shall allow head professor to remove students from any project (SPW2_406)</w:t>
      </w:r>
    </w:p>
    <w:p w:rsidR="00E003B7" w:rsidRPr="001E16B3" w:rsidRDefault="00E003B7" w:rsidP="00C91381">
      <w:pPr>
        <w:pStyle w:val="ListParagraph"/>
        <w:numPr>
          <w:ilvl w:val="0"/>
          <w:numId w:val="5"/>
        </w:numPr>
        <w:spacing w:after="200" w:line="360" w:lineRule="auto"/>
        <w:jc w:val="left"/>
        <w:rPr>
          <w:rFonts w:eastAsia="Calibri" w:cs="Calibri"/>
          <w:color w:val="000000"/>
        </w:rPr>
      </w:pPr>
      <w:r w:rsidRPr="001E16B3">
        <w:rPr>
          <w:rFonts w:eastAsia="Times New Roman" w:cs="Times New Roman"/>
          <w:color w:val="000000"/>
        </w:rPr>
        <w:t>The system shall allow professors to remove students to a project they created (SPW2_407)</w:t>
      </w:r>
    </w:p>
    <w:p w:rsidR="00E003B7" w:rsidRPr="001E16B3" w:rsidRDefault="00E003B7" w:rsidP="00C91381">
      <w:pPr>
        <w:pStyle w:val="ListParagraph"/>
        <w:numPr>
          <w:ilvl w:val="0"/>
          <w:numId w:val="5"/>
        </w:numPr>
        <w:spacing w:after="200" w:line="360" w:lineRule="auto"/>
        <w:jc w:val="left"/>
        <w:rPr>
          <w:rFonts w:eastAsia="Calibri" w:cs="Calibri"/>
          <w:color w:val="000000"/>
        </w:rPr>
      </w:pPr>
      <w:r w:rsidRPr="001E16B3">
        <w:rPr>
          <w:rFonts w:eastAsia="Times New Roman" w:cs="Times New Roman"/>
          <w:color w:val="000000"/>
        </w:rPr>
        <w:t>The system shall allow a student and a Professor to delete a project they created (SPW2_408)</w:t>
      </w:r>
    </w:p>
    <w:p w:rsidR="00E003B7" w:rsidRPr="001E16B3" w:rsidRDefault="00E003B7" w:rsidP="00C91381">
      <w:pPr>
        <w:pStyle w:val="ListParagraph"/>
        <w:numPr>
          <w:ilvl w:val="0"/>
          <w:numId w:val="5"/>
        </w:numPr>
        <w:spacing w:after="200" w:line="360" w:lineRule="auto"/>
        <w:jc w:val="left"/>
        <w:rPr>
          <w:rFonts w:eastAsia="Calibri" w:cs="Calibri"/>
          <w:color w:val="000000"/>
        </w:rPr>
      </w:pPr>
      <w:r w:rsidRPr="001E16B3">
        <w:rPr>
          <w:rFonts w:eastAsia="Times New Roman" w:cs="Times New Roman"/>
          <w:color w:val="000000"/>
        </w:rPr>
        <w:t>The system shall allow head professor to delete any project (SPW2_409)</w:t>
      </w:r>
    </w:p>
    <w:p w:rsidR="00E003B7" w:rsidRPr="001E16B3" w:rsidRDefault="00E003B7" w:rsidP="00C91381">
      <w:pPr>
        <w:pStyle w:val="ListParagraph"/>
        <w:numPr>
          <w:ilvl w:val="0"/>
          <w:numId w:val="5"/>
        </w:numPr>
        <w:spacing w:after="200" w:line="360" w:lineRule="auto"/>
        <w:jc w:val="left"/>
        <w:rPr>
          <w:rFonts w:eastAsia="Calibri" w:cs="Calibri"/>
          <w:color w:val="000000"/>
        </w:rPr>
      </w:pPr>
      <w:r w:rsidRPr="001E16B3">
        <w:rPr>
          <w:rFonts w:eastAsia="Times New Roman" w:cs="Times New Roman"/>
          <w:color w:val="000000"/>
        </w:rPr>
        <w:t>The system shall allow head professor to change a project status (SPW2_410)</w:t>
      </w:r>
    </w:p>
    <w:p w:rsidR="00E003B7" w:rsidRPr="001E16B3" w:rsidRDefault="00E003B7" w:rsidP="00C91381">
      <w:pPr>
        <w:pStyle w:val="ListParagraph"/>
        <w:numPr>
          <w:ilvl w:val="0"/>
          <w:numId w:val="5"/>
        </w:numPr>
        <w:spacing w:after="200" w:line="360" w:lineRule="auto"/>
        <w:jc w:val="left"/>
        <w:rPr>
          <w:rFonts w:eastAsia="Calibri" w:cs="Calibri"/>
          <w:color w:val="000000"/>
        </w:rPr>
      </w:pPr>
      <w:r w:rsidRPr="001E16B3">
        <w:rPr>
          <w:rFonts w:eastAsia="Times New Roman" w:cs="Times New Roman"/>
          <w:color w:val="000000"/>
        </w:rPr>
        <w:lastRenderedPageBreak/>
        <w:t>The system shall allow head professor to assign a professor as a Mentor to a project (SPW2_411)</w:t>
      </w:r>
    </w:p>
    <w:p w:rsidR="00E003B7" w:rsidRPr="001E16B3" w:rsidRDefault="00E003B7" w:rsidP="00C91381">
      <w:pPr>
        <w:pStyle w:val="ListParagraph"/>
        <w:numPr>
          <w:ilvl w:val="0"/>
          <w:numId w:val="5"/>
        </w:numPr>
        <w:spacing w:after="200" w:line="360" w:lineRule="auto"/>
        <w:jc w:val="left"/>
        <w:rPr>
          <w:rFonts w:eastAsia="Times New Roman" w:cs="Times New Roman"/>
          <w:color w:val="000000"/>
        </w:rPr>
      </w:pPr>
      <w:r w:rsidRPr="001E16B3">
        <w:rPr>
          <w:rFonts w:eastAsia="Times New Roman" w:cs="Times New Roman"/>
          <w:color w:val="000000"/>
        </w:rPr>
        <w:t>The system shall allow a registered user to edit a project (SPW2_412)</w:t>
      </w:r>
    </w:p>
    <w:p w:rsidR="00E003B7" w:rsidRPr="001E16B3" w:rsidRDefault="00E003B7" w:rsidP="00C91381">
      <w:pPr>
        <w:pStyle w:val="ListParagraph"/>
        <w:numPr>
          <w:ilvl w:val="0"/>
          <w:numId w:val="5"/>
        </w:numPr>
        <w:spacing w:after="200" w:line="360" w:lineRule="auto"/>
        <w:jc w:val="left"/>
        <w:rPr>
          <w:rFonts w:eastAsia="Calibri" w:cs="Calibri"/>
          <w:color w:val="000000"/>
        </w:rPr>
      </w:pPr>
      <w:r w:rsidRPr="001E16B3">
        <w:rPr>
          <w:rFonts w:eastAsia="Times New Roman" w:cs="Times New Roman"/>
          <w:color w:val="000000"/>
        </w:rPr>
        <w:t>The system shall allow head professor to activate/deactivate users (SPW2_501)</w:t>
      </w:r>
    </w:p>
    <w:p w:rsidR="00E003B7" w:rsidRPr="001E16B3" w:rsidRDefault="00E003B7" w:rsidP="00C91381">
      <w:pPr>
        <w:pStyle w:val="ListParagraph"/>
        <w:numPr>
          <w:ilvl w:val="0"/>
          <w:numId w:val="5"/>
        </w:numPr>
        <w:spacing w:after="200" w:line="360" w:lineRule="auto"/>
        <w:jc w:val="left"/>
        <w:rPr>
          <w:rFonts w:eastAsia="Calibri" w:cs="Calibri"/>
          <w:color w:val="000000"/>
        </w:rPr>
      </w:pPr>
      <w:r w:rsidRPr="001E16B3">
        <w:rPr>
          <w:rFonts w:eastAsia="Times New Roman" w:cs="Times New Roman"/>
          <w:color w:val="000000"/>
        </w:rPr>
        <w:t>The system shall allow head professor to add other professors to the system (SPW2_502)</w:t>
      </w:r>
    </w:p>
    <w:p w:rsidR="00E003B7" w:rsidRPr="001E16B3" w:rsidRDefault="00E003B7" w:rsidP="00C91381">
      <w:pPr>
        <w:pStyle w:val="ListParagraph"/>
        <w:numPr>
          <w:ilvl w:val="0"/>
          <w:numId w:val="5"/>
        </w:numPr>
        <w:spacing w:after="200" w:line="360" w:lineRule="auto"/>
        <w:jc w:val="left"/>
        <w:rPr>
          <w:rFonts w:eastAsia="Times New Roman" w:cs="Times New Roman"/>
          <w:color w:val="000000"/>
        </w:rPr>
      </w:pPr>
      <w:r w:rsidRPr="001E16B3">
        <w:rPr>
          <w:rFonts w:eastAsia="Times New Roman" w:cs="Times New Roman"/>
          <w:color w:val="000000"/>
        </w:rPr>
        <w:t>The system shall allow head professor to set the join/leave/propose project time period (internal deadline). (SPW2_503)</w:t>
      </w:r>
    </w:p>
    <w:p w:rsidR="00E003B7" w:rsidRPr="001E16B3" w:rsidRDefault="00E003B7" w:rsidP="00C91381">
      <w:pPr>
        <w:pStyle w:val="ListParagraph"/>
        <w:numPr>
          <w:ilvl w:val="0"/>
          <w:numId w:val="5"/>
        </w:numPr>
        <w:spacing w:after="200" w:line="360" w:lineRule="auto"/>
        <w:jc w:val="left"/>
        <w:rPr>
          <w:rFonts w:eastAsia="Times New Roman" w:cs="Times New Roman"/>
          <w:color w:val="000000"/>
        </w:rPr>
      </w:pPr>
      <w:r w:rsidRPr="001E16B3">
        <w:rPr>
          <w:rFonts w:eastAsia="Times New Roman" w:cs="Times New Roman"/>
          <w:color w:val="000000"/>
        </w:rPr>
        <w:t>The system shall allow registered users to upload a profile picture from local storage. (SPW2_601)</w:t>
      </w:r>
    </w:p>
    <w:p w:rsidR="00E003B7" w:rsidRPr="001E16B3" w:rsidRDefault="00E003B7" w:rsidP="001E16B3">
      <w:pPr>
        <w:pStyle w:val="ListParagraph"/>
        <w:spacing w:after="200" w:line="360" w:lineRule="auto"/>
        <w:jc w:val="left"/>
        <w:rPr>
          <w:rFonts w:eastAsia="Times New Roman" w:cs="Times New Roman"/>
          <w:color w:val="000000"/>
        </w:rPr>
      </w:pPr>
    </w:p>
    <w:p w:rsidR="00E003B7" w:rsidRPr="001E16B3" w:rsidRDefault="00E003B7" w:rsidP="00C91381">
      <w:pPr>
        <w:pStyle w:val="ListParagraph"/>
        <w:numPr>
          <w:ilvl w:val="0"/>
          <w:numId w:val="7"/>
        </w:numPr>
        <w:spacing w:before="120" w:after="120" w:line="360" w:lineRule="auto"/>
        <w:jc w:val="left"/>
      </w:pPr>
      <w:r w:rsidRPr="001E16B3">
        <w:rPr>
          <w:rFonts w:eastAsia="Times New Roman" w:cs="Times New Roman"/>
          <w:color w:val="000000"/>
        </w:rPr>
        <w:t>Next, the uses cases implemented for the Senior Project Website Version 3.</w:t>
      </w:r>
    </w:p>
    <w:p w:rsidR="00E003B7" w:rsidRPr="001E16B3" w:rsidRDefault="00E003B7" w:rsidP="00C91381">
      <w:pPr>
        <w:pStyle w:val="ListParagraph"/>
        <w:numPr>
          <w:ilvl w:val="0"/>
          <w:numId w:val="5"/>
        </w:numPr>
        <w:spacing w:after="200" w:line="360" w:lineRule="auto"/>
        <w:jc w:val="left"/>
        <w:rPr>
          <w:rFonts w:eastAsia="Times New Roman" w:cs="Times New Roman"/>
          <w:color w:val="000000"/>
        </w:rPr>
      </w:pPr>
      <w:r w:rsidRPr="001E16B3">
        <w:rPr>
          <w:rFonts w:eastAsia="Times New Roman" w:cs="Times New Roman"/>
          <w:color w:val="000000"/>
        </w:rPr>
        <w:t>The system shall allow registered users to upload a new file to the project repository. (SPW3_710)</w:t>
      </w:r>
    </w:p>
    <w:p w:rsidR="00E003B7" w:rsidRPr="001E16B3" w:rsidRDefault="00E003B7" w:rsidP="00C91381">
      <w:pPr>
        <w:pStyle w:val="ListParagraph"/>
        <w:numPr>
          <w:ilvl w:val="0"/>
          <w:numId w:val="5"/>
        </w:numPr>
        <w:spacing w:after="200" w:line="360" w:lineRule="auto"/>
        <w:jc w:val="left"/>
        <w:rPr>
          <w:rFonts w:eastAsia="Times New Roman" w:cs="Times New Roman"/>
          <w:color w:val="000000"/>
        </w:rPr>
      </w:pPr>
      <w:r w:rsidRPr="001E16B3">
        <w:rPr>
          <w:rFonts w:eastAsia="Times New Roman" w:cs="Times New Roman"/>
          <w:color w:val="000000"/>
        </w:rPr>
        <w:t>The system shall allow registered users to download a file from their repository. (SPW3_720)</w:t>
      </w:r>
    </w:p>
    <w:p w:rsidR="00E003B7" w:rsidRPr="001E16B3" w:rsidRDefault="00E003B7" w:rsidP="00C91381">
      <w:pPr>
        <w:pStyle w:val="ListParagraph"/>
        <w:numPr>
          <w:ilvl w:val="0"/>
          <w:numId w:val="5"/>
        </w:numPr>
        <w:spacing w:after="200" w:line="360" w:lineRule="auto"/>
        <w:jc w:val="left"/>
        <w:rPr>
          <w:rFonts w:eastAsia="Times New Roman" w:cs="Times New Roman"/>
          <w:color w:val="000000"/>
        </w:rPr>
      </w:pPr>
      <w:r w:rsidRPr="001E16B3">
        <w:rPr>
          <w:rFonts w:eastAsia="Times New Roman" w:cs="Times New Roman"/>
          <w:color w:val="000000"/>
        </w:rPr>
        <w:t>The system shall allow registered users to delete file(s) from their repository. (SPW3_730)</w:t>
      </w:r>
    </w:p>
    <w:p w:rsidR="00E003B7" w:rsidRPr="001E16B3" w:rsidRDefault="00E003B7" w:rsidP="00C91381">
      <w:pPr>
        <w:pStyle w:val="ListParagraph"/>
        <w:numPr>
          <w:ilvl w:val="0"/>
          <w:numId w:val="5"/>
        </w:numPr>
        <w:spacing w:after="200" w:line="360" w:lineRule="auto"/>
        <w:jc w:val="left"/>
        <w:rPr>
          <w:rFonts w:eastAsia="Times New Roman" w:cs="Times New Roman"/>
          <w:color w:val="000000"/>
        </w:rPr>
      </w:pPr>
      <w:r w:rsidRPr="001E16B3">
        <w:rPr>
          <w:rFonts w:eastAsia="Times New Roman" w:cs="Times New Roman"/>
          <w:color w:val="000000"/>
        </w:rPr>
        <w:t>The system shall allow the head professor to add a new milestone to the repository structure. (SPW3_901)</w:t>
      </w:r>
    </w:p>
    <w:p w:rsidR="00E003B7" w:rsidRPr="001E16B3" w:rsidRDefault="00E003B7" w:rsidP="00C91381">
      <w:pPr>
        <w:pStyle w:val="ListParagraph"/>
        <w:numPr>
          <w:ilvl w:val="0"/>
          <w:numId w:val="5"/>
        </w:numPr>
        <w:spacing w:after="200" w:line="360" w:lineRule="auto"/>
        <w:jc w:val="left"/>
        <w:rPr>
          <w:rFonts w:eastAsia="Times New Roman" w:cs="Times New Roman"/>
          <w:color w:val="000000"/>
        </w:rPr>
      </w:pPr>
      <w:r w:rsidRPr="001E16B3">
        <w:rPr>
          <w:rFonts w:eastAsia="Times New Roman" w:cs="Times New Roman"/>
          <w:color w:val="000000"/>
        </w:rPr>
        <w:t>The system shall allow the head professor to edit the milestones used in the academic semester. (SPW3_902)</w:t>
      </w:r>
    </w:p>
    <w:p w:rsidR="00E003B7" w:rsidRPr="001E16B3" w:rsidRDefault="00E003B7" w:rsidP="00C91381">
      <w:pPr>
        <w:pStyle w:val="ListParagraph"/>
        <w:numPr>
          <w:ilvl w:val="0"/>
          <w:numId w:val="5"/>
        </w:numPr>
        <w:spacing w:after="200" w:line="360" w:lineRule="auto"/>
        <w:jc w:val="left"/>
        <w:rPr>
          <w:rFonts w:eastAsia="Times New Roman" w:cs="Times New Roman"/>
          <w:color w:val="000000"/>
        </w:rPr>
      </w:pPr>
      <w:r w:rsidRPr="001E16B3">
        <w:rPr>
          <w:rFonts w:eastAsia="Times New Roman" w:cs="Times New Roman"/>
          <w:color w:val="000000"/>
        </w:rPr>
        <w:t>The system shall allow the head professor to delete milestones from the repository structure. (SPW3_903)</w:t>
      </w:r>
    </w:p>
    <w:p w:rsidR="00E003B7" w:rsidRPr="001E16B3" w:rsidRDefault="00E003B7" w:rsidP="00C91381">
      <w:pPr>
        <w:pStyle w:val="ListParagraph"/>
        <w:numPr>
          <w:ilvl w:val="0"/>
          <w:numId w:val="5"/>
        </w:numPr>
        <w:spacing w:after="200" w:line="360" w:lineRule="auto"/>
        <w:jc w:val="left"/>
        <w:rPr>
          <w:rFonts w:eastAsia="Times New Roman" w:cs="Times New Roman"/>
          <w:color w:val="000000"/>
        </w:rPr>
      </w:pPr>
      <w:r w:rsidRPr="001E16B3">
        <w:rPr>
          <w:rFonts w:eastAsia="Times New Roman" w:cs="Times New Roman"/>
          <w:color w:val="000000"/>
        </w:rPr>
        <w:t>Users may download a zip file containing all documentation in a given project. (SPW3_911)</w:t>
      </w:r>
    </w:p>
    <w:p w:rsidR="00E003B7" w:rsidRPr="001E16B3" w:rsidRDefault="00E003B7" w:rsidP="00C91381">
      <w:pPr>
        <w:pStyle w:val="ListParagraph"/>
        <w:numPr>
          <w:ilvl w:val="0"/>
          <w:numId w:val="5"/>
        </w:numPr>
        <w:spacing w:after="200" w:line="360" w:lineRule="auto"/>
        <w:jc w:val="left"/>
        <w:rPr>
          <w:rFonts w:eastAsia="Times New Roman" w:cs="Times New Roman"/>
          <w:color w:val="000000"/>
        </w:rPr>
      </w:pPr>
      <w:r w:rsidRPr="001E16B3">
        <w:rPr>
          <w:rFonts w:eastAsia="Times New Roman" w:cs="Times New Roman"/>
          <w:color w:val="000000"/>
        </w:rPr>
        <w:t>The system shall allow the head professor to manually add users to the database of users. ( SPW3_912)</w:t>
      </w:r>
    </w:p>
    <w:p w:rsidR="00E003B7" w:rsidRPr="001E16B3" w:rsidRDefault="00E003B7" w:rsidP="00C91381">
      <w:pPr>
        <w:pStyle w:val="ListParagraph"/>
        <w:numPr>
          <w:ilvl w:val="0"/>
          <w:numId w:val="5"/>
        </w:numPr>
        <w:spacing w:after="200" w:line="360" w:lineRule="auto"/>
        <w:jc w:val="left"/>
        <w:rPr>
          <w:rFonts w:eastAsia="Times New Roman" w:cs="Times New Roman"/>
          <w:color w:val="000000"/>
        </w:rPr>
      </w:pPr>
      <w:r w:rsidRPr="001E16B3">
        <w:rPr>
          <w:rFonts w:eastAsia="Times New Roman" w:cs="Times New Roman"/>
          <w:color w:val="000000"/>
        </w:rPr>
        <w:t>The system shall allow the head professor to delete users from the database of users (SPW_913)</w:t>
      </w:r>
    </w:p>
    <w:p w:rsidR="00E003B7" w:rsidRPr="001E16B3" w:rsidRDefault="00E003B7" w:rsidP="00C91381">
      <w:pPr>
        <w:pStyle w:val="ListParagraph"/>
        <w:numPr>
          <w:ilvl w:val="0"/>
          <w:numId w:val="5"/>
        </w:numPr>
        <w:spacing w:after="200" w:line="360" w:lineRule="auto"/>
        <w:jc w:val="left"/>
        <w:rPr>
          <w:rFonts w:eastAsia="Times New Roman" w:cs="Times New Roman"/>
          <w:color w:val="000000"/>
        </w:rPr>
      </w:pPr>
      <w:r w:rsidRPr="001E16B3">
        <w:rPr>
          <w:rFonts w:eastAsia="Times New Roman" w:cs="Times New Roman"/>
          <w:color w:val="000000"/>
        </w:rPr>
        <w:t>The system shall allow the head professor to modify users that are a part of the SPW (SPW_914)</w:t>
      </w:r>
    </w:p>
    <w:p w:rsidR="00E003B7" w:rsidRPr="001E16B3" w:rsidRDefault="00E003B7" w:rsidP="00C91381">
      <w:pPr>
        <w:pStyle w:val="ListParagraph"/>
        <w:numPr>
          <w:ilvl w:val="0"/>
          <w:numId w:val="5"/>
        </w:numPr>
        <w:spacing w:after="200" w:line="360" w:lineRule="auto"/>
        <w:jc w:val="left"/>
        <w:rPr>
          <w:rFonts w:eastAsia="Times New Roman" w:cs="Times New Roman"/>
          <w:color w:val="000000"/>
        </w:rPr>
      </w:pPr>
      <w:r w:rsidRPr="001E16B3">
        <w:rPr>
          <w:rFonts w:eastAsia="Times New Roman" w:cs="Times New Roman"/>
          <w:color w:val="000000"/>
        </w:rPr>
        <w:t>The system shall allow the head professor to impersonate any other user and act on his behalf (SPW_915)</w:t>
      </w:r>
    </w:p>
    <w:p w:rsidR="00E003B7" w:rsidRPr="001E16B3" w:rsidRDefault="00E003B7" w:rsidP="00C91381">
      <w:pPr>
        <w:pStyle w:val="ListParagraph"/>
        <w:numPr>
          <w:ilvl w:val="0"/>
          <w:numId w:val="5"/>
        </w:numPr>
        <w:spacing w:after="200" w:line="360" w:lineRule="auto"/>
        <w:jc w:val="left"/>
        <w:rPr>
          <w:rFonts w:eastAsia="Times New Roman" w:cs="Times New Roman"/>
          <w:color w:val="000000"/>
        </w:rPr>
      </w:pPr>
      <w:r w:rsidRPr="001E16B3">
        <w:rPr>
          <w:rFonts w:eastAsia="Times New Roman" w:cs="Times New Roman"/>
          <w:color w:val="000000"/>
        </w:rPr>
        <w:t>The system shall allow the head professor to bypass an activation link sent to new users (SPW_916)</w:t>
      </w:r>
    </w:p>
    <w:p w:rsidR="00E003B7" w:rsidRPr="001E16B3" w:rsidRDefault="00E003B7" w:rsidP="00C91381">
      <w:pPr>
        <w:pStyle w:val="ListParagraph"/>
        <w:numPr>
          <w:ilvl w:val="0"/>
          <w:numId w:val="5"/>
        </w:numPr>
        <w:spacing w:after="200" w:line="360" w:lineRule="auto"/>
        <w:jc w:val="left"/>
        <w:rPr>
          <w:rFonts w:eastAsia="Times New Roman" w:cs="Times New Roman"/>
          <w:color w:val="000000"/>
        </w:rPr>
      </w:pPr>
      <w:r w:rsidRPr="001E16B3">
        <w:rPr>
          <w:rFonts w:eastAsia="Times New Roman" w:cs="Times New Roman"/>
          <w:color w:val="000000"/>
        </w:rPr>
        <w:t>The system shall allow the head professor to filter users based on their attributes to find a group of users more easily (SPW_917)</w:t>
      </w:r>
    </w:p>
    <w:p w:rsidR="00E003B7" w:rsidRPr="001E16B3" w:rsidRDefault="00E003B7" w:rsidP="00C91381">
      <w:pPr>
        <w:pStyle w:val="ListParagraph"/>
        <w:numPr>
          <w:ilvl w:val="0"/>
          <w:numId w:val="5"/>
        </w:numPr>
        <w:spacing w:after="200" w:line="360" w:lineRule="auto"/>
        <w:jc w:val="left"/>
        <w:rPr>
          <w:rFonts w:eastAsia="Times New Roman" w:cs="Times New Roman"/>
          <w:color w:val="000000"/>
        </w:rPr>
      </w:pPr>
      <w:r w:rsidRPr="001E16B3">
        <w:rPr>
          <w:rFonts w:eastAsia="Times New Roman" w:cs="Times New Roman"/>
          <w:color w:val="000000"/>
        </w:rPr>
        <w:lastRenderedPageBreak/>
        <w:t>The system shall allow users to register for access to the SPW (SPW_918)</w:t>
      </w:r>
    </w:p>
    <w:p w:rsidR="00E003B7" w:rsidRPr="001E16B3" w:rsidRDefault="00E003B7" w:rsidP="00C91381">
      <w:pPr>
        <w:pStyle w:val="ListParagraph"/>
        <w:numPr>
          <w:ilvl w:val="0"/>
          <w:numId w:val="5"/>
        </w:numPr>
        <w:spacing w:after="200" w:line="360" w:lineRule="auto"/>
        <w:jc w:val="left"/>
        <w:rPr>
          <w:rFonts w:eastAsia="Times New Roman" w:cs="Times New Roman"/>
          <w:color w:val="000000"/>
        </w:rPr>
      </w:pPr>
      <w:r w:rsidRPr="001E16B3">
        <w:rPr>
          <w:rFonts w:eastAsia="Times New Roman" w:cs="Times New Roman"/>
          <w:color w:val="000000"/>
        </w:rPr>
        <w:t>The system shall allow users to activate their accounts via an email activation link (SPW_919)</w:t>
      </w:r>
    </w:p>
    <w:p w:rsidR="00E003B7" w:rsidRPr="001E16B3" w:rsidRDefault="00E003B7" w:rsidP="00C91381">
      <w:pPr>
        <w:pStyle w:val="ListParagraph"/>
        <w:numPr>
          <w:ilvl w:val="0"/>
          <w:numId w:val="5"/>
        </w:numPr>
        <w:spacing w:after="200" w:line="360" w:lineRule="auto"/>
        <w:jc w:val="left"/>
        <w:rPr>
          <w:rFonts w:eastAsia="Times New Roman" w:cs="Times New Roman"/>
          <w:color w:val="000000"/>
        </w:rPr>
      </w:pPr>
      <w:r w:rsidRPr="001E16B3">
        <w:rPr>
          <w:rFonts w:eastAsia="Times New Roman" w:cs="Times New Roman"/>
          <w:color w:val="000000"/>
        </w:rPr>
        <w:t>The system shall allow the head professor and students to rank projects for the matching algorithm.(SPW3_205)</w:t>
      </w:r>
    </w:p>
    <w:p w:rsidR="00E003B7" w:rsidRPr="001E16B3" w:rsidRDefault="00E003B7" w:rsidP="00C91381">
      <w:pPr>
        <w:pStyle w:val="ListParagraph"/>
        <w:numPr>
          <w:ilvl w:val="0"/>
          <w:numId w:val="5"/>
        </w:numPr>
        <w:spacing w:after="200" w:line="360" w:lineRule="auto"/>
        <w:jc w:val="left"/>
        <w:rPr>
          <w:rFonts w:eastAsia="Times New Roman" w:cs="Times New Roman"/>
          <w:color w:val="000000"/>
        </w:rPr>
      </w:pPr>
      <w:r w:rsidRPr="001E16B3">
        <w:rPr>
          <w:rFonts w:eastAsia="Times New Roman" w:cs="Times New Roman"/>
          <w:color w:val="000000"/>
        </w:rPr>
        <w:t>The system shall allow the head professor to use the matching algorithm. (SPW3_206)</w:t>
      </w:r>
    </w:p>
    <w:p w:rsidR="00E003B7" w:rsidRPr="001E16B3" w:rsidRDefault="00E003B7" w:rsidP="00C91381">
      <w:pPr>
        <w:pStyle w:val="ListParagraph"/>
        <w:numPr>
          <w:ilvl w:val="0"/>
          <w:numId w:val="5"/>
        </w:numPr>
        <w:spacing w:after="200" w:line="360" w:lineRule="auto"/>
        <w:jc w:val="left"/>
        <w:rPr>
          <w:rFonts w:eastAsia="Times New Roman" w:cs="Times New Roman"/>
          <w:color w:val="000000"/>
        </w:rPr>
      </w:pPr>
      <w:r w:rsidRPr="001E16B3">
        <w:rPr>
          <w:rFonts w:eastAsia="Times New Roman" w:cs="Times New Roman"/>
          <w:color w:val="000000"/>
        </w:rPr>
        <w:t>The system shall allow the head professor to change the settings of the algorithm per his criteria. (SPW3_210)</w:t>
      </w:r>
    </w:p>
    <w:p w:rsidR="00E003B7" w:rsidRDefault="00E003B7" w:rsidP="00E003B7">
      <w:pPr>
        <w:pStyle w:val="ListParagraph"/>
        <w:spacing w:after="200" w:line="360" w:lineRule="auto"/>
        <w:jc w:val="left"/>
        <w:rPr>
          <w:rFonts w:eastAsia="Times New Roman" w:cs="Times New Roman"/>
          <w:color w:val="000000"/>
          <w:sz w:val="24"/>
          <w:szCs w:val="24"/>
        </w:rPr>
      </w:pPr>
    </w:p>
    <w:p w:rsidR="00E003B7" w:rsidRDefault="00E003B7" w:rsidP="00E003B7">
      <w:pPr>
        <w:spacing w:after="200" w:line="276" w:lineRule="auto"/>
        <w:jc w:val="left"/>
      </w:pPr>
      <w:r>
        <w:br w:type="page"/>
      </w:r>
    </w:p>
    <w:p w:rsidR="00E003B7" w:rsidRDefault="00E003B7" w:rsidP="00C91381">
      <w:pPr>
        <w:pStyle w:val="H2"/>
        <w:numPr>
          <w:ilvl w:val="1"/>
          <w:numId w:val="10"/>
        </w:numPr>
        <w:spacing w:line="480" w:lineRule="auto"/>
        <w:rPr>
          <w:rFonts w:eastAsia="Times New Roman"/>
        </w:rPr>
      </w:pPr>
      <w:bookmarkStart w:id="85" w:name="_Toc393726772"/>
      <w:bookmarkStart w:id="86" w:name="_Toc394049305"/>
      <w:r w:rsidRPr="008F00D6">
        <w:rPr>
          <w:noProof/>
        </w:rPr>
        <w:lastRenderedPageBreak/>
        <mc:AlternateContent>
          <mc:Choice Requires="wps">
            <w:drawing>
              <wp:anchor distT="0" distB="0" distL="114300" distR="114300" simplePos="0" relativeHeight="251640832" behindDoc="0" locked="0" layoutInCell="1" allowOverlap="1" wp14:anchorId="417F7792" wp14:editId="521AFEDE">
                <wp:simplePos x="0" y="0"/>
                <wp:positionH relativeFrom="column">
                  <wp:posOffset>462915</wp:posOffset>
                </wp:positionH>
                <wp:positionV relativeFrom="paragraph">
                  <wp:posOffset>249110</wp:posOffset>
                </wp:positionV>
                <wp:extent cx="5358765" cy="0"/>
                <wp:effectExtent l="0" t="0" r="13335" b="19050"/>
                <wp:wrapNone/>
                <wp:docPr id="43" name="Straight Connector 43"/>
                <wp:cNvGraphicFramePr/>
                <a:graphic xmlns:a="http://schemas.openxmlformats.org/drawingml/2006/main">
                  <a:graphicData uri="http://schemas.microsoft.com/office/word/2010/wordprocessingShape">
                    <wps:wsp>
                      <wps:cNvCnPr/>
                      <wps:spPr>
                        <a:xfrm>
                          <a:off x="0" y="0"/>
                          <a:ext cx="5358765" cy="0"/>
                        </a:xfrm>
                        <a:prstGeom prst="line">
                          <a:avLst/>
                        </a:prstGeom>
                        <a:ln w="158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91239AA" id="Straight Connector 43" o:spid="_x0000_s1026" style="position:absolute;z-index:251640832;visibility:visible;mso-wrap-style:square;mso-wrap-distance-left:9pt;mso-wrap-distance-top:0;mso-wrap-distance-right:9pt;mso-wrap-distance-bottom:0;mso-position-horizontal:absolute;mso-position-horizontal-relative:text;mso-position-vertical:absolute;mso-position-vertical-relative:text" from="36.45pt,19.6pt" to="458.4pt,1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" strokecolor="black [3213]" strokeweight="1.25pt"/>
            </w:pict>
          </mc:Fallback>
        </mc:AlternateContent>
      </w:r>
      <w:r>
        <w:rPr>
          <w:rFonts w:eastAsia="Times New Roman"/>
        </w:rPr>
        <w:t>Analysis of System Requirements</w:t>
      </w:r>
      <w:bookmarkEnd w:id="85"/>
      <w:bookmarkEnd w:id="86"/>
    </w:p>
    <w:p w:rsidR="00E003B7" w:rsidRPr="00CB2CFC" w:rsidRDefault="00E003B7" w:rsidP="00E003B7">
      <w:pPr>
        <w:ind w:left="720"/>
      </w:pPr>
      <w:r>
        <w:t>Note: Details discussed here expanded upon in the appendix. See appendix A and B for Used Case discussion, appendix C for the static model, and appendix D for the dynamic model.</w:t>
      </w:r>
    </w:p>
    <w:p w:rsidR="00DA5CD4" w:rsidRPr="00DA5CD4" w:rsidRDefault="00E003B7" w:rsidP="00C91381">
      <w:pPr>
        <w:pStyle w:val="H3"/>
        <w:numPr>
          <w:ilvl w:val="2"/>
          <w:numId w:val="10"/>
        </w:numPr>
        <w:spacing w:line="480" w:lineRule="auto"/>
        <w:ind w:left="1440" w:hanging="360"/>
        <w:contextualSpacing w:val="0"/>
        <w:outlineLvl w:val="2"/>
        <w:rPr>
          <w:rFonts w:eastAsia="Times New Roman"/>
        </w:rPr>
      </w:pPr>
      <w:bookmarkStart w:id="87" w:name="_Toc393726773"/>
      <w:bookmarkStart w:id="88" w:name="_Toc394049306"/>
      <w:r>
        <w:rPr>
          <w:rFonts w:eastAsia="Times New Roman"/>
        </w:rPr>
        <w:t>Scenarios</w:t>
      </w:r>
      <w:bookmarkEnd w:id="87"/>
      <w:bookmarkEnd w:id="88"/>
    </w:p>
    <w:p w:rsidR="00DA5CD4" w:rsidRDefault="00DA5CD4" w:rsidP="00DA5CD4">
      <w:pPr>
        <w:spacing w:after="200" w:line="360" w:lineRule="auto"/>
        <w:ind w:left="720"/>
        <w:jc w:val="left"/>
      </w:pPr>
      <w:r>
        <w:t>This section pertains to scenarios for SPWv5.</w:t>
      </w:r>
    </w:p>
    <w:p w:rsidR="00DA5CD4" w:rsidRPr="00645D46" w:rsidRDefault="00DA5CD4" w:rsidP="00DA5CD4">
      <w:pPr>
        <w:spacing w:after="200" w:line="480" w:lineRule="auto"/>
        <w:ind w:left="720"/>
      </w:pPr>
      <w:r w:rsidRPr="00645D46">
        <w:t>SPW5_</w:t>
      </w:r>
      <w:r>
        <w:t>108</w:t>
      </w:r>
      <w:r w:rsidRPr="00645D46">
        <w:t>:</w:t>
      </w:r>
    </w:p>
    <w:p w:rsidR="00DA5CD4" w:rsidRPr="00645D46" w:rsidRDefault="00DA5CD4" w:rsidP="00DA5CD4">
      <w:pPr>
        <w:spacing w:after="200" w:line="480" w:lineRule="auto"/>
        <w:ind w:left="720"/>
      </w:pPr>
      <w:r>
        <w:t xml:space="preserve">Lisa, a </w:t>
      </w:r>
      <w:r w:rsidRPr="00645D46">
        <w:t>student</w:t>
      </w:r>
      <w:r>
        <w:t>,</w:t>
      </w:r>
      <w:r w:rsidRPr="00645D46">
        <w:t xml:space="preserve"> wants to c</w:t>
      </w:r>
      <w:r>
        <w:t>reate a virtual machine request. She</w:t>
      </w:r>
      <w:r w:rsidRPr="00645D46">
        <w:t xml:space="preserve"> tries to enter negative or non-numeric values into the input fields for “RAM”, “Storage” and “Number of VM”. The system tells her she cannot</w:t>
      </w:r>
      <w:r>
        <w:t xml:space="preserve"> do it</w:t>
      </w:r>
      <w:r w:rsidRPr="00645D46">
        <w:t xml:space="preserve"> (SPW5_</w:t>
      </w:r>
      <w:r>
        <w:t>108</w:t>
      </w:r>
      <w:r w:rsidRPr="00645D46">
        <w:t xml:space="preserve"> Reliability). Finally, she enters numeric values greater than zero into </w:t>
      </w:r>
      <w:r>
        <w:t>the virtual machine settings. She then</w:t>
      </w:r>
      <w:r w:rsidRPr="00645D46">
        <w:t xml:space="preserve"> selects from the “Image Name” drop down menu the image of preference and submit</w:t>
      </w:r>
      <w:r>
        <w:t>s</w:t>
      </w:r>
      <w:r w:rsidRPr="00645D46">
        <w:t xml:space="preserve"> her request.</w:t>
      </w:r>
    </w:p>
    <w:p w:rsidR="00DA5CD4" w:rsidRPr="00645D46" w:rsidRDefault="00DA5CD4" w:rsidP="00DA5CD4">
      <w:pPr>
        <w:spacing w:after="200" w:line="480" w:lineRule="auto"/>
        <w:ind w:left="720"/>
      </w:pPr>
      <w:r w:rsidRPr="00645D46">
        <w:t>SPW5_</w:t>
      </w:r>
      <w:r>
        <w:t>109</w:t>
      </w:r>
      <w:r w:rsidRPr="00645D46">
        <w:t>:</w:t>
      </w:r>
    </w:p>
    <w:p w:rsidR="00DA5CD4" w:rsidRPr="00645D46" w:rsidRDefault="00DA5CD4" w:rsidP="00DA5CD4">
      <w:pPr>
        <w:spacing w:after="200" w:line="480" w:lineRule="auto"/>
        <w:ind w:left="720"/>
      </w:pPr>
      <w:r>
        <w:t>The h</w:t>
      </w:r>
      <w:r w:rsidRPr="00645D46">
        <w:t>ead professor wants to modify a virtual ma</w:t>
      </w:r>
      <w:r>
        <w:t xml:space="preserve">chine request and by mistake </w:t>
      </w:r>
      <w:r w:rsidRPr="00645D46">
        <w:t>enters a non-numeric value into one of the input fields of the VM settings. The system tells him that he cannot</w:t>
      </w:r>
      <w:r>
        <w:t xml:space="preserve"> do it</w:t>
      </w:r>
      <w:r w:rsidRPr="00645D46">
        <w:t xml:space="preserve"> (SPW5_</w:t>
      </w:r>
      <w:r>
        <w:t>109 Reliability). H</w:t>
      </w:r>
      <w:r w:rsidRPr="00645D46">
        <w:t>e realizes his error and enter</w:t>
      </w:r>
      <w:r>
        <w:t>s</w:t>
      </w:r>
      <w:r w:rsidRPr="00645D46">
        <w:t xml:space="preserve"> a numeric value greater than zero and clicks the “Submit” button.</w:t>
      </w:r>
    </w:p>
    <w:p w:rsidR="00DA5CD4" w:rsidRPr="00645D46" w:rsidRDefault="00DA5CD4" w:rsidP="00DA5CD4">
      <w:pPr>
        <w:spacing w:after="200" w:line="480" w:lineRule="auto"/>
        <w:ind w:left="720"/>
      </w:pPr>
      <w:r w:rsidRPr="00645D46">
        <w:t>SPW5_</w:t>
      </w:r>
      <w:r>
        <w:t>110</w:t>
      </w:r>
      <w:r w:rsidRPr="00645D46">
        <w:t>:</w:t>
      </w:r>
    </w:p>
    <w:p w:rsidR="00DA5CD4" w:rsidRPr="00645D46" w:rsidRDefault="00DA5CD4" w:rsidP="00DA5CD4">
      <w:pPr>
        <w:spacing w:after="200" w:line="480" w:lineRule="auto"/>
        <w:ind w:left="720"/>
      </w:pPr>
      <w:r>
        <w:t>The h</w:t>
      </w:r>
      <w:r w:rsidRPr="00645D46">
        <w:t>ead professor wants to notify the school’s system admin about some virtual mac</w:t>
      </w:r>
      <w:r>
        <w:t>hine request for creation. B</w:t>
      </w:r>
      <w:r w:rsidRPr="00645D46">
        <w:t>y mistake he enters in the input field a non-valid email address. System tells him that he cannot</w:t>
      </w:r>
      <w:r>
        <w:t xml:space="preserve"> do it</w:t>
      </w:r>
      <w:r w:rsidRPr="00645D46">
        <w:t xml:space="preserve"> (SPW5_</w:t>
      </w:r>
      <w:r>
        <w:t>110 Reliability). After r</w:t>
      </w:r>
      <w:r w:rsidRPr="00645D46">
        <w:t>ealizing his error</w:t>
      </w:r>
      <w:r>
        <w:t>,</w:t>
      </w:r>
      <w:r w:rsidRPr="00645D46">
        <w:t xml:space="preserve"> he enters</w:t>
      </w:r>
      <w:r>
        <w:t xml:space="preserve"> a valid email address, and </w:t>
      </w:r>
      <w:r w:rsidRPr="00645D46">
        <w:t xml:space="preserve">changes the status of the request to “APPROVED” and clicks on “Submit” button. </w:t>
      </w:r>
    </w:p>
    <w:p w:rsidR="00DA5CD4" w:rsidRPr="00645D46" w:rsidRDefault="00DA5CD4" w:rsidP="00DA5CD4">
      <w:pPr>
        <w:spacing w:after="200" w:line="480" w:lineRule="auto"/>
        <w:ind w:left="720"/>
      </w:pPr>
      <w:r w:rsidRPr="00645D46">
        <w:lastRenderedPageBreak/>
        <w:t>SPW5_</w:t>
      </w:r>
      <w:r>
        <w:t>112</w:t>
      </w:r>
      <w:r w:rsidRPr="00645D46">
        <w:t>:</w:t>
      </w:r>
    </w:p>
    <w:p w:rsidR="00DA5CD4" w:rsidRPr="00645D46" w:rsidRDefault="00DA5CD4" w:rsidP="00DA5CD4">
      <w:pPr>
        <w:spacing w:after="200" w:line="480" w:lineRule="auto"/>
        <w:ind w:left="720"/>
      </w:pPr>
      <w:r>
        <w:t>The h</w:t>
      </w:r>
      <w:r w:rsidRPr="00645D46">
        <w:t>ead professor wants to change/set the default email and name for virtual machine creation, he enters in the email input field a non-valid email address. System tells him that he cannot (SPW5_</w:t>
      </w:r>
      <w:r>
        <w:t>112</w:t>
      </w:r>
      <w:r w:rsidRPr="00645D46">
        <w:t xml:space="preserve"> Reliability). Then, he inputs a valid email address and clicks on the button “Set Default Email”. </w:t>
      </w:r>
    </w:p>
    <w:p w:rsidR="00DA5CD4" w:rsidRPr="00645D46" w:rsidRDefault="00DA5CD4" w:rsidP="00DA5CD4">
      <w:pPr>
        <w:spacing w:after="200" w:line="480" w:lineRule="auto"/>
        <w:ind w:left="720"/>
      </w:pPr>
      <w:r w:rsidRPr="00645D46">
        <w:t>SPW5_</w:t>
      </w:r>
      <w:r>
        <w:t>113</w:t>
      </w:r>
      <w:r w:rsidRPr="00645D46">
        <w:t>:</w:t>
      </w:r>
    </w:p>
    <w:p w:rsidR="00DA5CD4" w:rsidRPr="00645D46" w:rsidRDefault="00DA5CD4" w:rsidP="00DA5CD4">
      <w:pPr>
        <w:spacing w:after="200" w:line="480" w:lineRule="auto"/>
        <w:ind w:left="720"/>
      </w:pPr>
      <w:r>
        <w:t>The h</w:t>
      </w:r>
      <w:r w:rsidRPr="00645D46">
        <w:t>ead professor wants to add a new image</w:t>
      </w:r>
      <w:r>
        <w:t>’s</w:t>
      </w:r>
      <w:r w:rsidRPr="00645D46">
        <w:t xml:space="preserve"> name into the system, but he did not realized that the image</w:t>
      </w:r>
      <w:r>
        <w:t xml:space="preserve"> already existed</w:t>
      </w:r>
      <w:r w:rsidRPr="00645D46">
        <w:t>. System tells him that he cannot</w:t>
      </w:r>
      <w:r>
        <w:t xml:space="preserve"> do it</w:t>
      </w:r>
      <w:r w:rsidRPr="00645D46">
        <w:t xml:space="preserve"> (SPW5_</w:t>
      </w:r>
      <w:r>
        <w:t>113</w:t>
      </w:r>
      <w:r w:rsidRPr="00645D46">
        <w:t xml:space="preserve"> Re</w:t>
      </w:r>
      <w:r>
        <w:t xml:space="preserve">liability). Finally, he realizes the mistake, enters </w:t>
      </w:r>
      <w:r w:rsidRPr="00645D46">
        <w:t>a new image name</w:t>
      </w:r>
      <w:r>
        <w:t>, and clicks</w:t>
      </w:r>
      <w:r w:rsidRPr="00645D46">
        <w:t xml:space="preserve"> on the button “Add Image Name”.</w:t>
      </w:r>
    </w:p>
    <w:p w:rsidR="00DA5CD4" w:rsidRPr="00645D46" w:rsidRDefault="00DA5CD4" w:rsidP="00DA5CD4">
      <w:pPr>
        <w:spacing w:after="200" w:line="480" w:lineRule="auto"/>
        <w:ind w:left="720"/>
      </w:pPr>
      <w:r w:rsidRPr="00645D46">
        <w:t>SPW5_</w:t>
      </w:r>
      <w:r>
        <w:t>114</w:t>
      </w:r>
      <w:r w:rsidRPr="00645D46">
        <w:t>:</w:t>
      </w:r>
    </w:p>
    <w:p w:rsidR="00DA5CD4" w:rsidRPr="00645D46" w:rsidRDefault="00DA5CD4" w:rsidP="00DA5CD4">
      <w:pPr>
        <w:spacing w:after="200" w:line="480" w:lineRule="auto"/>
        <w:ind w:left="720"/>
      </w:pPr>
      <w:r>
        <w:t>The h</w:t>
      </w:r>
      <w:r w:rsidRPr="00645D46">
        <w:t>ead professor wants to filter existing images in the system. He looks for all images that are Windows related, then he enters on the image name filter option the word “Window” and hits the enter key. System prompts him with all existing images that have window in their names.</w:t>
      </w:r>
    </w:p>
    <w:p w:rsidR="00DA5CD4" w:rsidRPr="00645D46" w:rsidRDefault="00DA5CD4" w:rsidP="00DA5CD4">
      <w:pPr>
        <w:spacing w:after="200" w:line="480" w:lineRule="auto"/>
        <w:ind w:left="720"/>
      </w:pPr>
      <w:r w:rsidRPr="00645D46">
        <w:t>SPW5_</w:t>
      </w:r>
      <w:r>
        <w:t>115</w:t>
      </w:r>
      <w:r w:rsidRPr="00645D46">
        <w:t>:</w:t>
      </w:r>
    </w:p>
    <w:p w:rsidR="00DA5CD4" w:rsidRPr="00645D46" w:rsidRDefault="00DA5CD4" w:rsidP="00DA5CD4">
      <w:pPr>
        <w:spacing w:after="200" w:line="480" w:lineRule="auto"/>
        <w:ind w:left="720"/>
      </w:pPr>
      <w:r>
        <w:t>The h</w:t>
      </w:r>
      <w:r w:rsidRPr="00645D46">
        <w:t xml:space="preserve">ead professor want to change the status of the image Windows Server 2000 from </w:t>
      </w:r>
      <w:r>
        <w:t xml:space="preserve">“ACTIVE” to “INACTIVE”. He </w:t>
      </w:r>
      <w:r w:rsidRPr="00645D46">
        <w:t>looks for the image name in the system and clicks on the green light icon. System successfully chang</w:t>
      </w:r>
      <w:r>
        <w:t>es</w:t>
      </w:r>
      <w:r w:rsidRPr="00645D46">
        <w:t xml:space="preserve"> the image status to “INACTIVE”.</w:t>
      </w:r>
    </w:p>
    <w:p w:rsidR="00DA5CD4" w:rsidRPr="00645D46" w:rsidRDefault="00DA5CD4" w:rsidP="00DA5CD4">
      <w:pPr>
        <w:spacing w:after="200" w:line="480" w:lineRule="auto"/>
        <w:ind w:left="720"/>
      </w:pPr>
      <w:r w:rsidRPr="00645D46">
        <w:t>SPW5_</w:t>
      </w:r>
      <w:r>
        <w:t>116</w:t>
      </w:r>
      <w:r w:rsidRPr="00645D46">
        <w:t>:</w:t>
      </w:r>
    </w:p>
    <w:p w:rsidR="00DA5CD4" w:rsidRPr="00645D46" w:rsidRDefault="00DA5CD4" w:rsidP="00DA5CD4">
      <w:pPr>
        <w:spacing w:after="200" w:line="480" w:lineRule="auto"/>
        <w:ind w:left="720"/>
      </w:pPr>
      <w:r>
        <w:t>The h</w:t>
      </w:r>
      <w:r w:rsidRPr="00645D46">
        <w:t>ead professor wants to delete</w:t>
      </w:r>
      <w:r>
        <w:t xml:space="preserve"> an image</w:t>
      </w:r>
      <w:r w:rsidRPr="00645D46">
        <w:t xml:space="preserve"> from t</w:t>
      </w:r>
      <w:r>
        <w:t>he system Windows Server 2000. H</w:t>
      </w:r>
      <w:r w:rsidRPr="00645D46">
        <w:t>e looks for the image and clicks on the red X icon. System prompts a message asking him to confirm</w:t>
      </w:r>
      <w:r>
        <w:t xml:space="preserve"> if</w:t>
      </w:r>
      <w:r w:rsidRPr="00645D46">
        <w:t xml:space="preserve"> </w:t>
      </w:r>
      <w:r w:rsidRPr="00645D46">
        <w:lastRenderedPageBreak/>
        <w:t>he wants to delete the corresponding image from the system (SPW5_</w:t>
      </w:r>
      <w:r>
        <w:t>116</w:t>
      </w:r>
      <w:r w:rsidRPr="00645D46">
        <w:t xml:space="preserve"> Reliability).  He then clicks on the “OK” button to confirm </w:t>
      </w:r>
      <w:r>
        <w:t xml:space="preserve">the </w:t>
      </w:r>
      <w:r w:rsidRPr="00645D46">
        <w:t>action.</w:t>
      </w:r>
    </w:p>
    <w:p w:rsidR="00DA5CD4" w:rsidRPr="00645D46" w:rsidRDefault="00DA5CD4" w:rsidP="00DA5CD4">
      <w:pPr>
        <w:spacing w:after="200" w:line="480" w:lineRule="auto"/>
        <w:ind w:left="720"/>
      </w:pPr>
      <w:r w:rsidRPr="00645D46">
        <w:t>SPW5_</w:t>
      </w:r>
      <w:r>
        <w:t>117</w:t>
      </w:r>
      <w:r w:rsidRPr="00645D46">
        <w:t>:</w:t>
      </w:r>
    </w:p>
    <w:p w:rsidR="00DA5CD4" w:rsidRPr="00645D46" w:rsidRDefault="00DA5CD4" w:rsidP="00DA5CD4">
      <w:pPr>
        <w:spacing w:after="200" w:line="480" w:lineRule="auto"/>
        <w:ind w:left="720"/>
      </w:pPr>
      <w:r>
        <w:t>The h</w:t>
      </w:r>
      <w:r w:rsidRPr="00645D46">
        <w:t>ead professor want to edit Windows Server 2000 image from the system. He looks for the image name in the system, but by mistake he leaves the image name field empty. System tells him that he cannot</w:t>
      </w:r>
      <w:r>
        <w:t xml:space="preserve"> proceed</w:t>
      </w:r>
      <w:r w:rsidRPr="00645D46">
        <w:t xml:space="preserve"> (SPW5_</w:t>
      </w:r>
      <w:r>
        <w:t>117</w:t>
      </w:r>
      <w:r w:rsidRPr="00645D46">
        <w:t xml:space="preserve"> Reliability). Finally, he realizes his error and enter</w:t>
      </w:r>
      <w:r>
        <w:t>s</w:t>
      </w:r>
      <w:r w:rsidRPr="00645D46">
        <w:t xml:space="preserve"> a new name on the input field and clicks on the “Submit” button.</w:t>
      </w:r>
    </w:p>
    <w:p w:rsidR="00DA5CD4" w:rsidRPr="00645D46" w:rsidRDefault="00DA5CD4" w:rsidP="00DA5CD4">
      <w:pPr>
        <w:spacing w:after="200" w:line="480" w:lineRule="auto"/>
        <w:ind w:left="720"/>
      </w:pPr>
      <w:r w:rsidRPr="00645D46">
        <w:t>SPW5_</w:t>
      </w:r>
      <w:r>
        <w:t>118</w:t>
      </w:r>
      <w:r w:rsidRPr="00645D46">
        <w:t>:</w:t>
      </w:r>
    </w:p>
    <w:p w:rsidR="00DA5CD4" w:rsidRPr="00645D46" w:rsidRDefault="00DA5CD4" w:rsidP="00DA5CD4">
      <w:pPr>
        <w:spacing w:after="200" w:line="480" w:lineRule="auto"/>
        <w:ind w:left="720"/>
      </w:pPr>
      <w:r>
        <w:t>The h</w:t>
      </w:r>
      <w:r w:rsidRPr="00645D46">
        <w:t xml:space="preserve">ead professor wants to filter </w:t>
      </w:r>
      <w:r>
        <w:t xml:space="preserve">an </w:t>
      </w:r>
      <w:r w:rsidRPr="00645D46">
        <w:t>existing virtual machine requests in the system. He looks for all images t</w:t>
      </w:r>
      <w:r>
        <w:t>hat are Windows related. He then</w:t>
      </w:r>
      <w:r w:rsidRPr="00645D46">
        <w:t xml:space="preserve"> enters on the image name filter option the word “Window” and hits the enter key. System prompts him with all existing virtual machine requests that have window as image of choice.</w:t>
      </w:r>
    </w:p>
    <w:p w:rsidR="00DA5CD4" w:rsidRPr="00645D46" w:rsidRDefault="00DA5CD4" w:rsidP="00DA5CD4">
      <w:pPr>
        <w:spacing w:after="200" w:line="480" w:lineRule="auto"/>
        <w:ind w:left="720"/>
      </w:pPr>
      <w:r w:rsidRPr="00645D46">
        <w:t>SPW5_</w:t>
      </w:r>
      <w:r>
        <w:t>119</w:t>
      </w:r>
      <w:r w:rsidRPr="00645D46">
        <w:t>:</w:t>
      </w:r>
    </w:p>
    <w:p w:rsidR="00DA5CD4" w:rsidRPr="00645D46" w:rsidRDefault="00DA5CD4" w:rsidP="00DA5CD4">
      <w:pPr>
        <w:spacing w:after="200" w:line="480" w:lineRule="auto"/>
        <w:ind w:left="720"/>
      </w:pPr>
      <w:r>
        <w:t>The h</w:t>
      </w:r>
      <w:r w:rsidRPr="00645D46">
        <w:t>ead professor wants to delete from the system a virtual machine requests that have Windows S</w:t>
      </w:r>
      <w:r>
        <w:t>erver 2000 as image of choice. H</w:t>
      </w:r>
      <w:r w:rsidRPr="00645D46">
        <w:t xml:space="preserve">e looks for the request and clicks on the red X icon. System prompts a message asking him to confirm </w:t>
      </w:r>
      <w:r>
        <w:t xml:space="preserve">if </w:t>
      </w:r>
      <w:r w:rsidRPr="00645D46">
        <w:t>he wants to delete the corresponding virtual machine request from the system (SPW5_</w:t>
      </w:r>
      <w:r>
        <w:t>119</w:t>
      </w:r>
      <w:r w:rsidRPr="00645D46">
        <w:t xml:space="preserve"> Reliability).  He then clicks on the “OK” button to confirm action.</w:t>
      </w:r>
    </w:p>
    <w:p w:rsidR="00DA5CD4" w:rsidRDefault="00DA5CD4" w:rsidP="00E003B7">
      <w:pPr>
        <w:spacing w:after="200" w:line="360" w:lineRule="auto"/>
        <w:ind w:left="720"/>
        <w:jc w:val="left"/>
      </w:pPr>
    </w:p>
    <w:p w:rsidR="001F7368" w:rsidRDefault="001F7368" w:rsidP="00E003B7">
      <w:pPr>
        <w:spacing w:after="200" w:line="360" w:lineRule="auto"/>
        <w:ind w:left="720"/>
        <w:jc w:val="left"/>
      </w:pPr>
    </w:p>
    <w:p w:rsidR="00DA5CD4" w:rsidRDefault="00DA5CD4" w:rsidP="00E003B7">
      <w:pPr>
        <w:spacing w:after="200" w:line="360" w:lineRule="auto"/>
        <w:ind w:left="720"/>
        <w:jc w:val="left"/>
      </w:pPr>
    </w:p>
    <w:p w:rsidR="00E003B7" w:rsidRPr="001F7368" w:rsidRDefault="00E003B7" w:rsidP="00E003B7">
      <w:pPr>
        <w:spacing w:after="200" w:line="360" w:lineRule="auto"/>
        <w:ind w:left="720"/>
        <w:jc w:val="left"/>
        <w:rPr>
          <w:b/>
        </w:rPr>
      </w:pPr>
      <w:r w:rsidRPr="001F7368">
        <w:rPr>
          <w:b/>
        </w:rPr>
        <w:lastRenderedPageBreak/>
        <w:t>This section pertains to scenarios for SPWv.4. Told through a narrative of how it is used.</w:t>
      </w:r>
    </w:p>
    <w:p w:rsidR="00E003B7" w:rsidRDefault="00E003B7" w:rsidP="00E003B7">
      <w:pPr>
        <w:spacing w:after="200" w:line="360" w:lineRule="auto"/>
        <w:ind w:left="720"/>
        <w:jc w:val="left"/>
      </w:pPr>
      <w:r>
        <w:t xml:space="preserve">The head professor, Masoud, wants to match students to projects. Before class he sets the deadline for students to rank projects and the minimum they must rank by logging on to the SPW and going to admin. There he set the minimum to 3 and the deadline to the spring of 2014(note these actions have not changed from SPWv3). </w:t>
      </w:r>
    </w:p>
    <w:p w:rsidR="00E003B7" w:rsidRDefault="00E003B7" w:rsidP="00E003B7">
      <w:pPr>
        <w:spacing w:after="200" w:line="360" w:lineRule="auto"/>
        <w:ind w:left="720"/>
        <w:jc w:val="left"/>
      </w:pPr>
      <w:r>
        <w:t>He informs students to make sure they are registered for the senior project website and to login thoroughly create their profile or sync with LinkedIn. And then rank 3 projects. He informs them that if they wish they can just not rank any project and they will be matched to projects that need them and their particular skills.</w:t>
      </w:r>
    </w:p>
    <w:p w:rsidR="00E003B7" w:rsidRPr="007E29FA" w:rsidRDefault="00E003B7" w:rsidP="00E003B7">
      <w:pPr>
        <w:spacing w:after="200" w:line="360" w:lineRule="auto"/>
        <w:ind w:left="720"/>
        <w:jc w:val="left"/>
        <w:rPr>
          <w:b/>
        </w:rPr>
      </w:pPr>
      <w:r>
        <w:rPr>
          <w:b/>
        </w:rPr>
        <w:t>SPW4_102:</w:t>
      </w:r>
    </w:p>
    <w:p w:rsidR="00E003B7" w:rsidRDefault="00E003B7" w:rsidP="00E003B7">
      <w:pPr>
        <w:spacing w:after="200" w:line="360" w:lineRule="auto"/>
        <w:ind w:left="720"/>
        <w:jc w:val="left"/>
      </w:pPr>
      <w:r>
        <w:t xml:space="preserve">Amy student who likes to be in particular projects after setting up her account tries to rank only one project. The system tells her she cannot. Frustrated she tries to rank projects with letters. She is then told letters are not allowed for ranking. She then decides to rank projects outside of the instructed rubric of -1 to 100 </w:t>
      </w:r>
      <w:r w:rsidRPr="0018548F">
        <w:rPr>
          <w:b/>
        </w:rPr>
        <w:t>but is told she cannot</w:t>
      </w:r>
      <w:r>
        <w:t xml:space="preserve"> (SPW4_102 Reliability). Eventually she ranks 3 projects appropriately and saves her rankings. All other students rank projects or just leave it up to the system.</w:t>
      </w:r>
    </w:p>
    <w:p w:rsidR="00E003B7" w:rsidRPr="007E29FA" w:rsidRDefault="00E003B7" w:rsidP="00E003B7">
      <w:pPr>
        <w:spacing w:after="200" w:line="360" w:lineRule="auto"/>
        <w:ind w:left="720"/>
        <w:jc w:val="left"/>
        <w:rPr>
          <w:b/>
        </w:rPr>
      </w:pPr>
      <w:r>
        <w:rPr>
          <w:b/>
        </w:rPr>
        <w:t>SPW4_101:</w:t>
      </w:r>
    </w:p>
    <w:p w:rsidR="00E003B7" w:rsidRDefault="00E003B7" w:rsidP="00E003B7">
      <w:pPr>
        <w:spacing w:after="200" w:line="360" w:lineRule="auto"/>
        <w:ind w:left="720"/>
        <w:jc w:val="left"/>
      </w:pPr>
      <w:r>
        <w:t xml:space="preserve">Eventually the time for ranking projects is over and the head professor goes to the match tab after logging in. There he goes to project priority. There he ranks projects inappropriately accidently but the system informs him of his transgressions and </w:t>
      </w:r>
      <w:r w:rsidRPr="00D624C4">
        <w:rPr>
          <w:b/>
        </w:rPr>
        <w:t>stops his rankings</w:t>
      </w:r>
      <w:r>
        <w:t xml:space="preserve"> (SPW4_101 Reliability). </w:t>
      </w:r>
      <w:r w:rsidRPr="0040780A">
        <w:rPr>
          <w:b/>
        </w:rPr>
        <w:t>He ranks some projects 1’s to not worry about them intensely (OP) and ranks other projects he worries greatly about varying scores</w:t>
      </w:r>
      <w:r>
        <w:rPr>
          <w:b/>
        </w:rPr>
        <w:t xml:space="preserve"> (2-100) </w:t>
      </w:r>
      <w:r w:rsidRPr="0040780A">
        <w:rPr>
          <w:b/>
        </w:rPr>
        <w:t xml:space="preserve"> based on his perceived importance</w:t>
      </w:r>
      <w:r>
        <w:rPr>
          <w:b/>
        </w:rPr>
        <w:t xml:space="preserve"> of them</w:t>
      </w:r>
      <w:r w:rsidRPr="0040780A">
        <w:rPr>
          <w:b/>
        </w:rPr>
        <w:t xml:space="preserve">. </w:t>
      </w:r>
      <w:r>
        <w:t>(SPW4_101 Usability)</w:t>
      </w:r>
    </w:p>
    <w:p w:rsidR="00E003B7" w:rsidRPr="007E29FA" w:rsidRDefault="00E003B7" w:rsidP="00E003B7">
      <w:pPr>
        <w:spacing w:after="200" w:line="360" w:lineRule="auto"/>
        <w:ind w:left="720"/>
        <w:jc w:val="left"/>
        <w:rPr>
          <w:b/>
        </w:rPr>
      </w:pPr>
      <w:r>
        <w:rPr>
          <w:b/>
        </w:rPr>
        <w:t>SPW4_100:</w:t>
      </w:r>
    </w:p>
    <w:p w:rsidR="00E003B7" w:rsidRDefault="00E003B7" w:rsidP="00E003B7">
      <w:pPr>
        <w:spacing w:after="200" w:line="360" w:lineRule="auto"/>
        <w:ind w:left="720"/>
        <w:jc w:val="left"/>
      </w:pPr>
      <w:r>
        <w:t xml:space="preserve">After ranking projects like he wanted he goes back to the match page via the match tab and clicks run match. He clicks run a match. </w:t>
      </w:r>
      <w:r w:rsidRPr="0040780A">
        <w:rPr>
          <w:b/>
        </w:rPr>
        <w:t xml:space="preserve">There he has the ability to run VIP manually or automatically. </w:t>
      </w:r>
      <w:r>
        <w:t xml:space="preserve">(SPW4_100 Usability) Feeling lucky he runs automatically. There he is given feedback regarding what the matching’s do, there are two categories </w:t>
      </w:r>
      <w:r w:rsidRPr="0040780A">
        <w:rPr>
          <w:b/>
        </w:rPr>
        <w:t xml:space="preserve">one for students and one </w:t>
      </w:r>
      <w:r w:rsidRPr="0040780A">
        <w:rPr>
          <w:b/>
        </w:rPr>
        <w:lastRenderedPageBreak/>
        <w:t>for projects</w:t>
      </w:r>
      <w:r>
        <w:t xml:space="preserve"> (SPW4_100 Usability). At a glance, after acclimating and reading up on the system, </w:t>
      </w:r>
      <w:r w:rsidRPr="0040780A">
        <w:rPr>
          <w:b/>
        </w:rPr>
        <w:t>he can tell</w:t>
      </w:r>
      <w:r>
        <w:t xml:space="preserve"> (SPW4_100 Usability) that he likes some project matches in students but a few he rather dislikes. </w:t>
      </w:r>
    </w:p>
    <w:p w:rsidR="00E003B7" w:rsidRDefault="00E003B7" w:rsidP="00E003B7">
      <w:pPr>
        <w:spacing w:after="200" w:line="360" w:lineRule="auto"/>
        <w:ind w:left="720"/>
        <w:jc w:val="left"/>
      </w:pPr>
      <w:r>
        <w:t>So he goes back to match, run match, and tries running manually. There he can choose students between both categories. He tries picking more than the project maximum, by accident,</w:t>
      </w:r>
      <w:r w:rsidRPr="0040780A">
        <w:rPr>
          <w:b/>
        </w:rPr>
        <w:t xml:space="preserve"> but is stopped</w:t>
      </w:r>
      <w:r>
        <w:t xml:space="preserve"> (SPW4_100 Reliability). He also notices </w:t>
      </w:r>
      <w:r w:rsidRPr="002272B4">
        <w:rPr>
          <w:b/>
        </w:rPr>
        <w:t>he cannot select</w:t>
      </w:r>
      <w:r>
        <w:t xml:space="preserve"> (SPW4_100 Reliability) the same student in both categories. He tries to continue running but the system </w:t>
      </w:r>
      <w:r w:rsidRPr="002272B4">
        <w:rPr>
          <w:b/>
        </w:rPr>
        <w:t>asks to confirm</w:t>
      </w:r>
      <w:r>
        <w:t xml:space="preserve"> (SPW_100 Usability) if he is sure given that he accidently ranked 2 instead of 3 students. He did not notice so he goes back and puts a third can continues.</w:t>
      </w:r>
    </w:p>
    <w:p w:rsidR="00E003B7" w:rsidRDefault="00E003B7" w:rsidP="00E003B7">
      <w:pPr>
        <w:spacing w:after="200" w:line="360" w:lineRule="auto"/>
        <w:ind w:left="720"/>
        <w:jc w:val="left"/>
      </w:pPr>
      <w:r>
        <w:t xml:space="preserve">In the background he notices the </w:t>
      </w:r>
      <w:r w:rsidRPr="002272B4">
        <w:rPr>
          <w:b/>
        </w:rPr>
        <w:t>matchmaking is rather fast with a few stutter now and then but nothing too bad</w:t>
      </w:r>
      <w:r>
        <w:t xml:space="preserve"> (SPW4_100 Performance). While going through the matchmaking he feels he selected his more important VIPs and clicks </w:t>
      </w:r>
      <w:r w:rsidRPr="002272B4">
        <w:rPr>
          <w:b/>
        </w:rPr>
        <w:t>“run the rest automatically”</w:t>
      </w:r>
      <w:r>
        <w:t xml:space="preserve"> (SPW4_100 Usability)</w:t>
      </w:r>
      <w:r w:rsidRPr="002272B4">
        <w:t xml:space="preserve">. </w:t>
      </w:r>
      <w:r>
        <w:t xml:space="preserve">At the end he chooses </w:t>
      </w:r>
      <w:r w:rsidRPr="008E6A85">
        <w:rPr>
          <w:b/>
        </w:rPr>
        <w:t>one of two modes</w:t>
      </w:r>
      <w:r>
        <w:t xml:space="preserve"> (SPW4_100 Usability). He then sees a page showing his entire VIP match; there </w:t>
      </w:r>
      <w:r w:rsidRPr="008E6A85">
        <w:rPr>
          <w:b/>
        </w:rPr>
        <w:t>he can see</w:t>
      </w:r>
      <w:r>
        <w:rPr>
          <w:b/>
        </w:rPr>
        <w:t xml:space="preserve"> </w:t>
      </w:r>
      <w:r>
        <w:t>(SPW4_100 Usability) how the matchmaking fares along with many metadata.</w:t>
      </w:r>
    </w:p>
    <w:p w:rsidR="00E003B7" w:rsidRDefault="00E003B7" w:rsidP="00E003B7">
      <w:pPr>
        <w:spacing w:after="200" w:line="360" w:lineRule="auto"/>
        <w:ind w:left="720"/>
        <w:jc w:val="left"/>
      </w:pPr>
      <w:r>
        <w:t xml:space="preserve">He continues and sees the OP match and </w:t>
      </w:r>
      <w:r w:rsidRPr="008E6A85">
        <w:rPr>
          <w:b/>
        </w:rPr>
        <w:t>chooses</w:t>
      </w:r>
      <w:r>
        <w:t xml:space="preserve"> the more project oriented option between “for student” or “for project” (SPW4_100 Usability). He is then shown the final match page to be able to judge if the system’s match was adequate enough, he thinks so, so he clicks  “finalize matchmaking”, he is </w:t>
      </w:r>
      <w:r w:rsidRPr="008E6A85">
        <w:rPr>
          <w:b/>
        </w:rPr>
        <w:t>asked to confirm</w:t>
      </w:r>
      <w:r>
        <w:t xml:space="preserve"> database change (SPW_100 Usability) which he does. Finally the matchmaking process is done and the database change is propagated throughout the system.</w:t>
      </w:r>
    </w:p>
    <w:p w:rsidR="00E003B7" w:rsidRDefault="00E003B7" w:rsidP="00E003B7">
      <w:pPr>
        <w:spacing w:after="200" w:line="276" w:lineRule="auto"/>
        <w:jc w:val="left"/>
      </w:pPr>
      <w:r>
        <w:br w:type="page"/>
      </w:r>
    </w:p>
    <w:p w:rsidR="00E003B7" w:rsidRDefault="00E003B7" w:rsidP="00C91381">
      <w:pPr>
        <w:pStyle w:val="H3"/>
        <w:numPr>
          <w:ilvl w:val="2"/>
          <w:numId w:val="10"/>
        </w:numPr>
        <w:spacing w:line="480" w:lineRule="auto"/>
        <w:ind w:left="1440"/>
        <w:contextualSpacing w:val="0"/>
        <w:outlineLvl w:val="2"/>
        <w:rPr>
          <w:rFonts w:eastAsia="Times New Roman"/>
        </w:rPr>
      </w:pPr>
      <w:bookmarkStart w:id="89" w:name="_Toc393726774"/>
      <w:bookmarkStart w:id="90" w:name="_Toc394049307"/>
      <w:r>
        <w:rPr>
          <w:rFonts w:eastAsia="Times New Roman"/>
        </w:rPr>
        <w:lastRenderedPageBreak/>
        <w:t>Use Case Model</w:t>
      </w:r>
      <w:bookmarkEnd w:id="89"/>
      <w:bookmarkEnd w:id="90"/>
    </w:p>
    <w:p w:rsidR="001F7368" w:rsidRDefault="001F7368" w:rsidP="001F7368">
      <w:pPr>
        <w:pStyle w:val="H3"/>
        <w:numPr>
          <w:ilvl w:val="0"/>
          <w:numId w:val="0"/>
        </w:numPr>
        <w:spacing w:line="480" w:lineRule="auto"/>
        <w:ind w:left="720"/>
        <w:jc w:val="both"/>
        <w:outlineLvl w:val="2"/>
        <w:rPr>
          <w:b w:val="0"/>
          <w:spacing w:val="0"/>
          <w:sz w:val="22"/>
        </w:rPr>
      </w:pPr>
      <w:bookmarkStart w:id="91" w:name="_Toc393726776"/>
      <w:bookmarkStart w:id="92" w:name="_Toc394049309"/>
      <w:r>
        <w:rPr>
          <w:b w:val="0"/>
          <w:spacing w:val="0"/>
          <w:sz w:val="22"/>
        </w:rPr>
        <w:t>The use case model describes the basic functionality of this system to create, filter, delete and modify a virtual machine request. Also, the system reflects functionality on add, filter, delete and edit an image from the system. There are three actors in this model: the student, head professor, and email system. The student is allowed to create a virtual machine request, while the head professor can delete, filter, modify and send for creation a virtual machine request via email. In addition, the head professor is able to add, filter, edit and delete images in the system.</w:t>
      </w:r>
    </w:p>
    <w:p w:rsidR="00E003B7" w:rsidRDefault="00E003B7" w:rsidP="00C91381">
      <w:pPr>
        <w:pStyle w:val="H3"/>
        <w:numPr>
          <w:ilvl w:val="2"/>
          <w:numId w:val="10"/>
        </w:numPr>
        <w:spacing w:line="480" w:lineRule="auto"/>
        <w:ind w:left="1440"/>
        <w:contextualSpacing w:val="0"/>
        <w:outlineLvl w:val="2"/>
        <w:rPr>
          <w:rFonts w:eastAsia="Times New Roman"/>
        </w:rPr>
      </w:pPr>
      <w:r>
        <w:rPr>
          <w:rFonts w:eastAsia="Times New Roman"/>
        </w:rPr>
        <w:t>Static Model</w:t>
      </w:r>
      <w:bookmarkEnd w:id="91"/>
      <w:bookmarkEnd w:id="92"/>
    </w:p>
    <w:p w:rsidR="001F7368" w:rsidRDefault="001F7368" w:rsidP="001F7368">
      <w:pPr>
        <w:pStyle w:val="H3"/>
        <w:numPr>
          <w:ilvl w:val="0"/>
          <w:numId w:val="0"/>
        </w:numPr>
        <w:spacing w:line="480" w:lineRule="auto"/>
        <w:ind w:left="720"/>
        <w:outlineLvl w:val="2"/>
        <w:rPr>
          <w:b w:val="0"/>
          <w:spacing w:val="0"/>
          <w:sz w:val="22"/>
        </w:rPr>
      </w:pPr>
      <w:r>
        <w:rPr>
          <w:b w:val="0"/>
          <w:spacing w:val="0"/>
          <w:sz w:val="22"/>
        </w:rPr>
        <w:t>A total of three views were added to the Static Model to account for the request of virtual machine environments and image names in the system. In the model structure, a new model was added to support the data insertion and retrieval needs of this system. From the point of view of the controller, no new controller was added. The project controller and administrator controller were both expanded with a few more functions to support the new functionalities added to the system.</w:t>
      </w:r>
    </w:p>
    <w:p w:rsidR="00E003B7" w:rsidRDefault="00E003B7" w:rsidP="00E003B7">
      <w:pPr>
        <w:spacing w:after="200" w:line="276" w:lineRule="auto"/>
        <w:jc w:val="left"/>
      </w:pPr>
      <w:r>
        <w:rPr>
          <w:b/>
        </w:rPr>
        <w:br w:type="page"/>
      </w:r>
    </w:p>
    <w:p w:rsidR="00E003B7" w:rsidRDefault="00E003B7" w:rsidP="00C91381">
      <w:pPr>
        <w:pStyle w:val="H3"/>
        <w:numPr>
          <w:ilvl w:val="2"/>
          <w:numId w:val="10"/>
        </w:numPr>
        <w:spacing w:line="480" w:lineRule="auto"/>
        <w:contextualSpacing w:val="0"/>
        <w:outlineLvl w:val="2"/>
        <w:rPr>
          <w:rFonts w:eastAsia="Times New Roman"/>
        </w:rPr>
      </w:pPr>
      <w:bookmarkStart w:id="93" w:name="_Toc393726778"/>
      <w:bookmarkStart w:id="94" w:name="_Toc394049311"/>
      <w:r>
        <w:rPr>
          <w:rFonts w:eastAsia="Times New Roman"/>
        </w:rPr>
        <w:lastRenderedPageBreak/>
        <w:t>Dynamic Model</w:t>
      </w:r>
      <w:bookmarkEnd w:id="93"/>
      <w:bookmarkEnd w:id="94"/>
    </w:p>
    <w:p w:rsidR="001F7368" w:rsidRDefault="001F7368" w:rsidP="001F7368">
      <w:pPr>
        <w:pStyle w:val="H3"/>
        <w:numPr>
          <w:ilvl w:val="0"/>
          <w:numId w:val="0"/>
        </w:numPr>
        <w:spacing w:line="480" w:lineRule="auto"/>
        <w:ind w:left="750"/>
        <w:outlineLvl w:val="2"/>
        <w:rPr>
          <w:b w:val="0"/>
          <w:spacing w:val="0"/>
          <w:sz w:val="22"/>
        </w:rPr>
      </w:pPr>
      <w:r>
        <w:rPr>
          <w:b w:val="0"/>
          <w:spacing w:val="0"/>
          <w:sz w:val="22"/>
        </w:rPr>
        <w:t>The dynamic model shows the behavior of the system such as the messages sent and their interaction. This section contains functional specification of the sequences diagram in a straightforward way.</w:t>
      </w:r>
    </w:p>
    <w:p w:rsidR="001F7368" w:rsidRDefault="001F7368" w:rsidP="001F7368">
      <w:pPr>
        <w:pStyle w:val="H3"/>
        <w:numPr>
          <w:ilvl w:val="0"/>
          <w:numId w:val="0"/>
        </w:numPr>
        <w:tabs>
          <w:tab w:val="left" w:pos="720"/>
        </w:tabs>
        <w:spacing w:line="480" w:lineRule="auto"/>
        <w:ind w:left="360"/>
        <w:outlineLvl w:val="2"/>
        <w:rPr>
          <w:b w:val="0"/>
          <w:spacing w:val="0"/>
          <w:sz w:val="22"/>
        </w:rPr>
      </w:pPr>
      <w:r>
        <w:rPr>
          <w:b w:val="0"/>
          <w:spacing w:val="0"/>
          <w:sz w:val="22"/>
        </w:rPr>
        <w:tab/>
        <w:t>When creating a virtual machine request, the dynamic model starts when the actor “student” navigates to the corresponding page and selects from the “Image name” drop down menu one of the options available in the system. The student then inputs in the fields RAM, Storage, Number of VM the values of choice. Once the student clicks on the “Submit” button, the controller takes the data submitted by the student and passes it to the vm_request model that inserts the request into the database.</w:t>
      </w:r>
    </w:p>
    <w:p w:rsidR="001F7368" w:rsidRDefault="001F7368" w:rsidP="001F7368">
      <w:pPr>
        <w:pStyle w:val="H3"/>
        <w:numPr>
          <w:ilvl w:val="0"/>
          <w:numId w:val="0"/>
        </w:numPr>
        <w:tabs>
          <w:tab w:val="left" w:pos="720"/>
        </w:tabs>
        <w:spacing w:line="480" w:lineRule="auto"/>
        <w:ind w:left="360"/>
        <w:outlineLvl w:val="2"/>
        <w:rPr>
          <w:b w:val="0"/>
          <w:spacing w:val="0"/>
          <w:sz w:val="22"/>
        </w:rPr>
      </w:pPr>
      <w:r>
        <w:rPr>
          <w:b w:val="0"/>
          <w:spacing w:val="0"/>
          <w:sz w:val="22"/>
        </w:rPr>
        <w:tab/>
        <w:t>When modifying a virtual machine request, the dynamic model starts when the actor “head professor” first navigates to the corresponding page and enters in the settings the values of choice for the virtual machine request. Then he clicks on the “Submit” button and the controller sends the information to be updated in the database through the vm_request model.</w:t>
      </w:r>
    </w:p>
    <w:p w:rsidR="001F7368" w:rsidRDefault="001F7368" w:rsidP="001F7368">
      <w:pPr>
        <w:pStyle w:val="H3"/>
        <w:numPr>
          <w:ilvl w:val="0"/>
          <w:numId w:val="0"/>
        </w:numPr>
        <w:tabs>
          <w:tab w:val="left" w:pos="720"/>
        </w:tabs>
        <w:spacing w:line="480" w:lineRule="auto"/>
        <w:ind w:left="360"/>
        <w:outlineLvl w:val="2"/>
        <w:rPr>
          <w:b w:val="0"/>
          <w:spacing w:val="0"/>
          <w:sz w:val="22"/>
        </w:rPr>
      </w:pPr>
      <w:r>
        <w:rPr>
          <w:b w:val="0"/>
          <w:spacing w:val="0"/>
          <w:sz w:val="22"/>
        </w:rPr>
        <w:tab/>
        <w:t>When notifying the school’s system admin for virtual machine creation, the dynamic model starts when the actor “head professor” navigates to the corresponding page, then selects from the “STATUS” drop down menu the option “APPROVED” and clicks on the “Submit” button. The controller processes the data and collects all virtual machine with approved status to send an email to school’s system admin.</w:t>
      </w:r>
    </w:p>
    <w:p w:rsidR="001F7368" w:rsidRDefault="001F7368" w:rsidP="001F7368">
      <w:pPr>
        <w:pStyle w:val="H3"/>
        <w:numPr>
          <w:ilvl w:val="0"/>
          <w:numId w:val="0"/>
        </w:numPr>
        <w:tabs>
          <w:tab w:val="left" w:pos="720"/>
        </w:tabs>
        <w:spacing w:line="480" w:lineRule="auto"/>
        <w:ind w:left="360"/>
        <w:outlineLvl w:val="2"/>
        <w:rPr>
          <w:b w:val="0"/>
          <w:spacing w:val="0"/>
          <w:sz w:val="22"/>
        </w:rPr>
      </w:pPr>
      <w:r>
        <w:rPr>
          <w:b w:val="0"/>
          <w:spacing w:val="0"/>
          <w:sz w:val="22"/>
        </w:rPr>
        <w:tab/>
        <w:t>When setting default email notification, the dynamic model starts when the actor “head professor” inputs the new name and email address on the input fields for full name and email, then clicks on “Set Default Email” button. The controller then communicates with the vm_request model to update the data into the database.</w:t>
      </w:r>
    </w:p>
    <w:p w:rsidR="001F7368" w:rsidRDefault="001F7368" w:rsidP="00F31BAF">
      <w:pPr>
        <w:pStyle w:val="H3"/>
        <w:numPr>
          <w:ilvl w:val="0"/>
          <w:numId w:val="0"/>
        </w:numPr>
        <w:spacing w:line="480" w:lineRule="auto"/>
        <w:ind w:left="360" w:firstLine="360"/>
        <w:outlineLvl w:val="2"/>
        <w:rPr>
          <w:b w:val="0"/>
          <w:spacing w:val="0"/>
          <w:sz w:val="22"/>
        </w:rPr>
      </w:pPr>
      <w:r>
        <w:rPr>
          <w:b w:val="0"/>
          <w:spacing w:val="0"/>
          <w:sz w:val="22"/>
        </w:rPr>
        <w:lastRenderedPageBreak/>
        <w:t>When adding a virtual machine image, the dynamic model starts when the actor “head professor” clicks on the button “VM Images”, the action then goes to the project controller that creates the vm_images page. Then the head professor enters the image name in the input field and clicks on the “Add Image Name” button. The controller then calls the vm_request model to insert the new image name into the database.</w:t>
      </w:r>
    </w:p>
    <w:p w:rsidR="001F7368" w:rsidRDefault="001F7368" w:rsidP="00F31BAF">
      <w:pPr>
        <w:pStyle w:val="H3"/>
        <w:numPr>
          <w:ilvl w:val="0"/>
          <w:numId w:val="0"/>
        </w:numPr>
        <w:spacing w:line="480" w:lineRule="auto"/>
        <w:ind w:left="360" w:firstLine="360"/>
        <w:outlineLvl w:val="2"/>
        <w:rPr>
          <w:b w:val="0"/>
          <w:spacing w:val="0"/>
          <w:sz w:val="22"/>
        </w:rPr>
      </w:pPr>
      <w:r>
        <w:rPr>
          <w:b w:val="0"/>
          <w:spacing w:val="0"/>
          <w:sz w:val="22"/>
        </w:rPr>
        <w:t>When setting the image status, the dynamic model starts when the actor “head professor” clicks on the button/link corresponding to the specific image. Then the controller changes the image status.</w:t>
      </w:r>
    </w:p>
    <w:p w:rsidR="001F7368" w:rsidRDefault="001F7368" w:rsidP="00F31BAF">
      <w:pPr>
        <w:pStyle w:val="H3"/>
        <w:numPr>
          <w:ilvl w:val="0"/>
          <w:numId w:val="0"/>
        </w:numPr>
        <w:spacing w:line="480" w:lineRule="auto"/>
        <w:ind w:left="360" w:firstLine="360"/>
        <w:outlineLvl w:val="2"/>
        <w:rPr>
          <w:b w:val="0"/>
          <w:spacing w:val="0"/>
          <w:sz w:val="22"/>
        </w:rPr>
      </w:pPr>
      <w:r>
        <w:rPr>
          <w:b w:val="0"/>
          <w:spacing w:val="0"/>
          <w:sz w:val="22"/>
        </w:rPr>
        <w:t>When filtering images, the dynamic model starts when the actor “head professor” inputs in the image name filter option (the full or partial name of an image) and/or selects from the drop down menu filter the status of choice. The controller then retrieves the filtered options.</w:t>
      </w:r>
    </w:p>
    <w:p w:rsidR="001F7368" w:rsidRDefault="001F7368" w:rsidP="00F31BAF">
      <w:pPr>
        <w:pStyle w:val="H3"/>
        <w:numPr>
          <w:ilvl w:val="0"/>
          <w:numId w:val="0"/>
        </w:numPr>
        <w:spacing w:line="480" w:lineRule="auto"/>
        <w:ind w:left="360" w:firstLine="360"/>
        <w:outlineLvl w:val="2"/>
        <w:rPr>
          <w:b w:val="0"/>
          <w:spacing w:val="0"/>
          <w:sz w:val="22"/>
        </w:rPr>
      </w:pPr>
      <w:r>
        <w:rPr>
          <w:b w:val="0"/>
          <w:spacing w:val="0"/>
          <w:sz w:val="22"/>
        </w:rPr>
        <w:t>When deleting an image, the dynamic model starts when the actor “head professor” clicks on the link/button corresponding to the specific image. Then the controller executes the action.</w:t>
      </w:r>
    </w:p>
    <w:p w:rsidR="001F7368" w:rsidRDefault="001F7368" w:rsidP="00F31BAF">
      <w:pPr>
        <w:pStyle w:val="H3"/>
        <w:numPr>
          <w:ilvl w:val="0"/>
          <w:numId w:val="0"/>
        </w:numPr>
        <w:spacing w:line="480" w:lineRule="auto"/>
        <w:ind w:left="360" w:firstLine="360"/>
        <w:outlineLvl w:val="2"/>
        <w:rPr>
          <w:b w:val="0"/>
          <w:spacing w:val="0"/>
          <w:sz w:val="22"/>
        </w:rPr>
      </w:pPr>
      <w:r>
        <w:rPr>
          <w:b w:val="0"/>
          <w:spacing w:val="0"/>
          <w:sz w:val="22"/>
        </w:rPr>
        <w:t>When filtering virtual machine requests, the dynamic model starts when the actor “head professor” inputs in the filter options the RAM, Storage, Number of VM and/or the image name, student’s full/partial name, and term name of choice. Then the controller processes requests/ prompts and filters virtual machines request.</w:t>
      </w:r>
    </w:p>
    <w:p w:rsidR="001F7368" w:rsidRDefault="001F7368" w:rsidP="00F31BAF">
      <w:pPr>
        <w:pStyle w:val="H3"/>
        <w:numPr>
          <w:ilvl w:val="0"/>
          <w:numId w:val="0"/>
        </w:numPr>
        <w:spacing w:line="480" w:lineRule="auto"/>
        <w:ind w:left="360" w:firstLine="360"/>
        <w:outlineLvl w:val="2"/>
        <w:rPr>
          <w:b w:val="0"/>
          <w:spacing w:val="0"/>
          <w:sz w:val="22"/>
        </w:rPr>
      </w:pPr>
      <w:r>
        <w:rPr>
          <w:b w:val="0"/>
          <w:spacing w:val="0"/>
          <w:sz w:val="22"/>
        </w:rPr>
        <w:t>When editing an image, the dynamic model starts when the actor “head professor” inputs in the field image name the new name and clicks on the “Submit” button. Then the new image name is created.</w:t>
      </w:r>
    </w:p>
    <w:p w:rsidR="001F7368" w:rsidRDefault="001F7368" w:rsidP="00F31BAF">
      <w:pPr>
        <w:pStyle w:val="H3"/>
        <w:numPr>
          <w:ilvl w:val="0"/>
          <w:numId w:val="0"/>
        </w:numPr>
        <w:ind w:left="420" w:firstLine="300"/>
      </w:pPr>
      <w:r>
        <w:rPr>
          <w:b w:val="0"/>
          <w:spacing w:val="0"/>
          <w:sz w:val="22"/>
        </w:rPr>
        <w:t>When deleting a virtual machine request, the dynamic model starts when the actor “Head Professor” clicks on the link/button corresponding to the specific virtual machine request. Then the controller deletes the virtual machine request.</w:t>
      </w:r>
    </w:p>
    <w:p w:rsidR="00E003B7" w:rsidRDefault="00E003B7" w:rsidP="001F7368">
      <w:pPr>
        <w:spacing w:after="200" w:line="276" w:lineRule="auto"/>
        <w:jc w:val="left"/>
        <w:rPr>
          <w:rFonts w:eastAsia="Times New Roman" w:cs="Times New Roman"/>
          <w:sz w:val="24"/>
          <w:szCs w:val="24"/>
        </w:rPr>
      </w:pPr>
      <w:r>
        <w:rPr>
          <w:rFonts w:eastAsia="Times New Roman" w:cs="Times New Roman"/>
          <w:sz w:val="24"/>
          <w:szCs w:val="24"/>
        </w:rPr>
        <w:br w:type="page"/>
      </w:r>
    </w:p>
    <w:p w:rsidR="00E003B7" w:rsidRDefault="00E003B7" w:rsidP="00C91381">
      <w:pPr>
        <w:pStyle w:val="H1"/>
        <w:numPr>
          <w:ilvl w:val="0"/>
          <w:numId w:val="10"/>
        </w:numPr>
      </w:pPr>
      <w:bookmarkStart w:id="95" w:name="_Toc393972313"/>
      <w:bookmarkStart w:id="96" w:name="_Toc394049319"/>
      <w:r>
        <w:rPr>
          <w:noProof/>
        </w:rPr>
        <w:lastRenderedPageBreak/>
        <mc:AlternateContent>
          <mc:Choice Requires="wpg">
            <w:drawing>
              <wp:anchor distT="0" distB="0" distL="114300" distR="114300" simplePos="0" relativeHeight="251643392" behindDoc="1" locked="0" layoutInCell="1" allowOverlap="1" wp14:anchorId="676F9BD4" wp14:editId="3FB9F9FE">
                <wp:simplePos x="0" y="0"/>
                <wp:positionH relativeFrom="column">
                  <wp:posOffset>33655</wp:posOffset>
                </wp:positionH>
                <wp:positionV relativeFrom="paragraph">
                  <wp:posOffset>-111760</wp:posOffset>
                </wp:positionV>
                <wp:extent cx="5781675" cy="870930"/>
                <wp:effectExtent l="0" t="0" r="9525" b="5715"/>
                <wp:wrapTight wrapText="bothSides">
                  <wp:wrapPolygon edited="0">
                    <wp:start x="19572" y="0"/>
                    <wp:lineTo x="19145" y="0"/>
                    <wp:lineTo x="19145" y="945"/>
                    <wp:lineTo x="19643" y="7562"/>
                    <wp:lineTo x="0" y="10398"/>
                    <wp:lineTo x="0" y="12761"/>
                    <wp:lineTo x="14163" y="15125"/>
                    <wp:lineTo x="14163" y="21269"/>
                    <wp:lineTo x="19358" y="21269"/>
                    <wp:lineTo x="20497" y="21269"/>
                    <wp:lineTo x="21493" y="18433"/>
                    <wp:lineTo x="21564" y="10871"/>
                    <wp:lineTo x="20639" y="7562"/>
                    <wp:lineTo x="20924" y="3781"/>
                    <wp:lineTo x="20995" y="473"/>
                    <wp:lineTo x="20710" y="0"/>
                    <wp:lineTo x="19572" y="0"/>
                  </wp:wrapPolygon>
                </wp:wrapTight>
                <wp:docPr id="21" name="Group 21"/>
                <wp:cNvGraphicFramePr/>
                <a:graphic xmlns:a="http://schemas.openxmlformats.org/drawingml/2006/main">
                  <a:graphicData uri="http://schemas.microsoft.com/office/word/2010/wordprocessingGroup">
                    <wpg:wgp>
                      <wpg:cNvGrpSpPr/>
                      <wpg:grpSpPr>
                        <a:xfrm>
                          <a:off x="0" y="0"/>
                          <a:ext cx="5781675" cy="870930"/>
                          <a:chOff x="0" y="0"/>
                          <a:chExt cx="5782170" cy="871531"/>
                        </a:xfrm>
                      </wpg:grpSpPr>
                      <wps:wsp>
                        <wps:cNvPr id="27" name="Text Box 2"/>
                        <wps:cNvSpPr txBox="1">
                          <a:spLocks noChangeArrowheads="1"/>
                        </wps:cNvSpPr>
                        <wps:spPr bwMode="auto">
                          <a:xfrm>
                            <a:off x="3820020" y="419100"/>
                            <a:ext cx="1343139" cy="452431"/>
                          </a:xfrm>
                          <a:prstGeom prst="rect">
                            <a:avLst/>
                          </a:prstGeom>
                          <a:solidFill>
                            <a:srgbClr val="FFFFFF"/>
                          </a:solidFill>
                          <a:ln w="9525">
                            <a:noFill/>
                            <a:miter lim="800000"/>
                            <a:headEnd/>
                            <a:tailEnd/>
                          </a:ln>
                        </wps:spPr>
                        <wps:txbx>
                          <w:txbxContent>
                            <w:p w:rsidR="00144328" w:rsidRDefault="0072637D" w:rsidP="00E003B7">
                              <w:pPr>
                                <w:rPr>
                                  <w:rFonts w:ascii="Gabriola" w:hAnsi="Gabriola"/>
                                  <w:i/>
                                </w:rPr>
                              </w:pPr>
                              <w:r>
                                <w:rPr>
                                  <w:rFonts w:ascii="Gabriola" w:hAnsi="Gabriola"/>
                                  <w:i/>
                                </w:rPr>
                                <w:t>Senior Project Website V5</w:t>
                              </w:r>
                            </w:p>
                          </w:txbxContent>
                        </wps:txbx>
                        <wps:bodyPr rot="0" vert="horz" wrap="square" lIns="91440" tIns="45720" rIns="91440" bIns="45720" anchor="t" anchorCtr="0">
                          <a:spAutoFit/>
                        </wps:bodyPr>
                      </wps:wsp>
                      <wps:wsp>
                        <wps:cNvPr id="32" name="Straight Connector 32"/>
                        <wps:cNvCnPr/>
                        <wps:spPr>
                          <a:xfrm>
                            <a:off x="0" y="485775"/>
                            <a:ext cx="5763120" cy="0"/>
                          </a:xfrm>
                          <a:prstGeom prst="line">
                            <a:avLst/>
                          </a:prstGeom>
                          <a:noFill/>
                          <a:ln w="66675" cap="flat" cmpd="thickThin" algn="ctr">
                            <a:solidFill>
                              <a:sysClr val="windowText" lastClr="000000"/>
                            </a:solidFill>
                            <a:prstDash val="solid"/>
                          </a:ln>
                          <a:effectLst/>
                        </wps:spPr>
                        <wps:bodyPr/>
                      </wps:wsp>
                      <pic:pic xmlns:pic="http://schemas.openxmlformats.org/drawingml/2006/picture">
                        <pic:nvPicPr>
                          <pic:cNvPr id="34" name="Picture 34"/>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4991595" y="0"/>
                            <a:ext cx="790575" cy="79057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76F9BD4" id="Group 21" o:spid="_x0000_s1046" style="position:absolute;left:0;text-align:left;margin-left:2.65pt;margin-top:-8.8pt;width:455.25pt;height:68.6pt;z-index:-251673088;mso-width-relative:margin;mso-height-relative:margin" coordsize="57821,87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">
                <v:shape id="_x0000_s1047" type="#_x0000_t202" style="position:absolute;left:38200;top:4191;width:13431;height:45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521H8IA&#10;AADbAAAADwAAAGRycy9kb3ducmV2LnhtbESPS4vCMBSF9wP+h3AFd9NUQUc6RhkEQcSFr4XLS3On&#10;6bS5qU3U+u+NIMzycB4fZ7bobC1u1PrSsYJhkoIgzp0uuVBwOq4+pyB8QNZYOyYFD/KwmPc+Zphp&#10;d+c93Q6hEHGEfYYKTAhNJqXPDVn0iWuIo/frWoshyraQusV7HLe1HKXpRFosORIMNrQ0lFeHq42Q&#10;rc+ve3f5G24reTbVBMc7s1Fq0O9+vkEE6sJ/+N1eawWjL3h9iT9Az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3nbUfwgAAANsAAAAPAAAAAAAAAAAAAAAAAJgCAABkcnMvZG93&#10;bnJldi54bWxQSwUGAAAAAAQABAD1AAAAhwMAAAAA&#10;" stroked="f">
                  <v:textbox style="mso-fit-shape-to-text:t">
                    <w:txbxContent>
                      <w:p w:rsidR="00144328" w:rsidRDefault="0072637D" w:rsidP="00E003B7">
                        <w:pPr>
                          <w:rPr>
                            <w:rFonts w:ascii="Gabriola" w:hAnsi="Gabriola"/>
                            <w:i/>
                          </w:rPr>
                        </w:pPr>
                        <w:r>
                          <w:rPr>
                            <w:rFonts w:ascii="Gabriola" w:hAnsi="Gabriola"/>
                            <w:i/>
                          </w:rPr>
                          <w:t>Senior Project Website V5</w:t>
                        </w:r>
                      </w:p>
                    </w:txbxContent>
                  </v:textbox>
                </v:shape>
                <v:line id="Straight Connector 32" o:spid="_x0000_s1048" style="position:absolute;visibility:visible;mso-wrap-style:square" from="0,4857" to="57631,48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tuLxsQAAADbAAAADwAAAGRycy9kb3ducmV2LnhtbESPS4vCQBCE78L+h6EX9qaTdUFDdJRF&#10;WFlP4gPBW5PpPDTTEzKjif56RxA8FlX1FTWdd6YSV2pcaVnB9yACQZxaXXKuYL/768cgnEfWWFkm&#10;BTdyMJ999KaYaNvyhq5bn4sAYZeggsL7OpHSpQUZdANbEwcvs41BH2STS91gG+CmksMoGkmDJYeF&#10;AmtaFJSetxejIL2fTHscL7J1dltFu8vycM/ipVJfn93vBISnzr/Dr/a/VvAzhOeX8APk7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C24vGxAAAANsAAAAPAAAAAAAAAAAA&#10;AAAAAKECAABkcnMvZG93bnJldi54bWxQSwUGAAAAAAQABAD5AAAAkgMAAAAA&#10;" strokecolor="windowText" strokeweight="5.25pt">
                  <v:stroke linestyle="thickThin"/>
                </v:line>
                <v:shape id="Picture 34" o:spid="_x0000_s1049" type="#_x0000_t75" style="position:absolute;left:49915;width:7906;height:79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P+oPjCAAAA2wAAAA8AAABkcnMvZG93bnJldi54bWxEj0urwjAUhPeC/yEcwY1o6gORXqP4QNGl&#10;1c3dnduc2xabk9JErf/eCILLYWa+YebLxpTiTrUrLCsYDiIQxKnVBWcKLuddfwbCeWSNpWVS8CQH&#10;y0W7NcdY2wef6J74TAQIuxgV5N5XsZQuzcmgG9iKOHj/tjbog6wzqWt8BLgp5SiKptJgwWEhx4o2&#10;OaXX5GYU2KZ38b/P4+xvNB1G2+vapns3UarbaVY/IDw1/hv+tA9awXgC7y/hB8jFC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T/qD4wgAAANsAAAAPAAAAAAAAAAAAAAAAAJ8C&#10;AABkcnMvZG93bnJldi54bWxQSwUGAAAAAAQABAD3AAAAjgMAAAAA&#10;">
                  <v:imagedata r:id="rId10" o:title=""/>
                  <v:path arrowok="t"/>
                </v:shape>
                <w10:wrap type="tight"/>
              </v:group>
            </w:pict>
          </mc:Fallback>
        </mc:AlternateContent>
      </w:r>
      <w:r>
        <w:t>System Design</w:t>
      </w:r>
      <w:bookmarkEnd w:id="95"/>
      <w:bookmarkEnd w:id="96"/>
    </w:p>
    <w:p w:rsidR="00E003B7" w:rsidRDefault="00E003B7" w:rsidP="00E003B7">
      <w:pPr>
        <w:spacing w:after="0" w:line="360" w:lineRule="auto"/>
        <w:ind w:left="360"/>
        <w:rPr>
          <w:rFonts w:eastAsia="Times New Roman" w:cs="Times New Roman"/>
          <w:sz w:val="24"/>
        </w:rPr>
      </w:pPr>
      <w:bookmarkStart w:id="97" w:name="_Toc380862221"/>
      <w:bookmarkStart w:id="98" w:name="_Toc380862420"/>
      <w:bookmarkStart w:id="99" w:name="_Toc380862558"/>
      <w:bookmarkStart w:id="100" w:name="_Toc380862750"/>
      <w:bookmarkStart w:id="101" w:name="_Toc380938904"/>
      <w:bookmarkStart w:id="102" w:name="_Toc380939308"/>
      <w:bookmarkStart w:id="103" w:name="_Toc380939443"/>
      <w:bookmarkEnd w:id="97"/>
      <w:bookmarkEnd w:id="98"/>
      <w:bookmarkEnd w:id="99"/>
      <w:bookmarkEnd w:id="100"/>
      <w:bookmarkEnd w:id="101"/>
      <w:bookmarkEnd w:id="102"/>
      <w:bookmarkEnd w:id="103"/>
    </w:p>
    <w:p w:rsidR="00C105D5" w:rsidRPr="00C105D5" w:rsidRDefault="00C105D5" w:rsidP="00C105D5">
      <w:pPr>
        <w:spacing w:after="0" w:line="480" w:lineRule="auto"/>
        <w:rPr>
          <w:rFonts w:eastAsia="Times New Roman" w:cs="Times New Roman"/>
          <w:sz w:val="24"/>
        </w:rPr>
      </w:pPr>
      <w:bookmarkStart w:id="104" w:name="_Toc393972314"/>
      <w:bookmarkStart w:id="105" w:name="_Toc394049320"/>
      <w:r w:rsidRPr="00C105D5">
        <w:rPr>
          <w:rFonts w:eastAsia="Times New Roman" w:cs="Times New Roman"/>
          <w:sz w:val="24"/>
        </w:rPr>
        <w:t>This section will expand on the details of the system’s overall design. It will give the reader a more thorough overview of the system and subsystem decomposition, how hardware and software is mapped, the manner that persistent data is defined, and how security and privacy is utilized.</w:t>
      </w:r>
    </w:p>
    <w:p w:rsidR="00E003B7" w:rsidRDefault="00E003B7" w:rsidP="00C91381">
      <w:pPr>
        <w:numPr>
          <w:ilvl w:val="1"/>
          <w:numId w:val="10"/>
        </w:numPr>
        <w:spacing w:after="0" w:line="360" w:lineRule="auto"/>
        <w:outlineLvl w:val="1"/>
        <w:rPr>
          <w:rFonts w:eastAsia="Times New Roman" w:cs="Times New Roman"/>
          <w:b/>
          <w:spacing w:val="20"/>
          <w:sz w:val="28"/>
        </w:rPr>
      </w:pPr>
      <w:r>
        <w:rPr>
          <w:rFonts w:eastAsia="Times New Roman" w:cs="Times New Roman"/>
          <w:b/>
          <w:spacing w:val="20"/>
          <w:sz w:val="28"/>
        </w:rPr>
        <w:t>Overview</w:t>
      </w:r>
      <w:bookmarkEnd w:id="104"/>
      <w:bookmarkEnd w:id="105"/>
    </w:p>
    <w:p w:rsidR="00E003B7" w:rsidRDefault="00E003B7" w:rsidP="00E003B7">
      <w:pPr>
        <w:spacing w:after="0" w:line="480" w:lineRule="auto"/>
        <w:ind w:left="720" w:firstLine="720"/>
        <w:rPr>
          <w:rFonts w:eastAsia="Times New Roman" w:cs="Times New Roman"/>
          <w:sz w:val="24"/>
          <w:szCs w:val="24"/>
        </w:rPr>
      </w:pPr>
      <w:r>
        <w:rPr>
          <w:rFonts w:eastAsia="Calibri" w:cs="Calibri"/>
          <w:noProof/>
          <w:color w:val="000000"/>
        </w:rPr>
        <mc:AlternateContent>
          <mc:Choice Requires="wps">
            <w:drawing>
              <wp:anchor distT="0" distB="0" distL="114300" distR="114300" simplePos="0" relativeHeight="251642880" behindDoc="0" locked="0" layoutInCell="1" allowOverlap="1" wp14:anchorId="302B2F77" wp14:editId="03C8A7A0">
                <wp:simplePos x="0" y="0"/>
                <wp:positionH relativeFrom="column">
                  <wp:posOffset>441325</wp:posOffset>
                </wp:positionH>
                <wp:positionV relativeFrom="paragraph">
                  <wp:posOffset>-1270</wp:posOffset>
                </wp:positionV>
                <wp:extent cx="5358765" cy="0"/>
                <wp:effectExtent l="0" t="0" r="13335" b="19050"/>
                <wp:wrapNone/>
                <wp:docPr id="35" name="Straight Connector 35"/>
                <wp:cNvGraphicFramePr/>
                <a:graphic xmlns:a="http://schemas.openxmlformats.org/drawingml/2006/main">
                  <a:graphicData uri="http://schemas.microsoft.com/office/word/2010/wordprocessingShape">
                    <wps:wsp>
                      <wps:cNvCnPr/>
                      <wps:spPr>
                        <a:xfrm>
                          <a:off x="0" y="0"/>
                          <a:ext cx="5358765" cy="0"/>
                        </a:xfrm>
                        <a:prstGeom prst="line">
                          <a:avLst/>
                        </a:prstGeom>
                        <a:noFill/>
                        <a:ln w="15875" cap="flat" cmpd="sng" algn="ctr">
                          <a:solidFill>
                            <a:sysClr val="windowText" lastClr="000000"/>
                          </a:solidFill>
                          <a:prstDash val="solid"/>
                        </a:ln>
                        <a:effectLst/>
                      </wps:spPr>
                      <wps:bodyPr/>
                    </wps:wsp>
                  </a:graphicData>
                </a:graphic>
                <wp14:sizeRelH relativeFrom="page">
                  <wp14:pctWidth>0</wp14:pctWidth>
                </wp14:sizeRelH>
                <wp14:sizeRelV relativeFrom="page">
                  <wp14:pctHeight>0</wp14:pctHeight>
                </wp14:sizeRelV>
              </wp:anchor>
            </w:drawing>
          </mc:Choice>
          <mc:Fallback>
            <w:pict>
              <v:line w14:anchorId="0F654015" id="Straight Connector 35" o:spid="_x0000_s1026" style="position:absolute;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4.75pt,-.1pt" to="456.7pt,-.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" strokecolor="windowText" strokeweight="1.25pt"/>
            </w:pict>
          </mc:Fallback>
        </mc:AlternateContent>
      </w:r>
    </w:p>
    <w:p w:rsidR="00C105D5" w:rsidRPr="00C105D5" w:rsidRDefault="00C105D5" w:rsidP="00C105D5">
      <w:pPr>
        <w:spacing w:after="0" w:line="480" w:lineRule="auto"/>
        <w:ind w:left="720"/>
        <w:rPr>
          <w:rFonts w:eastAsia="Times New Roman" w:cs="Times New Roman"/>
          <w:sz w:val="24"/>
        </w:rPr>
      </w:pPr>
      <w:bookmarkStart w:id="106" w:name="_Toc393972315"/>
      <w:bookmarkStart w:id="107" w:name="_Toc394049321"/>
      <w:r w:rsidRPr="00C105D5">
        <w:rPr>
          <w:rFonts w:eastAsia="Times New Roman" w:cs="Times New Roman"/>
          <w:sz w:val="24"/>
        </w:rPr>
        <w:t>The SPW’s system is based upon the Three-Tier and MVC architectures. It is further decomposed into 7 subsystems:  virtual machine, matchmaking, login, project, user management, repository, and Rest API. The main objective of SPWv.5 was tuning the existing functionality of the system plus add the new virtual machine subsystem.</w:t>
      </w:r>
    </w:p>
    <w:p w:rsidR="00C105D5" w:rsidRPr="00C105D5" w:rsidRDefault="00C105D5" w:rsidP="00C105D5">
      <w:pPr>
        <w:spacing w:after="0" w:line="480" w:lineRule="auto"/>
        <w:ind w:left="720"/>
        <w:rPr>
          <w:rFonts w:eastAsia="Times New Roman" w:cs="Times New Roman"/>
          <w:sz w:val="24"/>
        </w:rPr>
      </w:pPr>
    </w:p>
    <w:p w:rsidR="00C105D5" w:rsidRPr="00C105D5" w:rsidRDefault="00C105D5" w:rsidP="00C105D5">
      <w:pPr>
        <w:spacing w:after="0" w:line="480" w:lineRule="auto"/>
        <w:ind w:left="720"/>
        <w:rPr>
          <w:rFonts w:eastAsia="Times New Roman" w:cs="Times New Roman"/>
          <w:sz w:val="24"/>
        </w:rPr>
      </w:pPr>
      <w:r w:rsidRPr="00C105D5">
        <w:rPr>
          <w:rFonts w:eastAsia="Times New Roman" w:cs="Times New Roman"/>
          <w:sz w:val="24"/>
        </w:rPr>
        <w:t>For deployment in hardware and software, the architecture is based on client and server, wherein a browser (client) accesses the SPW application (on a server). In addition, the API works as an API for other senior projects requiring data on registered users.</w:t>
      </w:r>
    </w:p>
    <w:p w:rsidR="00C105D5" w:rsidRPr="00C105D5" w:rsidRDefault="00C105D5" w:rsidP="00C105D5">
      <w:pPr>
        <w:spacing w:after="0" w:line="480" w:lineRule="auto"/>
        <w:ind w:left="720"/>
        <w:rPr>
          <w:rFonts w:eastAsia="Times New Roman" w:cs="Times New Roman"/>
          <w:sz w:val="24"/>
        </w:rPr>
      </w:pPr>
      <w:r w:rsidRPr="00C105D5">
        <w:rPr>
          <w:rFonts w:eastAsia="Times New Roman" w:cs="Times New Roman"/>
          <w:sz w:val="24"/>
        </w:rPr>
        <w:t xml:space="preserve">The persistent data change with respect to the previous one (SPWv.4). In SPWv.5 a total of three new tables were added to handle the virtual machine requests, virtual machine images, and the default school’s system admin info. The rest of the tables remained the same, containing tables for users, language, projects, experience, skills, milestones, </w:t>
      </w:r>
      <w:r w:rsidRPr="00C105D5">
        <w:rPr>
          <w:rFonts w:eastAsia="Times New Roman" w:cs="Times New Roman"/>
          <w:sz w:val="24"/>
        </w:rPr>
        <w:lastRenderedPageBreak/>
        <w:t>rankings, etc. Security and privacy features will remain the same as in SPWv.4. Having a one-way password encryption, session encryption, etc.</w:t>
      </w:r>
    </w:p>
    <w:p w:rsidR="00E003B7" w:rsidRDefault="00E003B7" w:rsidP="00C91381">
      <w:pPr>
        <w:numPr>
          <w:ilvl w:val="1"/>
          <w:numId w:val="10"/>
        </w:numPr>
        <w:spacing w:after="0" w:line="360" w:lineRule="auto"/>
        <w:outlineLvl w:val="1"/>
        <w:rPr>
          <w:rFonts w:eastAsia="Times New Roman" w:cs="Times New Roman"/>
          <w:b/>
          <w:spacing w:val="20"/>
          <w:sz w:val="28"/>
        </w:rPr>
      </w:pPr>
      <w:r>
        <w:rPr>
          <w:noProof/>
        </w:rPr>
        <mc:AlternateContent>
          <mc:Choice Requires="wps">
            <w:drawing>
              <wp:anchor distT="0" distB="0" distL="114300" distR="114300" simplePos="0" relativeHeight="251644416" behindDoc="0" locked="0" layoutInCell="1" allowOverlap="1" wp14:anchorId="43D34BDD" wp14:editId="1C12339B">
                <wp:simplePos x="0" y="0"/>
                <wp:positionH relativeFrom="column">
                  <wp:posOffset>441325</wp:posOffset>
                </wp:positionH>
                <wp:positionV relativeFrom="paragraph">
                  <wp:posOffset>320040</wp:posOffset>
                </wp:positionV>
                <wp:extent cx="5359400" cy="0"/>
                <wp:effectExtent l="0" t="0" r="12700" b="19050"/>
                <wp:wrapNone/>
                <wp:docPr id="69" name="Straight Connector 69"/>
                <wp:cNvGraphicFramePr/>
                <a:graphic xmlns:a="http://schemas.openxmlformats.org/drawingml/2006/main">
                  <a:graphicData uri="http://schemas.microsoft.com/office/word/2010/wordprocessingShape">
                    <wps:wsp>
                      <wps:cNvCnPr/>
                      <wps:spPr>
                        <a:xfrm>
                          <a:off x="0" y="0"/>
                          <a:ext cx="5358765" cy="0"/>
                        </a:xfrm>
                        <a:prstGeom prst="line">
                          <a:avLst/>
                        </a:prstGeom>
                        <a:noFill/>
                        <a:ln w="15875" cap="flat" cmpd="sng" algn="ctr">
                          <a:solidFill>
                            <a:sysClr val="windowText" lastClr="000000"/>
                          </a:solidFill>
                          <a:prstDash val="solid"/>
                        </a:ln>
                        <a:effectLst/>
                      </wps:spPr>
                      <wps:bodyPr/>
                    </wps:wsp>
                  </a:graphicData>
                </a:graphic>
                <wp14:sizeRelH relativeFrom="page">
                  <wp14:pctWidth>0</wp14:pctWidth>
                </wp14:sizeRelH>
                <wp14:sizeRelV relativeFrom="page">
                  <wp14:pctHeight>0</wp14:pctHeight>
                </wp14:sizeRelV>
              </wp:anchor>
            </w:drawing>
          </mc:Choice>
          <mc:Fallback>
            <w:pict>
              <v:line w14:anchorId="4B8BBE38" id="Straight Connector 69" o:spid="_x0000_s1026" style="position:absolute;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4.75pt,25.2pt" to="456.75pt,2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" strokecolor="windowText" strokeweight="1.25pt"/>
            </w:pict>
          </mc:Fallback>
        </mc:AlternateContent>
      </w:r>
      <w:r>
        <w:rPr>
          <w:rFonts w:eastAsia="Times New Roman" w:cs="Times New Roman"/>
          <w:b/>
          <w:spacing w:val="20"/>
          <w:sz w:val="28"/>
        </w:rPr>
        <w:t>Subsystem Decomposition</w:t>
      </w:r>
      <w:bookmarkEnd w:id="106"/>
      <w:bookmarkEnd w:id="107"/>
    </w:p>
    <w:p w:rsidR="00E003B7" w:rsidRDefault="00E003B7" w:rsidP="00E003B7">
      <w:pPr>
        <w:spacing w:after="0" w:line="480" w:lineRule="auto"/>
        <w:ind w:left="720"/>
        <w:rPr>
          <w:rFonts w:eastAsia="Times New Roman" w:cs="Times New Roman"/>
          <w:sz w:val="24"/>
          <w:szCs w:val="24"/>
        </w:rPr>
      </w:pPr>
    </w:p>
    <w:p w:rsidR="00C105D5" w:rsidRDefault="00C105D5" w:rsidP="00C105D5">
      <w:pPr>
        <w:spacing w:after="0" w:line="480" w:lineRule="auto"/>
        <w:ind w:left="720"/>
        <w:rPr>
          <w:rFonts w:eastAsia="Times New Roman" w:cs="Times New Roman"/>
          <w:sz w:val="24"/>
          <w:szCs w:val="24"/>
        </w:rPr>
      </w:pPr>
      <w:r>
        <w:rPr>
          <w:rFonts w:eastAsia="Times New Roman" w:cs="Times New Roman"/>
          <w:sz w:val="24"/>
          <w:szCs w:val="24"/>
        </w:rPr>
        <w:t>The current system (SPWv.5) follows the system architecture of Three-Tier and MVC as a means to define how the system is structured. This structure continues being the same for SPWv.5. The style fits perfectly the function of the SPW, controllers maintain business logic for interactions, views allow users to observe relevant data, and models hold the means to access data from the database. For a user, that flow of logic is functional. Their interactions on the views prompts the controller to respond, and the controller requests database data from models when required. From a three-tier perspective, the user’s browser and what they see (the view) is the presentation tier, the controller’s reaction to the user’s interaction is the logic tier, and the controllers request for data from the model is the data tier. Refer to picture below for a graph describing the nature of the system from SPWv.4 design document.</w:t>
      </w:r>
    </w:p>
    <w:p w:rsidR="00E003B7" w:rsidRDefault="00E003B7" w:rsidP="00E003B7">
      <w:pPr>
        <w:spacing w:after="0" w:line="480" w:lineRule="auto"/>
        <w:ind w:left="720"/>
        <w:rPr>
          <w:rFonts w:eastAsia="Times New Roman" w:cs="Times New Roman"/>
          <w:sz w:val="24"/>
        </w:rPr>
      </w:pPr>
      <w:r>
        <w:rPr>
          <w:noProof/>
        </w:rPr>
        <w:lastRenderedPageBreak/>
        <w:drawing>
          <wp:inline distT="0" distB="0" distL="0" distR="0" wp14:anchorId="292A25E5" wp14:editId="50FC9091">
            <wp:extent cx="5943600" cy="3452495"/>
            <wp:effectExtent l="0" t="0" r="0" b="0"/>
            <wp:docPr id="36" name="image07.png"/>
            <wp:cNvGraphicFramePr/>
            <a:graphic xmlns:a="http://schemas.openxmlformats.org/drawingml/2006/main">
              <a:graphicData uri="http://schemas.openxmlformats.org/drawingml/2006/picture">
                <pic:pic xmlns:pic="http://schemas.openxmlformats.org/drawingml/2006/picture">
                  <pic:nvPicPr>
                    <pic:cNvPr id="7" name="image07.png"/>
                    <pic:cNvPicPr/>
                  </pic:nvPicPr>
                  <pic:blipFill>
                    <a:blip r:embed="rId12"/>
                    <a:stretch>
                      <a:fillRect/>
                    </a:stretch>
                  </pic:blipFill>
                  <pic:spPr>
                    <a:xfrm>
                      <a:off x="0" y="0"/>
                      <a:ext cx="5943600" cy="3452495"/>
                    </a:xfrm>
                    <a:prstGeom prst="rect">
                      <a:avLst/>
                    </a:prstGeom>
                  </pic:spPr>
                </pic:pic>
              </a:graphicData>
            </a:graphic>
          </wp:inline>
        </w:drawing>
      </w:r>
    </w:p>
    <w:p w:rsidR="00C105D5" w:rsidRDefault="00C105D5" w:rsidP="00C105D5">
      <w:pPr>
        <w:spacing w:after="0" w:line="480" w:lineRule="auto"/>
        <w:ind w:left="720"/>
        <w:rPr>
          <w:rFonts w:eastAsia="Times New Roman" w:cs="Times New Roman"/>
          <w:sz w:val="24"/>
        </w:rPr>
      </w:pPr>
      <w:r>
        <w:rPr>
          <w:rFonts w:eastAsia="Times New Roman" w:cs="Times New Roman"/>
          <w:sz w:val="24"/>
        </w:rPr>
        <w:t>The SPW is further decomposed to 7 subsystems. The virtual machine subsystem the most recently added therefore it will be discussed first. For the purposes of documentation, the remaining 6 subsystems will be described adapted from what was said in SPWv.4 design document.</w:t>
      </w:r>
    </w:p>
    <w:p w:rsidR="00C105D5" w:rsidRDefault="00C105D5" w:rsidP="00C105D5">
      <w:pPr>
        <w:spacing w:after="0" w:line="480" w:lineRule="auto"/>
        <w:ind w:left="720"/>
        <w:rPr>
          <w:rFonts w:eastAsia="Times New Roman" w:cs="Times New Roman"/>
          <w:sz w:val="24"/>
        </w:rPr>
      </w:pPr>
      <w:r w:rsidRPr="00730A72">
        <w:rPr>
          <w:rFonts w:eastAsia="Times New Roman" w:cs="Times New Roman"/>
          <w:b/>
          <w:sz w:val="24"/>
        </w:rPr>
        <w:t>Virtual Machine Subsystem</w:t>
      </w:r>
      <w:r>
        <w:rPr>
          <w:rFonts w:eastAsia="Times New Roman" w:cs="Times New Roman"/>
          <w:sz w:val="24"/>
        </w:rPr>
        <w:t>: The subsystem will handle all the necessary logic for the request of virtual machines (creating virtual machine request, modifying virtual machine request, deleting virtual machine request, filtering virtual machine request, etc.). Allowing students to customize their virtual machines needs and giving to the head professor the means to manage students’ virtual requests.</w:t>
      </w:r>
    </w:p>
    <w:p w:rsidR="00E003B7" w:rsidRDefault="00E003B7" w:rsidP="00E003B7">
      <w:pPr>
        <w:spacing w:after="0" w:line="480" w:lineRule="auto"/>
        <w:ind w:left="720"/>
        <w:rPr>
          <w:rFonts w:eastAsia="Times New Roman" w:cs="Times New Roman"/>
          <w:sz w:val="24"/>
        </w:rPr>
      </w:pPr>
      <w:r>
        <w:rPr>
          <w:rFonts w:eastAsia="Times New Roman" w:cs="Times New Roman"/>
          <w:b/>
          <w:sz w:val="24"/>
        </w:rPr>
        <w:t>Matching Algorithm Subsystem:</w:t>
      </w:r>
      <w:r>
        <w:rPr>
          <w:rFonts w:eastAsia="Times New Roman" w:cs="Times New Roman"/>
          <w:sz w:val="24"/>
        </w:rPr>
        <w:t xml:space="preserve"> This subsystem will facilitate the matching of students to projects by the head professor. It will function in a two-phase matchmaking system where the head professor’s very important projects are filled up first taking into account </w:t>
      </w:r>
      <w:r>
        <w:rPr>
          <w:rFonts w:eastAsia="Times New Roman" w:cs="Times New Roman"/>
          <w:sz w:val="24"/>
        </w:rPr>
        <w:lastRenderedPageBreak/>
        <w:t>student interest and the head professor’s interest, with greater emphasis on the latter’s influence. The second phase emphasizes the student’s interest in projects the head professor has little need to put emphasis on. These will be match via NRMP with customization with regards to focus on student interest only or compromise with project’s need for optimization.</w:t>
      </w:r>
    </w:p>
    <w:p w:rsidR="00E003B7" w:rsidRDefault="00E003B7" w:rsidP="00E003B7">
      <w:pPr>
        <w:spacing w:after="0" w:line="480" w:lineRule="auto"/>
        <w:ind w:left="720"/>
        <w:rPr>
          <w:rFonts w:eastAsia="Times New Roman" w:cs="Times New Roman"/>
          <w:sz w:val="24"/>
        </w:rPr>
      </w:pPr>
      <w:r>
        <w:rPr>
          <w:rFonts w:eastAsia="Times New Roman" w:cs="Times New Roman"/>
          <w:b/>
          <w:sz w:val="24"/>
        </w:rPr>
        <w:t>Login Subsystem:</w:t>
      </w:r>
      <w:r>
        <w:rPr>
          <w:rFonts w:eastAsia="Times New Roman" w:cs="Times New Roman"/>
          <w:sz w:val="24"/>
        </w:rPr>
        <w:t xml:space="preserve"> This subsystem will deal with all the logic involving the authentication of the users who use SPW. </w:t>
      </w:r>
    </w:p>
    <w:p w:rsidR="00E003B7" w:rsidRDefault="00E003B7" w:rsidP="00E003B7">
      <w:pPr>
        <w:spacing w:after="0" w:line="480" w:lineRule="auto"/>
        <w:ind w:left="720"/>
        <w:rPr>
          <w:rFonts w:eastAsia="Times New Roman" w:cs="Times New Roman"/>
          <w:sz w:val="24"/>
        </w:rPr>
      </w:pPr>
      <w:r>
        <w:rPr>
          <w:rFonts w:eastAsia="Times New Roman" w:cs="Times New Roman"/>
          <w:b/>
          <w:sz w:val="24"/>
        </w:rPr>
        <w:t>Projects Subsystem:</w:t>
      </w:r>
      <w:r>
        <w:rPr>
          <w:rFonts w:eastAsia="Times New Roman" w:cs="Times New Roman"/>
          <w:sz w:val="24"/>
        </w:rPr>
        <w:t xml:space="preserve"> This subsystem will deal with all the logic that required in relation to projects. Such as proposing a project.</w:t>
      </w:r>
    </w:p>
    <w:p w:rsidR="00E003B7" w:rsidRDefault="00E003B7" w:rsidP="00E003B7">
      <w:pPr>
        <w:spacing w:after="0" w:line="480" w:lineRule="auto"/>
        <w:ind w:left="720"/>
        <w:rPr>
          <w:rFonts w:eastAsia="Times New Roman" w:cs="Times New Roman"/>
          <w:sz w:val="24"/>
        </w:rPr>
      </w:pPr>
      <w:r>
        <w:rPr>
          <w:rFonts w:eastAsia="Times New Roman" w:cs="Times New Roman"/>
          <w:b/>
          <w:sz w:val="24"/>
        </w:rPr>
        <w:t>User Management Subsystem:</w:t>
      </w:r>
      <w:r>
        <w:rPr>
          <w:rFonts w:eastAsia="Times New Roman" w:cs="Times New Roman"/>
          <w:sz w:val="24"/>
        </w:rPr>
        <w:t xml:space="preserve"> This subsystem will deal with user management by the head professors (adding, deleting users, acting as users, etc). </w:t>
      </w:r>
      <w:r>
        <w:rPr>
          <w:rFonts w:ascii="Times New Roman" w:eastAsia="Times New Roman" w:hAnsi="Times New Roman" w:cs="Times New Roman"/>
          <w:sz w:val="24"/>
        </w:rPr>
        <w:t>Also includes functionality such as synchronizing with LinkedIn, changing passwords, functionality involving the changing of a user’s state essentially.</w:t>
      </w:r>
    </w:p>
    <w:p w:rsidR="00E003B7" w:rsidRDefault="00E003B7" w:rsidP="00E003B7">
      <w:pPr>
        <w:spacing w:after="0" w:line="480" w:lineRule="auto"/>
        <w:ind w:left="720"/>
        <w:rPr>
          <w:rFonts w:eastAsia="Times New Roman" w:cs="Times New Roman"/>
          <w:sz w:val="24"/>
        </w:rPr>
      </w:pPr>
      <w:r>
        <w:rPr>
          <w:rFonts w:eastAsia="Times New Roman" w:cs="Times New Roman"/>
          <w:b/>
          <w:sz w:val="24"/>
        </w:rPr>
        <w:t>Repository Subsystem:</w:t>
      </w:r>
      <w:r>
        <w:rPr>
          <w:rFonts w:eastAsia="Times New Roman" w:cs="Times New Roman"/>
          <w:sz w:val="24"/>
        </w:rPr>
        <w:t xml:space="preserve"> This subsystem will handle all the logic necessary to establish the project files repository functionality. Deals with file upload for projects and milestones (goal for project), allow team sharing, and allows the head professor to organize the structure of the repository. </w:t>
      </w:r>
    </w:p>
    <w:p w:rsidR="00E003B7" w:rsidRDefault="00E003B7" w:rsidP="00E003B7">
      <w:pPr>
        <w:spacing w:after="0" w:line="480" w:lineRule="auto"/>
        <w:ind w:left="720"/>
        <w:rPr>
          <w:rFonts w:eastAsia="Times New Roman" w:cs="Times New Roman"/>
          <w:sz w:val="24"/>
        </w:rPr>
      </w:pPr>
      <w:r>
        <w:rPr>
          <w:rFonts w:eastAsia="Times New Roman" w:cs="Times New Roman"/>
          <w:b/>
          <w:sz w:val="24"/>
        </w:rPr>
        <w:t>Rest API Subsystem:</w:t>
      </w:r>
      <w:r>
        <w:rPr>
          <w:rFonts w:eastAsia="Times New Roman" w:cs="Times New Roman"/>
          <w:sz w:val="24"/>
        </w:rPr>
        <w:t xml:space="preserve"> The SPW will be accessing an external API that is going to be developed as a RESTful service. In essence, this API will be used to verify that a student who wishes to register with the SPW is indeed a student that is currently enrolled in the Senior Project course. The API was developed as part of the SPWv.2 project and only allows students that are currently enrolled in the senior project course to login as </w:t>
      </w:r>
      <w:r>
        <w:rPr>
          <w:rFonts w:eastAsia="Times New Roman" w:cs="Times New Roman"/>
          <w:sz w:val="24"/>
        </w:rPr>
        <w:lastRenderedPageBreak/>
        <w:t>students. Without this API, any student with an FIU email account would be allowed access to the system. It is important to note that other services (developed by other senior project teams) will also access this API in order to conduct validation of their student users. Of note Jonathan Santiago of the Collaborative Platform team of Summer 2014 did work on this subsystem for SPWv.4 as it was broken and not functional.</w:t>
      </w:r>
    </w:p>
    <w:p w:rsidR="00E003B7" w:rsidRDefault="00E003B7" w:rsidP="00C91381">
      <w:pPr>
        <w:numPr>
          <w:ilvl w:val="1"/>
          <w:numId w:val="10"/>
        </w:numPr>
        <w:spacing w:after="0" w:line="360" w:lineRule="auto"/>
        <w:outlineLvl w:val="1"/>
        <w:rPr>
          <w:rFonts w:eastAsia="Times New Roman" w:cs="Times New Roman"/>
          <w:b/>
          <w:spacing w:val="20"/>
          <w:sz w:val="28"/>
        </w:rPr>
      </w:pPr>
      <w:bookmarkStart w:id="108" w:name="_Toc393972316"/>
      <w:bookmarkStart w:id="109" w:name="_Toc394049322"/>
      <w:r>
        <w:rPr>
          <w:noProof/>
        </w:rPr>
        <mc:AlternateContent>
          <mc:Choice Requires="wps">
            <w:drawing>
              <wp:anchor distT="0" distB="0" distL="114300" distR="114300" simplePos="0" relativeHeight="251646976" behindDoc="0" locked="0" layoutInCell="1" allowOverlap="1" wp14:anchorId="0442E45E" wp14:editId="153FADE3">
                <wp:simplePos x="0" y="0"/>
                <wp:positionH relativeFrom="column">
                  <wp:posOffset>451485</wp:posOffset>
                </wp:positionH>
                <wp:positionV relativeFrom="paragraph">
                  <wp:posOffset>234315</wp:posOffset>
                </wp:positionV>
                <wp:extent cx="5359400" cy="0"/>
                <wp:effectExtent l="0" t="0" r="12700" b="19050"/>
                <wp:wrapNone/>
                <wp:docPr id="70" name="Straight Connector 70"/>
                <wp:cNvGraphicFramePr/>
                <a:graphic xmlns:a="http://schemas.openxmlformats.org/drawingml/2006/main">
                  <a:graphicData uri="http://schemas.microsoft.com/office/word/2010/wordprocessingShape">
                    <wps:wsp>
                      <wps:cNvCnPr/>
                      <wps:spPr>
                        <a:xfrm>
                          <a:off x="0" y="0"/>
                          <a:ext cx="5358765" cy="0"/>
                        </a:xfrm>
                        <a:prstGeom prst="line">
                          <a:avLst/>
                        </a:prstGeom>
                        <a:noFill/>
                        <a:ln w="15875" cap="flat" cmpd="sng" algn="ctr">
                          <a:solidFill>
                            <a:sysClr val="windowText" lastClr="000000"/>
                          </a:solidFill>
                          <a:prstDash val="solid"/>
                        </a:ln>
                        <a:effectLst/>
                      </wps:spPr>
                      <wps:bodyPr/>
                    </wps:wsp>
                  </a:graphicData>
                </a:graphic>
                <wp14:sizeRelH relativeFrom="page">
                  <wp14:pctWidth>0</wp14:pctWidth>
                </wp14:sizeRelH>
                <wp14:sizeRelV relativeFrom="page">
                  <wp14:pctHeight>0</wp14:pctHeight>
                </wp14:sizeRelV>
              </wp:anchor>
            </w:drawing>
          </mc:Choice>
          <mc:Fallback>
            <w:pict>
              <v:line w14:anchorId="3928EA09" id="Straight Connector 70" o:spid="_x0000_s1026" style="position:absolute;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5.55pt,18.45pt" to="457.55pt,1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" strokecolor="windowText" strokeweight="1.25pt"/>
            </w:pict>
          </mc:Fallback>
        </mc:AlternateContent>
      </w:r>
      <w:r>
        <w:rPr>
          <w:rFonts w:eastAsia="Times New Roman" w:cs="Times New Roman"/>
          <w:b/>
          <w:spacing w:val="20"/>
          <w:sz w:val="28"/>
        </w:rPr>
        <w:t>Hardware and Software Mapping</w:t>
      </w:r>
      <w:bookmarkEnd w:id="108"/>
      <w:bookmarkEnd w:id="109"/>
    </w:p>
    <w:p w:rsidR="00E003B7" w:rsidRDefault="00E003B7" w:rsidP="00E003B7">
      <w:pPr>
        <w:spacing w:after="0" w:line="480" w:lineRule="auto"/>
        <w:ind w:left="720"/>
        <w:rPr>
          <w:rFonts w:eastAsia="Times New Roman" w:cs="Times New Roman"/>
          <w:color w:val="000000"/>
          <w:sz w:val="6"/>
          <w:szCs w:val="6"/>
        </w:rPr>
      </w:pPr>
    </w:p>
    <w:p w:rsidR="00C105D5" w:rsidRDefault="00C105D5" w:rsidP="00C105D5">
      <w:pPr>
        <w:spacing w:after="0" w:line="480" w:lineRule="auto"/>
        <w:ind w:left="720"/>
      </w:pPr>
      <w:r>
        <w:t>This aspect for SPWv.5 is largely unchanged from the description of SPWv.4 in their design document. The hardware and software are essentially based on three architectural patterns. In a commonplace client-server architecture, the client uses a web browser to access the server running the SPW application. This application interacts with a MySQL server for database needs and runs under an Apache Tomcat server.</w:t>
      </w:r>
    </w:p>
    <w:p w:rsidR="00C105D5" w:rsidRDefault="00C105D5" w:rsidP="00C105D5">
      <w:pPr>
        <w:spacing w:after="0" w:line="480" w:lineRule="auto"/>
        <w:ind w:left="720"/>
      </w:pPr>
      <w:r>
        <w:t>Additionally the server will run an API to verify members in the SPW amongst other projects in the senior project class. Below is a display of this from SPWv.3 design document.</w:t>
      </w:r>
    </w:p>
    <w:p w:rsidR="00E003B7" w:rsidRDefault="00E003B7" w:rsidP="00E003B7">
      <w:pPr>
        <w:spacing w:after="0" w:line="480" w:lineRule="auto"/>
        <w:ind w:left="720"/>
      </w:pPr>
      <w:r>
        <w:rPr>
          <w:noProof/>
        </w:rPr>
        <w:drawing>
          <wp:inline distT="0" distB="0" distL="0" distR="0" wp14:anchorId="27D24E64" wp14:editId="4A160FD8">
            <wp:extent cx="5943600" cy="3240405"/>
            <wp:effectExtent l="0" t="0" r="0" b="0"/>
            <wp:docPr id="37" name="Picture 37"/>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3240405"/>
                    </a:xfrm>
                    <a:prstGeom prst="rect">
                      <a:avLst/>
                    </a:prstGeom>
                    <a:noFill/>
                    <a:ln>
                      <a:noFill/>
                    </a:ln>
                  </pic:spPr>
                </pic:pic>
              </a:graphicData>
            </a:graphic>
          </wp:inline>
        </w:drawing>
      </w:r>
    </w:p>
    <w:p w:rsidR="00E003B7" w:rsidRDefault="00E003B7" w:rsidP="00C91381">
      <w:pPr>
        <w:numPr>
          <w:ilvl w:val="1"/>
          <w:numId w:val="10"/>
        </w:numPr>
        <w:spacing w:after="0" w:line="360" w:lineRule="auto"/>
        <w:outlineLvl w:val="1"/>
        <w:rPr>
          <w:rFonts w:eastAsia="Times New Roman" w:cs="Times New Roman"/>
          <w:b/>
          <w:spacing w:val="20"/>
          <w:sz w:val="28"/>
        </w:rPr>
      </w:pPr>
      <w:bookmarkStart w:id="110" w:name="_Toc393972317"/>
      <w:bookmarkStart w:id="111" w:name="_Toc394049323"/>
      <w:r>
        <w:rPr>
          <w:noProof/>
        </w:rPr>
        <w:lastRenderedPageBreak/>
        <mc:AlternateContent>
          <mc:Choice Requires="wps">
            <w:drawing>
              <wp:anchor distT="0" distB="0" distL="114300" distR="114300" simplePos="0" relativeHeight="251649024" behindDoc="0" locked="0" layoutInCell="1" allowOverlap="1" wp14:anchorId="4B6AB02E" wp14:editId="56F59EF7">
                <wp:simplePos x="0" y="0"/>
                <wp:positionH relativeFrom="column">
                  <wp:posOffset>451485</wp:posOffset>
                </wp:positionH>
                <wp:positionV relativeFrom="paragraph">
                  <wp:posOffset>234315</wp:posOffset>
                </wp:positionV>
                <wp:extent cx="5359400" cy="0"/>
                <wp:effectExtent l="0" t="0" r="12700" b="19050"/>
                <wp:wrapNone/>
                <wp:docPr id="71" name="Straight Connector 71"/>
                <wp:cNvGraphicFramePr/>
                <a:graphic xmlns:a="http://schemas.openxmlformats.org/drawingml/2006/main">
                  <a:graphicData uri="http://schemas.microsoft.com/office/word/2010/wordprocessingShape">
                    <wps:wsp>
                      <wps:cNvCnPr/>
                      <wps:spPr>
                        <a:xfrm>
                          <a:off x="0" y="0"/>
                          <a:ext cx="5358765" cy="0"/>
                        </a:xfrm>
                        <a:prstGeom prst="line">
                          <a:avLst/>
                        </a:prstGeom>
                        <a:noFill/>
                        <a:ln w="15875" cap="flat" cmpd="sng" algn="ctr">
                          <a:solidFill>
                            <a:sysClr val="windowText" lastClr="000000"/>
                          </a:solidFill>
                          <a:prstDash val="solid"/>
                        </a:ln>
                        <a:effectLst/>
                      </wps:spPr>
                      <wps:bodyPr/>
                    </wps:wsp>
                  </a:graphicData>
                </a:graphic>
                <wp14:sizeRelH relativeFrom="page">
                  <wp14:pctWidth>0</wp14:pctWidth>
                </wp14:sizeRelH>
                <wp14:sizeRelV relativeFrom="page">
                  <wp14:pctHeight>0</wp14:pctHeight>
                </wp14:sizeRelV>
              </wp:anchor>
            </w:drawing>
          </mc:Choice>
          <mc:Fallback>
            <w:pict>
              <v:line w14:anchorId="3196D4E5" id="Straight Connector 71" o:spid="_x0000_s1026" style="position:absolute;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5.55pt,18.45pt" to="457.55pt,1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" strokecolor="windowText" strokeweight="1.25pt"/>
            </w:pict>
          </mc:Fallback>
        </mc:AlternateContent>
      </w:r>
      <w:r>
        <w:rPr>
          <w:rFonts w:eastAsia="Times New Roman" w:cs="Times New Roman"/>
          <w:b/>
          <w:spacing w:val="20"/>
          <w:sz w:val="28"/>
        </w:rPr>
        <w:t>Persistent Data Management</w:t>
      </w:r>
      <w:bookmarkEnd w:id="110"/>
      <w:bookmarkEnd w:id="111"/>
    </w:p>
    <w:p w:rsidR="00C105D5" w:rsidRDefault="00C105D5" w:rsidP="00C105D5">
      <w:pPr>
        <w:spacing w:after="0" w:line="480" w:lineRule="auto"/>
        <w:ind w:left="720"/>
      </w:pPr>
      <w:r>
        <w:t>The persistent data did change from SPWv.4 to SPWv.5. Three new tables were added into the system, the rest of the tables were kept as from previous version SPWv.4.</w:t>
      </w:r>
    </w:p>
    <w:p w:rsidR="00C105D5" w:rsidRDefault="009D7D07" w:rsidP="00C105D5">
      <w:pPr>
        <w:spacing w:after="0" w:line="480" w:lineRule="auto"/>
        <w:ind w:left="720"/>
        <w:rPr>
          <w:b/>
        </w:rPr>
      </w:pPr>
      <w:r>
        <w:rPr>
          <w:noProof/>
        </w:rPr>
        <w:drawing>
          <wp:anchor distT="0" distB="0" distL="114300" distR="114300" simplePos="0" relativeHeight="251663872" behindDoc="0" locked="0" layoutInCell="1" allowOverlap="1" wp14:anchorId="5E3CC0AA" wp14:editId="5BB813D2">
            <wp:simplePos x="0" y="0"/>
            <wp:positionH relativeFrom="column">
              <wp:posOffset>-695325</wp:posOffset>
            </wp:positionH>
            <wp:positionV relativeFrom="paragraph">
              <wp:posOffset>535305</wp:posOffset>
            </wp:positionV>
            <wp:extent cx="6981825" cy="1562100"/>
            <wp:effectExtent l="0" t="0" r="9525" b="0"/>
            <wp:wrapSquare wrapText="bothSides"/>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6981825" cy="1562100"/>
                    </a:xfrm>
                    <a:prstGeom prst="rect">
                      <a:avLst/>
                    </a:prstGeom>
                  </pic:spPr>
                </pic:pic>
              </a:graphicData>
            </a:graphic>
            <wp14:sizeRelH relativeFrom="margin">
              <wp14:pctWidth>0</wp14:pctWidth>
            </wp14:sizeRelH>
            <wp14:sizeRelV relativeFrom="margin">
              <wp14:pctHeight>0</wp14:pctHeight>
            </wp14:sizeRelV>
          </wp:anchor>
        </w:drawing>
      </w:r>
      <w:r w:rsidR="00C105D5" w:rsidRPr="00C105D5">
        <w:rPr>
          <w:b/>
        </w:rPr>
        <w:t>Data Dictionary for SPW (from SPWv.4 design document):</w:t>
      </w:r>
    </w:p>
    <w:p w:rsidR="009D7D07" w:rsidRDefault="009D7D07" w:rsidP="00C105D5">
      <w:pPr>
        <w:spacing w:after="0" w:line="480" w:lineRule="auto"/>
        <w:ind w:left="720"/>
        <w:rPr>
          <w:b/>
        </w:rPr>
      </w:pPr>
      <w:r>
        <w:rPr>
          <w:noProof/>
        </w:rPr>
        <w:drawing>
          <wp:anchor distT="0" distB="0" distL="114300" distR="114300" simplePos="0" relativeHeight="251670016" behindDoc="0" locked="0" layoutInCell="1" allowOverlap="1" wp14:anchorId="69C3258E" wp14:editId="7E8498B7">
            <wp:simplePos x="0" y="0"/>
            <wp:positionH relativeFrom="column">
              <wp:posOffset>-638175</wp:posOffset>
            </wp:positionH>
            <wp:positionV relativeFrom="paragraph">
              <wp:posOffset>2345055</wp:posOffset>
            </wp:positionV>
            <wp:extent cx="6962775" cy="1362075"/>
            <wp:effectExtent l="0" t="0" r="9525" b="9525"/>
            <wp:wrapSquare wrapText="bothSides"/>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6962775" cy="1362075"/>
                    </a:xfrm>
                    <a:prstGeom prst="rect">
                      <a:avLst/>
                    </a:prstGeom>
                  </pic:spPr>
                </pic:pic>
              </a:graphicData>
            </a:graphic>
            <wp14:sizeRelH relativeFrom="margin">
              <wp14:pctWidth>0</wp14:pctWidth>
            </wp14:sizeRelH>
            <wp14:sizeRelV relativeFrom="margin">
              <wp14:pctHeight>0</wp14:pctHeight>
            </wp14:sizeRelV>
          </wp:anchor>
        </w:drawing>
      </w:r>
    </w:p>
    <w:p w:rsidR="009D7D07" w:rsidRDefault="009D7D07" w:rsidP="00C105D5">
      <w:pPr>
        <w:spacing w:after="0" w:line="480" w:lineRule="auto"/>
        <w:ind w:left="720"/>
        <w:rPr>
          <w:b/>
        </w:rPr>
      </w:pPr>
      <w:r>
        <w:rPr>
          <w:noProof/>
        </w:rPr>
        <w:drawing>
          <wp:anchor distT="0" distB="0" distL="114300" distR="114300" simplePos="0" relativeHeight="251671040" behindDoc="0" locked="0" layoutInCell="1" allowOverlap="1" wp14:anchorId="6EBF16D6" wp14:editId="33DBFB57">
            <wp:simplePos x="0" y="0"/>
            <wp:positionH relativeFrom="column">
              <wp:posOffset>-676275</wp:posOffset>
            </wp:positionH>
            <wp:positionV relativeFrom="paragraph">
              <wp:posOffset>2272665</wp:posOffset>
            </wp:positionV>
            <wp:extent cx="6972300" cy="1905000"/>
            <wp:effectExtent l="0" t="0" r="0" b="0"/>
            <wp:wrapSquare wrapText="bothSides"/>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6972300" cy="1905000"/>
                    </a:xfrm>
                    <a:prstGeom prst="rect">
                      <a:avLst/>
                    </a:prstGeom>
                  </pic:spPr>
                </pic:pic>
              </a:graphicData>
            </a:graphic>
            <wp14:sizeRelH relativeFrom="margin">
              <wp14:pctWidth>0</wp14:pctWidth>
            </wp14:sizeRelH>
            <wp14:sizeRelV relativeFrom="margin">
              <wp14:pctHeight>0</wp14:pctHeight>
            </wp14:sizeRelV>
          </wp:anchor>
        </w:drawing>
      </w:r>
    </w:p>
    <w:p w:rsidR="009D7D07" w:rsidRDefault="009D7D07" w:rsidP="00C105D5">
      <w:pPr>
        <w:spacing w:after="0" w:line="480" w:lineRule="auto"/>
        <w:ind w:left="720"/>
        <w:rPr>
          <w:b/>
        </w:rPr>
      </w:pPr>
    </w:p>
    <w:p w:rsidR="009D7D07" w:rsidRDefault="009D7D07" w:rsidP="00E003B7">
      <w:pPr>
        <w:spacing w:after="0" w:line="360" w:lineRule="auto"/>
        <w:ind w:left="-1152"/>
        <w:jc w:val="center"/>
        <w:rPr>
          <w:b/>
        </w:rPr>
      </w:pPr>
    </w:p>
    <w:p w:rsidR="00E003B7" w:rsidRDefault="00E003B7" w:rsidP="00E003B7">
      <w:pPr>
        <w:spacing w:after="0" w:line="360" w:lineRule="auto"/>
        <w:ind w:left="-1152"/>
        <w:jc w:val="center"/>
      </w:pPr>
      <w:r>
        <w:rPr>
          <w:noProof/>
        </w:rPr>
        <w:lastRenderedPageBreak/>
        <w:drawing>
          <wp:inline distT="0" distB="0" distL="0" distR="0" wp14:anchorId="55D9D0EB" wp14:editId="2030AA5B">
            <wp:extent cx="7392670" cy="356298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7392670" cy="3562985"/>
                    </a:xfrm>
                    <a:prstGeom prst="rect">
                      <a:avLst/>
                    </a:prstGeom>
                    <a:noFill/>
                    <a:ln>
                      <a:noFill/>
                    </a:ln>
                  </pic:spPr>
                </pic:pic>
              </a:graphicData>
            </a:graphic>
          </wp:inline>
        </w:drawing>
      </w:r>
    </w:p>
    <w:p w:rsidR="00E003B7" w:rsidRDefault="00E003B7" w:rsidP="00E003B7">
      <w:pPr>
        <w:spacing w:after="0" w:line="360" w:lineRule="auto"/>
        <w:ind w:left="-1152"/>
        <w:jc w:val="center"/>
      </w:pPr>
    </w:p>
    <w:p w:rsidR="00E003B7" w:rsidRDefault="00E003B7" w:rsidP="00E003B7">
      <w:pPr>
        <w:spacing w:after="0" w:line="360" w:lineRule="auto"/>
        <w:ind w:left="-1152"/>
        <w:jc w:val="center"/>
      </w:pPr>
    </w:p>
    <w:p w:rsidR="00E003B7" w:rsidRDefault="00E003B7" w:rsidP="00E003B7">
      <w:pPr>
        <w:spacing w:after="0" w:line="360" w:lineRule="auto"/>
        <w:ind w:left="-1152"/>
        <w:jc w:val="center"/>
      </w:pPr>
      <w:r>
        <w:rPr>
          <w:noProof/>
        </w:rPr>
        <w:drawing>
          <wp:inline distT="0" distB="0" distL="0" distR="0" wp14:anchorId="06041684" wp14:editId="65E074EE">
            <wp:extent cx="7409815" cy="1578610"/>
            <wp:effectExtent l="0" t="0" r="635"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8.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7409815" cy="1578610"/>
                    </a:xfrm>
                    <a:prstGeom prst="rect">
                      <a:avLst/>
                    </a:prstGeom>
                    <a:noFill/>
                    <a:ln>
                      <a:noFill/>
                    </a:ln>
                  </pic:spPr>
                </pic:pic>
              </a:graphicData>
            </a:graphic>
          </wp:inline>
        </w:drawing>
      </w:r>
    </w:p>
    <w:p w:rsidR="00E003B7" w:rsidRDefault="00E003B7" w:rsidP="00E003B7">
      <w:pPr>
        <w:spacing w:after="0" w:line="360" w:lineRule="auto"/>
        <w:ind w:left="-1152"/>
        <w:jc w:val="center"/>
      </w:pPr>
    </w:p>
    <w:p w:rsidR="00E003B7" w:rsidRDefault="00E003B7" w:rsidP="00E003B7">
      <w:pPr>
        <w:spacing w:after="0" w:line="360" w:lineRule="auto"/>
        <w:ind w:left="-1152"/>
        <w:jc w:val="center"/>
      </w:pPr>
      <w:r>
        <w:rPr>
          <w:noProof/>
        </w:rPr>
        <w:drawing>
          <wp:inline distT="0" distB="0" distL="0" distR="0" wp14:anchorId="6EF2CA64" wp14:editId="734B48CC">
            <wp:extent cx="7384415" cy="2061845"/>
            <wp:effectExtent l="0" t="0" r="698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4.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7384415" cy="2061845"/>
                    </a:xfrm>
                    <a:prstGeom prst="rect">
                      <a:avLst/>
                    </a:prstGeom>
                    <a:noFill/>
                    <a:ln>
                      <a:noFill/>
                    </a:ln>
                  </pic:spPr>
                </pic:pic>
              </a:graphicData>
            </a:graphic>
          </wp:inline>
        </w:drawing>
      </w:r>
    </w:p>
    <w:p w:rsidR="00E003B7" w:rsidRDefault="00E003B7" w:rsidP="00E003B7">
      <w:pPr>
        <w:spacing w:after="0" w:line="360" w:lineRule="auto"/>
        <w:ind w:left="-1152"/>
        <w:jc w:val="center"/>
      </w:pPr>
    </w:p>
    <w:p w:rsidR="00E003B7" w:rsidRDefault="00E003B7" w:rsidP="00E003B7">
      <w:pPr>
        <w:spacing w:after="0" w:line="360" w:lineRule="auto"/>
        <w:ind w:left="-1152"/>
        <w:jc w:val="center"/>
      </w:pPr>
      <w:r>
        <w:rPr>
          <w:noProof/>
        </w:rPr>
        <w:drawing>
          <wp:inline distT="0" distB="0" distL="0" distR="0" wp14:anchorId="2A34BEA9" wp14:editId="4483194F">
            <wp:extent cx="7375525" cy="143192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4.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7375525" cy="1431925"/>
                    </a:xfrm>
                    <a:prstGeom prst="rect">
                      <a:avLst/>
                    </a:prstGeom>
                    <a:noFill/>
                    <a:ln>
                      <a:noFill/>
                    </a:ln>
                  </pic:spPr>
                </pic:pic>
              </a:graphicData>
            </a:graphic>
          </wp:inline>
        </w:drawing>
      </w:r>
    </w:p>
    <w:p w:rsidR="00E003B7" w:rsidRDefault="00E003B7" w:rsidP="00E003B7">
      <w:pPr>
        <w:spacing w:after="0" w:line="360" w:lineRule="auto"/>
        <w:ind w:left="-1152"/>
        <w:jc w:val="center"/>
      </w:pPr>
    </w:p>
    <w:p w:rsidR="00E003B7" w:rsidRDefault="00E003B7" w:rsidP="00E003B7">
      <w:pPr>
        <w:spacing w:after="0" w:line="360" w:lineRule="auto"/>
        <w:ind w:left="-1152"/>
        <w:jc w:val="center"/>
      </w:pPr>
    </w:p>
    <w:p w:rsidR="00E003B7" w:rsidRDefault="00E003B7" w:rsidP="00E003B7">
      <w:pPr>
        <w:spacing w:after="0" w:line="360" w:lineRule="auto"/>
        <w:ind w:left="-1152"/>
        <w:jc w:val="center"/>
      </w:pPr>
      <w:r>
        <w:rPr>
          <w:noProof/>
        </w:rPr>
        <w:drawing>
          <wp:inline distT="0" distB="0" distL="0" distR="0" wp14:anchorId="746EC336" wp14:editId="5843F4D0">
            <wp:extent cx="7384415" cy="2726055"/>
            <wp:effectExtent l="0" t="0" r="698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8.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7384415" cy="2726055"/>
                    </a:xfrm>
                    <a:prstGeom prst="rect">
                      <a:avLst/>
                    </a:prstGeom>
                    <a:noFill/>
                    <a:ln>
                      <a:noFill/>
                    </a:ln>
                  </pic:spPr>
                </pic:pic>
              </a:graphicData>
            </a:graphic>
          </wp:inline>
        </w:drawing>
      </w:r>
    </w:p>
    <w:p w:rsidR="00E003B7" w:rsidRDefault="00E003B7" w:rsidP="00E003B7">
      <w:pPr>
        <w:spacing w:after="0" w:line="360" w:lineRule="auto"/>
        <w:ind w:left="-1152"/>
        <w:jc w:val="center"/>
      </w:pPr>
    </w:p>
    <w:p w:rsidR="00E003B7" w:rsidRDefault="00E003B7" w:rsidP="00E003B7">
      <w:pPr>
        <w:spacing w:after="0" w:line="360" w:lineRule="auto"/>
        <w:ind w:left="-1152"/>
        <w:jc w:val="center"/>
      </w:pPr>
      <w:r>
        <w:rPr>
          <w:noProof/>
        </w:rPr>
        <w:lastRenderedPageBreak/>
        <w:drawing>
          <wp:inline distT="0" distB="0" distL="0" distR="0" wp14:anchorId="4213B5B1" wp14:editId="092E10E2">
            <wp:extent cx="7401560" cy="2199640"/>
            <wp:effectExtent l="0" t="0" r="889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3.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7401560" cy="2199640"/>
                    </a:xfrm>
                    <a:prstGeom prst="rect">
                      <a:avLst/>
                    </a:prstGeom>
                    <a:noFill/>
                    <a:ln>
                      <a:noFill/>
                    </a:ln>
                  </pic:spPr>
                </pic:pic>
              </a:graphicData>
            </a:graphic>
          </wp:inline>
        </w:drawing>
      </w:r>
      <w:r>
        <w:rPr>
          <w:noProof/>
        </w:rPr>
        <w:drawing>
          <wp:inline distT="0" distB="0" distL="0" distR="0" wp14:anchorId="474A6FD0" wp14:editId="0DB063DE">
            <wp:extent cx="7392670" cy="1483995"/>
            <wp:effectExtent l="0" t="0" r="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7392670" cy="1483995"/>
                    </a:xfrm>
                    <a:prstGeom prst="rect">
                      <a:avLst/>
                    </a:prstGeom>
                    <a:noFill/>
                    <a:ln>
                      <a:noFill/>
                    </a:ln>
                  </pic:spPr>
                </pic:pic>
              </a:graphicData>
            </a:graphic>
          </wp:inline>
        </w:drawing>
      </w:r>
      <w:r>
        <w:rPr>
          <w:noProof/>
        </w:rPr>
        <w:drawing>
          <wp:inline distT="0" distB="0" distL="0" distR="0" wp14:anchorId="42F4054E" wp14:editId="267C4A05">
            <wp:extent cx="7435850" cy="128524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7435850" cy="1285240"/>
                    </a:xfrm>
                    <a:prstGeom prst="rect">
                      <a:avLst/>
                    </a:prstGeom>
                    <a:noFill/>
                    <a:ln>
                      <a:noFill/>
                    </a:ln>
                  </pic:spPr>
                </pic:pic>
              </a:graphicData>
            </a:graphic>
          </wp:inline>
        </w:drawing>
      </w:r>
      <w:r>
        <w:rPr>
          <w:noProof/>
        </w:rPr>
        <w:drawing>
          <wp:inline distT="0" distB="0" distL="0" distR="0" wp14:anchorId="09305CA4" wp14:editId="1F5EA33F">
            <wp:extent cx="7427595" cy="1561465"/>
            <wp:effectExtent l="0" t="0" r="1905"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3.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7427595" cy="1561465"/>
                    </a:xfrm>
                    <a:prstGeom prst="rect">
                      <a:avLst/>
                    </a:prstGeom>
                    <a:noFill/>
                    <a:ln>
                      <a:noFill/>
                    </a:ln>
                  </pic:spPr>
                </pic:pic>
              </a:graphicData>
            </a:graphic>
          </wp:inline>
        </w:drawing>
      </w:r>
      <w:r>
        <w:rPr>
          <w:noProof/>
        </w:rPr>
        <w:lastRenderedPageBreak/>
        <w:drawing>
          <wp:inline distT="0" distB="0" distL="0" distR="0" wp14:anchorId="0CA96D0D" wp14:editId="5AC931EF">
            <wp:extent cx="7418705" cy="18288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3.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7418705" cy="1828800"/>
                    </a:xfrm>
                    <a:prstGeom prst="rect">
                      <a:avLst/>
                    </a:prstGeom>
                    <a:noFill/>
                    <a:ln>
                      <a:noFill/>
                    </a:ln>
                  </pic:spPr>
                </pic:pic>
              </a:graphicData>
            </a:graphic>
          </wp:inline>
        </w:drawing>
      </w:r>
      <w:r>
        <w:rPr>
          <w:noProof/>
        </w:rPr>
        <w:drawing>
          <wp:inline distT="0" distB="0" distL="0" distR="0" wp14:anchorId="738D9016" wp14:editId="18DD9C46">
            <wp:extent cx="7427595" cy="1915160"/>
            <wp:effectExtent l="0" t="0" r="1905" b="889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3.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427595" cy="1915160"/>
                    </a:xfrm>
                    <a:prstGeom prst="rect">
                      <a:avLst/>
                    </a:prstGeom>
                    <a:noFill/>
                    <a:ln>
                      <a:noFill/>
                    </a:ln>
                  </pic:spPr>
                </pic:pic>
              </a:graphicData>
            </a:graphic>
          </wp:inline>
        </w:drawing>
      </w:r>
    </w:p>
    <w:p w:rsidR="00E003B7" w:rsidRDefault="00E003B7" w:rsidP="00E003B7">
      <w:pPr>
        <w:spacing w:after="0" w:line="360" w:lineRule="auto"/>
        <w:ind w:left="-540"/>
        <w:jc w:val="center"/>
      </w:pPr>
      <w:r>
        <w:rPr>
          <w:noProof/>
        </w:rPr>
        <w:drawing>
          <wp:inline distT="0" distB="0" distL="0" distR="0" wp14:anchorId="08C0DBB6" wp14:editId="69B98405">
            <wp:extent cx="5943600" cy="1708150"/>
            <wp:effectExtent l="0" t="0" r="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1708150"/>
                    </a:xfrm>
                    <a:prstGeom prst="rect">
                      <a:avLst/>
                    </a:prstGeom>
                    <a:noFill/>
                    <a:ln>
                      <a:noFill/>
                    </a:ln>
                  </pic:spPr>
                </pic:pic>
              </a:graphicData>
            </a:graphic>
          </wp:inline>
        </w:drawing>
      </w:r>
    </w:p>
    <w:p w:rsidR="00E003B7" w:rsidRDefault="00E003B7" w:rsidP="00E003B7">
      <w:pPr>
        <w:spacing w:after="0"/>
        <w:ind w:left="-630"/>
      </w:pPr>
      <w:r>
        <w:rPr>
          <w:b/>
        </w:rPr>
        <w:br w:type="page"/>
      </w:r>
      <w:r w:rsidR="005513D3" w:rsidRPr="005513D3">
        <w:rPr>
          <w:b/>
          <w:noProof/>
        </w:rPr>
        <w:lastRenderedPageBreak/>
        <w:drawing>
          <wp:inline distT="0" distB="0" distL="0" distR="0">
            <wp:extent cx="6762750" cy="3768616"/>
            <wp:effectExtent l="0" t="0" r="0" b="3810"/>
            <wp:docPr id="2" name="Picture 2" descr="C:\Users\yamel\Downloads\schema_de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amel\Downloads\schema_design.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772160" cy="3773860"/>
                    </a:xfrm>
                    <a:prstGeom prst="rect">
                      <a:avLst/>
                    </a:prstGeom>
                    <a:noFill/>
                    <a:ln>
                      <a:noFill/>
                    </a:ln>
                  </pic:spPr>
                </pic:pic>
              </a:graphicData>
            </a:graphic>
          </wp:inline>
        </w:drawing>
      </w:r>
      <w:bookmarkStart w:id="112" w:name="_GoBack"/>
      <w:bookmarkEnd w:id="112"/>
    </w:p>
    <w:p w:rsidR="00E003B7" w:rsidRDefault="00E003B7" w:rsidP="00E003B7">
      <w:pPr>
        <w:spacing w:after="0" w:line="360" w:lineRule="auto"/>
        <w:jc w:val="center"/>
        <w:rPr>
          <w:rFonts w:eastAsia="Times New Roman" w:cs="Times New Roman"/>
          <w:b/>
          <w:spacing w:val="20"/>
          <w:sz w:val="28"/>
        </w:rPr>
      </w:pPr>
      <w:r>
        <w:rPr>
          <w:rFonts w:eastAsia="Times New Roman" w:cs="Times New Roman"/>
        </w:rPr>
        <w:t>Entity-Relationship Diagram for Model Subsystem (From SPWv.3 Final Document)</w:t>
      </w:r>
    </w:p>
    <w:p w:rsidR="00E003B7" w:rsidRDefault="00E003B7" w:rsidP="00E003B7">
      <w:pPr>
        <w:spacing w:after="200" w:line="276" w:lineRule="auto"/>
        <w:jc w:val="left"/>
        <w:rPr>
          <w:b/>
        </w:rPr>
      </w:pPr>
    </w:p>
    <w:p w:rsidR="00E003B7" w:rsidRDefault="00E003B7" w:rsidP="00E003B7">
      <w:pPr>
        <w:spacing w:after="200" w:line="276" w:lineRule="auto"/>
        <w:jc w:val="left"/>
        <w:rPr>
          <w:b/>
        </w:rPr>
      </w:pPr>
    </w:p>
    <w:p w:rsidR="00E003B7" w:rsidRDefault="00E003B7" w:rsidP="00C91381">
      <w:pPr>
        <w:numPr>
          <w:ilvl w:val="1"/>
          <w:numId w:val="10"/>
        </w:numPr>
        <w:spacing w:after="0" w:line="360" w:lineRule="auto"/>
        <w:outlineLvl w:val="1"/>
        <w:rPr>
          <w:rFonts w:eastAsia="Times New Roman" w:cs="Times New Roman"/>
          <w:b/>
          <w:spacing w:val="20"/>
          <w:sz w:val="28"/>
        </w:rPr>
      </w:pPr>
      <w:bookmarkStart w:id="113" w:name="_Toc393972318"/>
      <w:bookmarkStart w:id="114" w:name="_Toc394049324"/>
      <w:r>
        <w:rPr>
          <w:noProof/>
        </w:rPr>
        <mc:AlternateContent>
          <mc:Choice Requires="wps">
            <w:drawing>
              <wp:anchor distT="0" distB="0" distL="114300" distR="114300" simplePos="0" relativeHeight="251650048" behindDoc="0" locked="0" layoutInCell="1" allowOverlap="1" wp14:anchorId="0D0AA8C8" wp14:editId="6CF9C8E2">
                <wp:simplePos x="0" y="0"/>
                <wp:positionH relativeFrom="column">
                  <wp:posOffset>451485</wp:posOffset>
                </wp:positionH>
                <wp:positionV relativeFrom="paragraph">
                  <wp:posOffset>234315</wp:posOffset>
                </wp:positionV>
                <wp:extent cx="5359400" cy="0"/>
                <wp:effectExtent l="0" t="0" r="12700" b="19050"/>
                <wp:wrapNone/>
                <wp:docPr id="73" name="Straight Connector 73"/>
                <wp:cNvGraphicFramePr/>
                <a:graphic xmlns:a="http://schemas.openxmlformats.org/drawingml/2006/main">
                  <a:graphicData uri="http://schemas.microsoft.com/office/word/2010/wordprocessingShape">
                    <wps:wsp>
                      <wps:cNvCnPr/>
                      <wps:spPr>
                        <a:xfrm>
                          <a:off x="0" y="0"/>
                          <a:ext cx="5358765" cy="0"/>
                        </a:xfrm>
                        <a:prstGeom prst="line">
                          <a:avLst/>
                        </a:prstGeom>
                        <a:noFill/>
                        <a:ln w="15875" cap="flat" cmpd="sng" algn="ctr">
                          <a:solidFill>
                            <a:sysClr val="windowText" lastClr="000000"/>
                          </a:solidFill>
                          <a:prstDash val="solid"/>
                        </a:ln>
                        <a:effectLst/>
                      </wps:spPr>
                      <wps:bodyPr/>
                    </wps:wsp>
                  </a:graphicData>
                </a:graphic>
                <wp14:sizeRelH relativeFrom="page">
                  <wp14:pctWidth>0</wp14:pctWidth>
                </wp14:sizeRelH>
                <wp14:sizeRelV relativeFrom="page">
                  <wp14:pctHeight>0</wp14:pctHeight>
                </wp14:sizeRelV>
              </wp:anchor>
            </w:drawing>
          </mc:Choice>
          <mc:Fallback>
            <w:pict>
              <v:line w14:anchorId="1BF94827" id="Straight Connector 73" o:spid="_x0000_s1026" style="position:absolute;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5.55pt,18.45pt" to="457.55pt,1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" strokecolor="windowText" strokeweight="1.25pt"/>
            </w:pict>
          </mc:Fallback>
        </mc:AlternateContent>
      </w:r>
      <w:r>
        <w:rPr>
          <w:rFonts w:eastAsia="Times New Roman" w:cs="Times New Roman"/>
          <w:b/>
          <w:spacing w:val="20"/>
          <w:sz w:val="28"/>
        </w:rPr>
        <w:t>Security/Privacy</w:t>
      </w:r>
      <w:bookmarkEnd w:id="113"/>
      <w:bookmarkEnd w:id="114"/>
    </w:p>
    <w:p w:rsidR="00E003B7" w:rsidRDefault="00E003B7" w:rsidP="00E003B7">
      <w:pPr>
        <w:spacing w:after="0" w:line="240" w:lineRule="auto"/>
        <w:rPr>
          <w:rFonts w:eastAsia="Calibri" w:cs="Calibri"/>
          <w:color w:val="000000"/>
        </w:rPr>
      </w:pPr>
    </w:p>
    <w:p w:rsidR="00776904" w:rsidRDefault="00776904" w:rsidP="00776904">
      <w:pPr>
        <w:spacing w:after="0" w:line="360" w:lineRule="auto"/>
        <w:ind w:left="720"/>
        <w:rPr>
          <w:rFonts w:eastAsia="Times New Roman" w:cs="Times New Roman"/>
          <w:sz w:val="24"/>
        </w:rPr>
      </w:pPr>
      <w:r>
        <w:rPr>
          <w:rFonts w:eastAsia="Times New Roman" w:cs="Times New Roman"/>
          <w:sz w:val="24"/>
        </w:rPr>
        <w:t xml:space="preserve">No changes to any of the following occurs going from SPWv.4 to SPWv.5. The following information is entirely from SPWv.4 design document. </w:t>
      </w:r>
    </w:p>
    <w:p w:rsidR="00E003B7" w:rsidRDefault="00E003B7" w:rsidP="00E003B7">
      <w:pPr>
        <w:spacing w:after="0" w:line="360" w:lineRule="auto"/>
        <w:ind w:left="720"/>
      </w:pPr>
      <w:r>
        <w:rPr>
          <w:rFonts w:eastAsia="Times New Roman" w:cs="Times New Roman"/>
          <w:sz w:val="24"/>
        </w:rPr>
        <w:t>SQL Injection</w:t>
      </w:r>
    </w:p>
    <w:p w:rsidR="00E003B7" w:rsidRDefault="00E003B7" w:rsidP="00E003B7">
      <w:pPr>
        <w:spacing w:after="0" w:line="360" w:lineRule="auto"/>
        <w:ind w:left="1440"/>
      </w:pPr>
      <w:r>
        <w:rPr>
          <w:rFonts w:eastAsia="Times New Roman" w:cs="Times New Roman"/>
          <w:sz w:val="24"/>
        </w:rPr>
        <w:t xml:space="preserve">System takes care of avoiding SQL injection attacks by using the Active Record class from the Code Igniter framework for all interaction with SPW Website, which produces safer queries since the values are escaped automatically by the system. </w:t>
      </w:r>
    </w:p>
    <w:p w:rsidR="00E003B7" w:rsidRDefault="00E003B7" w:rsidP="00E003B7">
      <w:pPr>
        <w:spacing w:after="0" w:line="360" w:lineRule="auto"/>
        <w:ind w:left="720"/>
      </w:pPr>
    </w:p>
    <w:p w:rsidR="00E003B7" w:rsidRDefault="00E003B7" w:rsidP="00E003B7">
      <w:pPr>
        <w:spacing w:after="0" w:line="360" w:lineRule="auto"/>
        <w:ind w:left="720"/>
      </w:pPr>
      <w:r>
        <w:rPr>
          <w:rFonts w:eastAsia="Times New Roman" w:cs="Times New Roman"/>
          <w:sz w:val="24"/>
        </w:rPr>
        <w:t>URI Security</w:t>
      </w:r>
    </w:p>
    <w:p w:rsidR="00E003B7" w:rsidRDefault="00E003B7" w:rsidP="00E003B7">
      <w:pPr>
        <w:spacing w:after="0" w:line="360" w:lineRule="auto"/>
        <w:ind w:left="1440"/>
        <w:rPr>
          <w:rFonts w:eastAsia="Times New Roman" w:cs="Times New Roman"/>
          <w:sz w:val="24"/>
        </w:rPr>
      </w:pPr>
      <w:r>
        <w:rPr>
          <w:rFonts w:eastAsia="Times New Roman" w:cs="Times New Roman"/>
          <w:sz w:val="24"/>
        </w:rPr>
        <w:lastRenderedPageBreak/>
        <w:t xml:space="preserve">Malicious data can be passed to the application via the URI strings. This is prevented in our system by the use of the Code Igniter framework which is fairly restrictive regarding which characters it allows in the URI strings. </w:t>
      </w:r>
    </w:p>
    <w:p w:rsidR="00E003B7" w:rsidRDefault="00E003B7" w:rsidP="00E003B7">
      <w:pPr>
        <w:spacing w:after="0" w:line="360" w:lineRule="auto"/>
        <w:ind w:left="1440"/>
        <w:rPr>
          <w:rFonts w:eastAsia="Calibri" w:cs="Calibri"/>
        </w:rPr>
      </w:pPr>
    </w:p>
    <w:p w:rsidR="00E003B7" w:rsidRDefault="00E003B7" w:rsidP="00E003B7">
      <w:pPr>
        <w:spacing w:after="0" w:line="360" w:lineRule="auto"/>
        <w:ind w:left="720"/>
      </w:pPr>
      <w:r>
        <w:rPr>
          <w:rFonts w:eastAsia="Times New Roman" w:cs="Times New Roman"/>
          <w:sz w:val="24"/>
        </w:rPr>
        <w:t>Cross-site scripting (XSS)</w:t>
      </w:r>
    </w:p>
    <w:p w:rsidR="00E003B7" w:rsidRDefault="00E003B7" w:rsidP="00E003B7">
      <w:pPr>
        <w:spacing w:after="0" w:line="360" w:lineRule="auto"/>
        <w:ind w:left="1440"/>
      </w:pPr>
      <w:r>
        <w:rPr>
          <w:rFonts w:eastAsia="Times New Roman" w:cs="Times New Roman"/>
          <w:sz w:val="24"/>
        </w:rPr>
        <w:t xml:space="preserve">Cross scripting is also prevented by the use of the Code Igniter Cross Site Scripting Hack prevention filter which has been configured to run automatically to filter all POST and COOKIE data that is encountered. </w:t>
      </w:r>
    </w:p>
    <w:p w:rsidR="00E003B7" w:rsidRDefault="00E003B7" w:rsidP="00E003B7">
      <w:pPr>
        <w:spacing w:after="0" w:line="360" w:lineRule="auto"/>
        <w:ind w:left="720"/>
      </w:pPr>
    </w:p>
    <w:p w:rsidR="00E003B7" w:rsidRDefault="00E003B7" w:rsidP="00E003B7">
      <w:pPr>
        <w:spacing w:after="0" w:line="360" w:lineRule="auto"/>
        <w:ind w:left="720"/>
      </w:pPr>
      <w:r>
        <w:rPr>
          <w:rFonts w:eastAsia="Times New Roman" w:cs="Times New Roman"/>
          <w:sz w:val="24"/>
        </w:rPr>
        <w:t>Cross-site request forgery (CSRF)</w:t>
      </w:r>
    </w:p>
    <w:p w:rsidR="00E003B7" w:rsidRDefault="00E003B7" w:rsidP="00E003B7">
      <w:pPr>
        <w:spacing w:after="0" w:line="360" w:lineRule="auto"/>
        <w:ind w:left="1440"/>
      </w:pPr>
      <w:r>
        <w:rPr>
          <w:rFonts w:eastAsia="Times New Roman" w:cs="Times New Roman"/>
          <w:sz w:val="24"/>
        </w:rPr>
        <w:t xml:space="preserve">Cross site forgery has been also addressed by enabling the CSRF protection on Code Igniter, which turns on a complicated algorithm that allow SPW website to know if the data it receives actually comes from a form on this website, avoiding with it this type of attacks. </w:t>
      </w:r>
    </w:p>
    <w:p w:rsidR="00E003B7" w:rsidRDefault="00E003B7" w:rsidP="00E003B7">
      <w:pPr>
        <w:spacing w:after="0" w:line="360" w:lineRule="auto"/>
        <w:ind w:left="720"/>
      </w:pPr>
    </w:p>
    <w:p w:rsidR="00E003B7" w:rsidRDefault="00E003B7" w:rsidP="00E003B7">
      <w:pPr>
        <w:spacing w:after="0" w:line="360" w:lineRule="auto"/>
        <w:ind w:left="720"/>
      </w:pPr>
      <w:r>
        <w:rPr>
          <w:rFonts w:eastAsia="Times New Roman" w:cs="Times New Roman"/>
          <w:sz w:val="24"/>
        </w:rPr>
        <w:t>Session Encryption</w:t>
      </w:r>
    </w:p>
    <w:p w:rsidR="00E003B7" w:rsidRDefault="00E003B7" w:rsidP="00E003B7">
      <w:pPr>
        <w:spacing w:after="0" w:line="360" w:lineRule="auto"/>
        <w:ind w:left="1440"/>
        <w:rPr>
          <w:rFonts w:eastAsia="Times New Roman" w:cs="Times New Roman"/>
          <w:sz w:val="24"/>
        </w:rPr>
      </w:pPr>
      <w:r>
        <w:rPr>
          <w:rFonts w:eastAsia="Times New Roman" w:cs="Times New Roman"/>
          <w:sz w:val="24"/>
        </w:rPr>
        <w:t xml:space="preserve">SPW uses the Code Igniter Session class to manage user session information, which is stored as serialized and encrypted in a cookie. </w:t>
      </w:r>
      <w:r>
        <w:rPr>
          <w:rFonts w:eastAsia="Times New Roman" w:cs="Times New Roman"/>
          <w:sz w:val="24"/>
        </w:rPr>
        <w:br w:type="page"/>
      </w:r>
    </w:p>
    <w:p w:rsidR="00E003B7" w:rsidRDefault="00E003B7" w:rsidP="00E003B7">
      <w:pPr>
        <w:spacing w:after="0" w:line="360" w:lineRule="auto"/>
        <w:ind w:left="720"/>
        <w:rPr>
          <w:rFonts w:eastAsia="Calibri" w:cs="Calibri"/>
        </w:rPr>
      </w:pPr>
      <w:r>
        <w:rPr>
          <w:rFonts w:eastAsia="Times New Roman" w:cs="Times New Roman"/>
          <w:sz w:val="24"/>
        </w:rPr>
        <w:lastRenderedPageBreak/>
        <w:t>One-Way password encryption</w:t>
      </w:r>
    </w:p>
    <w:p w:rsidR="00E003B7" w:rsidRDefault="00E003B7" w:rsidP="00E003B7">
      <w:pPr>
        <w:spacing w:after="0" w:line="360" w:lineRule="auto"/>
        <w:ind w:left="1440"/>
      </w:pPr>
      <w:r>
        <w:rPr>
          <w:rFonts w:eastAsia="Times New Roman" w:cs="Times New Roman"/>
          <w:sz w:val="24"/>
        </w:rPr>
        <w:t xml:space="preserve">SHA-1 function is used to encrypt users’ passwords in database, which allow website to keep secured user’s password for the website and therefore all their profile information in the website. </w:t>
      </w:r>
    </w:p>
    <w:p w:rsidR="00E003B7" w:rsidRDefault="00E003B7" w:rsidP="00E003B7">
      <w:pPr>
        <w:spacing w:after="0" w:line="360" w:lineRule="auto"/>
        <w:ind w:left="720"/>
      </w:pPr>
      <w:r>
        <w:rPr>
          <w:rFonts w:eastAsia="Times New Roman" w:cs="Times New Roman"/>
          <w:sz w:val="24"/>
        </w:rPr>
        <w:tab/>
        <w:t xml:space="preserve">  </w:t>
      </w:r>
    </w:p>
    <w:p w:rsidR="00E003B7" w:rsidRDefault="00E003B7" w:rsidP="00E003B7">
      <w:pPr>
        <w:spacing w:after="0" w:line="360" w:lineRule="auto"/>
        <w:ind w:left="1440"/>
      </w:pPr>
      <w:r>
        <w:rPr>
          <w:rFonts w:eastAsia="Times New Roman" w:cs="Times New Roman"/>
          <w:sz w:val="24"/>
        </w:rPr>
        <w:t>The SHA-1 algorithm has two important properties that make of it the more secure algorithm website could use to secure user’s information. The first one is that is a one-way hashing algorithm, which makes impossible to revert back an encrypted output to the initial, plain-text input, and that any given input always maps to the same encrypted value. This ensures that the passwords stored on the server cannot be deciphered by anyone. This way, even if an attacker gains reading permission to the user table, it will do him no good.</w:t>
      </w:r>
    </w:p>
    <w:p w:rsidR="00E003B7" w:rsidRDefault="00E003B7" w:rsidP="00E003B7">
      <w:pPr>
        <w:spacing w:after="0" w:line="360" w:lineRule="auto"/>
        <w:ind w:left="720"/>
      </w:pPr>
      <w:r>
        <w:rPr>
          <w:rFonts w:eastAsia="Times New Roman" w:cs="Times New Roman"/>
          <w:sz w:val="24"/>
        </w:rPr>
        <w:tab/>
      </w:r>
    </w:p>
    <w:p w:rsidR="00E003B7" w:rsidRDefault="00E003B7" w:rsidP="00E003B7">
      <w:pPr>
        <w:spacing w:after="0" w:line="360" w:lineRule="auto"/>
        <w:ind w:left="1440"/>
        <w:rPr>
          <w:rFonts w:eastAsia="Times New Roman" w:cs="Times New Roman"/>
          <w:sz w:val="24"/>
        </w:rPr>
      </w:pPr>
      <w:r>
        <w:rPr>
          <w:rFonts w:eastAsia="Times New Roman" w:cs="Times New Roman"/>
          <w:sz w:val="24"/>
        </w:rPr>
        <w:t>It is important to add that no unnecessary information is stored for a user and email addresses are only displayed to registered users.</w:t>
      </w:r>
    </w:p>
    <w:p w:rsidR="001E16B3" w:rsidRDefault="008452FD" w:rsidP="008452FD">
      <w:pPr>
        <w:tabs>
          <w:tab w:val="left" w:pos="3052"/>
        </w:tabs>
        <w:rPr>
          <w:rFonts w:eastAsia="Times New Roman" w:cs="Times New Roman"/>
          <w:sz w:val="24"/>
          <w:szCs w:val="24"/>
        </w:rPr>
      </w:pPr>
      <w:r>
        <w:rPr>
          <w:rFonts w:eastAsia="Times New Roman" w:cs="Times New Roman"/>
          <w:sz w:val="24"/>
          <w:szCs w:val="24"/>
        </w:rPr>
        <w:br/>
      </w:r>
    </w:p>
    <w:p w:rsidR="001E16B3" w:rsidRDefault="001E16B3">
      <w:pPr>
        <w:spacing w:after="200" w:line="276" w:lineRule="auto"/>
        <w:jc w:val="left"/>
        <w:rPr>
          <w:rFonts w:eastAsia="Times New Roman" w:cs="Times New Roman"/>
          <w:sz w:val="24"/>
          <w:szCs w:val="24"/>
        </w:rPr>
      </w:pPr>
      <w:r>
        <w:rPr>
          <w:rFonts w:eastAsia="Times New Roman" w:cs="Times New Roman"/>
          <w:sz w:val="24"/>
          <w:szCs w:val="24"/>
        </w:rPr>
        <w:br w:type="page"/>
      </w:r>
    </w:p>
    <w:p w:rsidR="001E16B3" w:rsidRPr="001F2987" w:rsidRDefault="001E16B3" w:rsidP="00C91381">
      <w:pPr>
        <w:pStyle w:val="H1"/>
        <w:numPr>
          <w:ilvl w:val="0"/>
          <w:numId w:val="10"/>
        </w:numPr>
        <w:rPr>
          <w:b w:val="0"/>
        </w:rPr>
      </w:pPr>
      <w:bookmarkStart w:id="115" w:name="_Toc393972319"/>
      <w:bookmarkStart w:id="116" w:name="_Toc394049325"/>
      <w:r>
        <w:rPr>
          <w:noProof/>
        </w:rPr>
        <w:lastRenderedPageBreak/>
        <mc:AlternateContent>
          <mc:Choice Requires="wpg">
            <w:drawing>
              <wp:anchor distT="0" distB="0" distL="114300" distR="114300" simplePos="0" relativeHeight="251651072" behindDoc="1" locked="0" layoutInCell="1" allowOverlap="1" wp14:anchorId="62356C29" wp14:editId="36833AF6">
                <wp:simplePos x="0" y="0"/>
                <wp:positionH relativeFrom="column">
                  <wp:posOffset>33655</wp:posOffset>
                </wp:positionH>
                <wp:positionV relativeFrom="paragraph">
                  <wp:posOffset>-111760</wp:posOffset>
                </wp:positionV>
                <wp:extent cx="5781675" cy="870930"/>
                <wp:effectExtent l="0" t="0" r="9525" b="5715"/>
                <wp:wrapTight wrapText="bothSides">
                  <wp:wrapPolygon edited="0">
                    <wp:start x="19572" y="0"/>
                    <wp:lineTo x="19145" y="0"/>
                    <wp:lineTo x="19145" y="945"/>
                    <wp:lineTo x="19643" y="7562"/>
                    <wp:lineTo x="0" y="10398"/>
                    <wp:lineTo x="0" y="12761"/>
                    <wp:lineTo x="14163" y="15125"/>
                    <wp:lineTo x="14163" y="21269"/>
                    <wp:lineTo x="19358" y="21269"/>
                    <wp:lineTo x="20497" y="21269"/>
                    <wp:lineTo x="21493" y="18433"/>
                    <wp:lineTo x="21564" y="10871"/>
                    <wp:lineTo x="20639" y="7562"/>
                    <wp:lineTo x="20924" y="3781"/>
                    <wp:lineTo x="20995" y="473"/>
                    <wp:lineTo x="20710" y="0"/>
                    <wp:lineTo x="19572" y="0"/>
                  </wp:wrapPolygon>
                </wp:wrapTight>
                <wp:docPr id="54" name="Group 54"/>
                <wp:cNvGraphicFramePr/>
                <a:graphic xmlns:a="http://schemas.openxmlformats.org/drawingml/2006/main">
                  <a:graphicData uri="http://schemas.microsoft.com/office/word/2010/wordprocessingGroup">
                    <wpg:wgp>
                      <wpg:cNvGrpSpPr/>
                      <wpg:grpSpPr>
                        <a:xfrm>
                          <a:off x="0" y="0"/>
                          <a:ext cx="5781675" cy="870930"/>
                          <a:chOff x="0" y="0"/>
                          <a:chExt cx="5782170" cy="871531"/>
                        </a:xfrm>
                      </wpg:grpSpPr>
                      <wps:wsp>
                        <wps:cNvPr id="55" name="Text Box 2"/>
                        <wps:cNvSpPr txBox="1">
                          <a:spLocks noChangeArrowheads="1"/>
                        </wps:cNvSpPr>
                        <wps:spPr bwMode="auto">
                          <a:xfrm>
                            <a:off x="3820020" y="419100"/>
                            <a:ext cx="1343139" cy="452431"/>
                          </a:xfrm>
                          <a:prstGeom prst="rect">
                            <a:avLst/>
                          </a:prstGeom>
                          <a:solidFill>
                            <a:srgbClr val="FFFFFF"/>
                          </a:solidFill>
                          <a:ln w="9525">
                            <a:noFill/>
                            <a:miter lim="800000"/>
                            <a:headEnd/>
                            <a:tailEnd/>
                          </a:ln>
                        </wps:spPr>
                        <wps:txbx>
                          <w:txbxContent>
                            <w:p w:rsidR="00144328" w:rsidRDefault="0072637D" w:rsidP="001E16B3">
                              <w:pPr>
                                <w:rPr>
                                  <w:rFonts w:ascii="Gabriola" w:hAnsi="Gabriola"/>
                                  <w:i/>
                                </w:rPr>
                              </w:pPr>
                              <w:r>
                                <w:rPr>
                                  <w:rFonts w:ascii="Gabriola" w:hAnsi="Gabriola"/>
                                  <w:i/>
                                </w:rPr>
                                <w:t>Senior Project Website V5</w:t>
                              </w:r>
                            </w:p>
                          </w:txbxContent>
                        </wps:txbx>
                        <wps:bodyPr rot="0" vert="horz" wrap="square" lIns="91440" tIns="45720" rIns="91440" bIns="45720" anchor="t" anchorCtr="0">
                          <a:spAutoFit/>
                        </wps:bodyPr>
                      </wps:wsp>
                      <wps:wsp>
                        <wps:cNvPr id="56" name="Straight Connector 56"/>
                        <wps:cNvCnPr/>
                        <wps:spPr>
                          <a:xfrm>
                            <a:off x="0" y="485775"/>
                            <a:ext cx="5763120" cy="0"/>
                          </a:xfrm>
                          <a:prstGeom prst="line">
                            <a:avLst/>
                          </a:prstGeom>
                          <a:noFill/>
                          <a:ln w="66675" cap="flat" cmpd="thickThin" algn="ctr">
                            <a:solidFill>
                              <a:sysClr val="windowText" lastClr="000000"/>
                            </a:solidFill>
                            <a:prstDash val="solid"/>
                          </a:ln>
                          <a:effectLst/>
                        </wps:spPr>
                        <wps:bodyPr/>
                      </wps:wsp>
                      <pic:pic xmlns:pic="http://schemas.openxmlformats.org/drawingml/2006/picture">
                        <pic:nvPicPr>
                          <pic:cNvPr id="57" name="Picture 57"/>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4991595" y="0"/>
                            <a:ext cx="790575" cy="79057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2356C29" id="Group 54" o:spid="_x0000_s1050" style="position:absolute;left:0;text-align:left;margin-left:2.65pt;margin-top:-8.8pt;width:455.25pt;height:68.6pt;z-index:-251665408;mso-width-relative:margin;mso-height-relative:margin" coordsize="57821,87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">
                <v:shape id="_x0000_s1051" type="#_x0000_t202" style="position:absolute;left:38200;top:4191;width:13431;height:45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AX9jsIA&#10;AADbAAAADwAAAGRycy9kb3ducmV2LnhtbESPS4vCMBSF98L8h3AHZmdTBypSjSLCwDC48LVweWmu&#10;TW1z02mi1n9vBMHl4Tw+zmzR20ZcqfOVYwWjJAVBXDhdcangsP8ZTkD4gKyxcUwK7uRhMf8YzDDX&#10;7sZbuu5CKeII+xwVmBDaXEpfGLLoE9cSR+/kOoshyq6UusNbHLeN/E7TsbRYcSQYbGllqKh3Fxsh&#10;a19ctu7/PFrX8mjqMWYb86fU12e/nIII1Id3+NX+1QqyDJ5f4g+Q8w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wBf2OwgAAANsAAAAPAAAAAAAAAAAAAAAAAJgCAABkcnMvZG93&#10;bnJldi54bWxQSwUGAAAAAAQABAD1AAAAhwMAAAAA&#10;" stroked="f">
                  <v:textbox style="mso-fit-shape-to-text:t">
                    <w:txbxContent>
                      <w:p w:rsidR="00144328" w:rsidRDefault="0072637D" w:rsidP="001E16B3">
                        <w:pPr>
                          <w:rPr>
                            <w:rFonts w:ascii="Gabriola" w:hAnsi="Gabriola"/>
                            <w:i/>
                          </w:rPr>
                        </w:pPr>
                        <w:r>
                          <w:rPr>
                            <w:rFonts w:ascii="Gabriola" w:hAnsi="Gabriola"/>
                            <w:i/>
                          </w:rPr>
                          <w:t>Senior Project Website V5</w:t>
                        </w:r>
                      </w:p>
                    </w:txbxContent>
                  </v:textbox>
                </v:shape>
                <v:line id="Straight Connector 56" o:spid="_x0000_s1052" style="position:absolute;visibility:visible;mso-wrap-style:square" from="0,4857" to="57631,48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D9oZcQAAADbAAAADwAAAGRycy9kb3ducmV2LnhtbESPT4vCMBTE74LfITxhb5ruglqqURZh&#10;xT3JqgjeHs3rH21eShNt9dObBcHjMDO/YebLzlTiRo0rLSv4HEUgiFOrS84VHPY/wxiE88gaK8uk&#10;4E4Olot+b46Jti3/0W3ncxEg7BJUUHhfJ1K6tCCDbmRr4uBltjHog2xyqRtsA9xU8iuKJtJgyWGh&#10;wJpWBaWX3dUoSB9n056mq2yb3X+j/XV9fGTxWqmPQfc9A+Gp8+/wq73RCsYT+P8SfoBcP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gP2hlxAAAANsAAAAPAAAAAAAAAAAA&#10;AAAAAKECAABkcnMvZG93bnJldi54bWxQSwUGAAAAAAQABAD5AAAAkgMAAAAA&#10;" strokecolor="windowText" strokeweight="5.25pt">
                  <v:stroke linestyle="thickThin"/>
                </v:line>
                <v:shape id="Picture 57" o:spid="_x0000_s1053" type="#_x0000_t75" style="position:absolute;left:49915;width:7906;height:79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7z2y/EAAAA2wAAAA8AAABkcnMvZG93bnJldi54bWxEj0uLwkAQhO+C/2FowYtsJoovshnF3WVF&#10;jz4ue+vNtEkw0xMyo8Z/7wiCx6KqvqLSZWsqcaXGlZYVDKMYBHFmdcm5guPh92MOwnlkjZVlUnAn&#10;B8tFt5Niou2Nd3Td+1wECLsEFRTe14mULivIoItsTRy8k20M+iCbXOoGbwFuKjmK46k0WHJYKLCm&#10;74Ky8/5iFNh2cPR/9+38fzQdxj/nL5ut3Vipfq9dfYLw1Pp3+NXeaAWTGTy/hB8gFw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7z2y/EAAAA2wAAAA8AAAAAAAAAAAAAAAAA&#10;nwIAAGRycy9kb3ducmV2LnhtbFBLBQYAAAAABAAEAPcAAACQAwAAAAA=&#10;">
                  <v:imagedata r:id="rId10" o:title=""/>
                  <v:path arrowok="t"/>
                </v:shape>
                <w10:wrap type="tight"/>
              </v:group>
            </w:pict>
          </mc:Fallback>
        </mc:AlternateContent>
      </w:r>
      <w:r>
        <w:t>Detailed Design</w:t>
      </w:r>
      <w:bookmarkEnd w:id="115"/>
      <w:bookmarkEnd w:id="116"/>
    </w:p>
    <w:p w:rsidR="001E16B3" w:rsidRDefault="001E16B3" w:rsidP="001E16B3">
      <w:pPr>
        <w:spacing w:after="0" w:line="360" w:lineRule="auto"/>
        <w:rPr>
          <w:rFonts w:eastAsia="Times New Roman" w:cs="Times New Roman"/>
          <w:sz w:val="24"/>
          <w:szCs w:val="24"/>
        </w:rPr>
      </w:pPr>
    </w:p>
    <w:p w:rsidR="001E16B3" w:rsidRDefault="00670A02" w:rsidP="001E16B3">
      <w:pPr>
        <w:spacing w:after="0" w:line="360" w:lineRule="auto"/>
        <w:rPr>
          <w:rFonts w:eastAsia="Times New Roman" w:cs="Times New Roman"/>
          <w:sz w:val="24"/>
        </w:rPr>
      </w:pPr>
      <w:r>
        <w:rPr>
          <w:rFonts w:eastAsia="Times New Roman" w:cs="Times New Roman"/>
          <w:sz w:val="24"/>
        </w:rPr>
        <w:t>These following sections cover on greater detail the subsystems described in section</w:t>
      </w:r>
      <w:r w:rsidR="001E16B3">
        <w:rPr>
          <w:rFonts w:eastAsia="Times New Roman" w:cs="Times New Roman"/>
          <w:sz w:val="24"/>
        </w:rPr>
        <w:t xml:space="preserve"> 5.</w:t>
      </w:r>
    </w:p>
    <w:p w:rsidR="001E16B3" w:rsidRDefault="001E16B3" w:rsidP="001E16B3">
      <w:pPr>
        <w:spacing w:after="0" w:line="240" w:lineRule="auto"/>
      </w:pPr>
    </w:p>
    <w:p w:rsidR="001E16B3" w:rsidRDefault="001E16B3" w:rsidP="001E16B3">
      <w:pPr>
        <w:pStyle w:val="H2"/>
        <w:numPr>
          <w:ilvl w:val="0"/>
          <w:numId w:val="0"/>
        </w:numPr>
        <w:ind w:left="720"/>
        <w:outlineLvl w:val="1"/>
      </w:pPr>
      <w:bookmarkStart w:id="117" w:name="_Toc394049326"/>
      <w:r>
        <w:rPr>
          <w:noProof/>
        </w:rPr>
        <mc:AlternateContent>
          <mc:Choice Requires="wps">
            <w:drawing>
              <wp:anchor distT="0" distB="0" distL="114300" distR="114300" simplePos="0" relativeHeight="251654144" behindDoc="0" locked="0" layoutInCell="1" allowOverlap="1" wp14:anchorId="28E4D7F8" wp14:editId="6E3E1B69">
                <wp:simplePos x="0" y="0"/>
                <wp:positionH relativeFrom="column">
                  <wp:posOffset>464185</wp:posOffset>
                </wp:positionH>
                <wp:positionV relativeFrom="paragraph">
                  <wp:posOffset>282575</wp:posOffset>
                </wp:positionV>
                <wp:extent cx="5358765" cy="0"/>
                <wp:effectExtent l="0" t="0" r="13335" b="19050"/>
                <wp:wrapNone/>
                <wp:docPr id="59" name="Straight Connector 59"/>
                <wp:cNvGraphicFramePr/>
                <a:graphic xmlns:a="http://schemas.openxmlformats.org/drawingml/2006/main">
                  <a:graphicData uri="http://schemas.microsoft.com/office/word/2010/wordprocessingShape">
                    <wps:wsp>
                      <wps:cNvCnPr/>
                      <wps:spPr>
                        <a:xfrm>
                          <a:off x="0" y="0"/>
                          <a:ext cx="5358765" cy="0"/>
                        </a:xfrm>
                        <a:prstGeom prst="line">
                          <a:avLst/>
                        </a:prstGeom>
                        <a:noFill/>
                        <a:ln w="15875" cap="flat" cmpd="sng" algn="ctr">
                          <a:solidFill>
                            <a:sysClr val="windowText" lastClr="000000"/>
                          </a:solidFill>
                          <a:prstDash val="solid"/>
                        </a:ln>
                        <a:effectLst/>
                      </wps:spPr>
                      <wps:bodyPr/>
                    </wps:wsp>
                  </a:graphicData>
                </a:graphic>
                <wp14:sizeRelH relativeFrom="page">
                  <wp14:pctWidth>0</wp14:pctWidth>
                </wp14:sizeRelH>
                <wp14:sizeRelV relativeFrom="page">
                  <wp14:pctHeight>0</wp14:pctHeight>
                </wp14:sizeRelV>
              </wp:anchor>
            </w:drawing>
          </mc:Choice>
          <mc:Fallback>
            <w:pict>
              <v:line w14:anchorId="6B6A16C9" id="Straight Connector 59" o:spid="_x0000_s1026" style="position:absolute;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55pt,22.25pt" to="458.5pt,2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" strokecolor="windowText" strokeweight="1.25pt"/>
            </w:pict>
          </mc:Fallback>
        </mc:AlternateContent>
      </w:r>
      <w:r>
        <w:t>6.1. Overview</w:t>
      </w:r>
      <w:bookmarkEnd w:id="117"/>
    </w:p>
    <w:p w:rsidR="001E16B3" w:rsidRDefault="001E16B3" w:rsidP="00670A02">
      <w:pPr>
        <w:spacing w:after="0" w:line="360" w:lineRule="auto"/>
        <w:ind w:left="720"/>
        <w:rPr>
          <w:rFonts w:eastAsia="Times New Roman" w:cs="Times New Roman"/>
          <w:sz w:val="24"/>
        </w:rPr>
      </w:pPr>
      <w:r>
        <w:br/>
      </w:r>
      <w:r w:rsidR="00670A02" w:rsidRPr="005D0A79">
        <w:rPr>
          <w:rFonts w:eastAsia="Times New Roman" w:cs="Times New Roman"/>
          <w:sz w:val="24"/>
        </w:rPr>
        <w:t>On this section the Virtual Machine subsystem will be featured with regards to its static and d</w:t>
      </w:r>
      <w:r w:rsidR="00670A02">
        <w:rPr>
          <w:rFonts w:eastAsia="Times New Roman" w:cs="Times New Roman"/>
          <w:sz w:val="24"/>
        </w:rPr>
        <w:t>ynamic models of representation;</w:t>
      </w:r>
      <w:r w:rsidR="00670A02" w:rsidRPr="005D0A79">
        <w:rPr>
          <w:rFonts w:eastAsia="Times New Roman" w:cs="Times New Roman"/>
          <w:sz w:val="24"/>
        </w:rPr>
        <w:t xml:space="preserve"> the rest of the models remains the same. Prior document specifications will be added and mentioned as such.</w:t>
      </w:r>
    </w:p>
    <w:p w:rsidR="001E16B3" w:rsidRDefault="001E16B3" w:rsidP="001E16B3">
      <w:pPr>
        <w:spacing w:after="0" w:line="360" w:lineRule="auto"/>
        <w:ind w:left="720"/>
        <w:rPr>
          <w:rFonts w:eastAsia="Times New Roman" w:cs="Times New Roman"/>
          <w:sz w:val="24"/>
        </w:rPr>
      </w:pPr>
    </w:p>
    <w:p w:rsidR="00522FF4" w:rsidRPr="00C26137" w:rsidRDefault="001E16B3" w:rsidP="00522FF4">
      <w:pPr>
        <w:spacing w:before="360" w:after="80" w:line="480" w:lineRule="auto"/>
        <w:ind w:left="720"/>
        <w:contextualSpacing/>
        <w:jc w:val="left"/>
        <w:outlineLvl w:val="1"/>
        <w:rPr>
          <w:rFonts w:ascii="Calibri" w:eastAsia="Calibri" w:hAnsi="Calibri" w:cs="Calibri"/>
          <w:color w:val="000000"/>
          <w:sz w:val="24"/>
          <w:szCs w:val="24"/>
        </w:rPr>
      </w:pPr>
      <w:bookmarkStart w:id="118" w:name="_Toc394049327"/>
      <w:r w:rsidRPr="001E16B3">
        <w:rPr>
          <w:rFonts w:ascii="Calibri" w:hAnsi="Calibri"/>
          <w:b/>
          <w:noProof/>
          <w:spacing w:val="20"/>
          <w:sz w:val="28"/>
        </w:rPr>
        <mc:AlternateContent>
          <mc:Choice Requires="wps">
            <w:drawing>
              <wp:anchor distT="0" distB="0" distL="114300" distR="114300" simplePos="0" relativeHeight="251628032" behindDoc="0" locked="0" layoutInCell="1" allowOverlap="1" wp14:anchorId="64860C74" wp14:editId="0598A279">
                <wp:simplePos x="0" y="0"/>
                <wp:positionH relativeFrom="column">
                  <wp:posOffset>450850</wp:posOffset>
                </wp:positionH>
                <wp:positionV relativeFrom="paragraph">
                  <wp:posOffset>267335</wp:posOffset>
                </wp:positionV>
                <wp:extent cx="5358765" cy="0"/>
                <wp:effectExtent l="0" t="0" r="13335" b="19050"/>
                <wp:wrapNone/>
                <wp:docPr id="298" name="Straight Connector 298"/>
                <wp:cNvGraphicFramePr/>
                <a:graphic xmlns:a="http://schemas.openxmlformats.org/drawingml/2006/main">
                  <a:graphicData uri="http://schemas.microsoft.com/office/word/2010/wordprocessingShape">
                    <wps:wsp>
                      <wps:cNvCnPr/>
                      <wps:spPr>
                        <a:xfrm>
                          <a:off x="0" y="0"/>
                          <a:ext cx="5358765" cy="0"/>
                        </a:xfrm>
                        <a:prstGeom prst="line">
                          <a:avLst/>
                        </a:prstGeom>
                        <a:noFill/>
                        <a:ln w="15875" cap="flat" cmpd="sng" algn="ctr">
                          <a:solidFill>
                            <a:sysClr val="windowText" lastClr="000000"/>
                          </a:solidFill>
                          <a:prstDash val="solid"/>
                        </a:ln>
                        <a:effectLst/>
                      </wps:spPr>
                      <wps:bodyPr/>
                    </wps:wsp>
                  </a:graphicData>
                </a:graphic>
                <wp14:sizeRelH relativeFrom="page">
                  <wp14:pctWidth>0</wp14:pctWidth>
                </wp14:sizeRelH>
                <wp14:sizeRelV relativeFrom="page">
                  <wp14:pctHeight>0</wp14:pctHeight>
                </wp14:sizeRelV>
              </wp:anchor>
            </w:drawing>
          </mc:Choice>
          <mc:Fallback>
            <w:pict>
              <v:line w14:anchorId="67191729" id="Straight Connector 298" o:spid="_x0000_s1026" style="position:absolute;z-index:25162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5.5pt,21.05pt" to="457.45pt,2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" strokecolor="windowText" strokeweight="1.25pt"/>
            </w:pict>
          </mc:Fallback>
        </mc:AlternateContent>
      </w:r>
      <w:r w:rsidRPr="001E16B3">
        <w:rPr>
          <w:rFonts w:ascii="Calibri" w:hAnsi="Calibri"/>
          <w:b/>
          <w:spacing w:val="20"/>
          <w:sz w:val="28"/>
        </w:rPr>
        <w:t>6.2. Static Model</w:t>
      </w:r>
      <w:r>
        <w:rPr>
          <w:rFonts w:eastAsia="Calibri"/>
        </w:rPr>
        <w:br/>
      </w:r>
      <w:bookmarkStart w:id="119" w:name="_Toc394049331"/>
      <w:bookmarkEnd w:id="118"/>
      <w:r w:rsidR="00522FF4">
        <w:rPr>
          <w:rFonts w:ascii="Calibri" w:eastAsia="Calibri" w:hAnsi="Calibri" w:cs="Calibri"/>
          <w:color w:val="000000"/>
          <w:sz w:val="24"/>
          <w:szCs w:val="24"/>
        </w:rPr>
        <w:t xml:space="preserve">A new model and views was added to SPWv.5 which supports the request of virtual machines and virtual machine images to the system. The project controller also had more methods added. </w:t>
      </w:r>
      <w:r w:rsidR="00522FF4" w:rsidRPr="00C26137">
        <w:rPr>
          <w:rFonts w:ascii="Calibri" w:eastAsia="Calibri" w:hAnsi="Calibri" w:cs="Calibri"/>
          <w:color w:val="000000"/>
          <w:sz w:val="24"/>
          <w:szCs w:val="24"/>
        </w:rPr>
        <w:t xml:space="preserve"> What fo</w:t>
      </w:r>
      <w:r w:rsidR="00522FF4">
        <w:rPr>
          <w:rFonts w:ascii="Calibri" w:eastAsia="Calibri" w:hAnsi="Calibri" w:cs="Calibri"/>
          <w:color w:val="000000"/>
          <w:sz w:val="24"/>
          <w:szCs w:val="24"/>
        </w:rPr>
        <w:t>llows is adapted from the SPWv.4</w:t>
      </w:r>
      <w:r w:rsidR="00522FF4" w:rsidRPr="00C26137">
        <w:rPr>
          <w:rFonts w:ascii="Calibri" w:eastAsia="Calibri" w:hAnsi="Calibri" w:cs="Calibri"/>
          <w:color w:val="000000"/>
          <w:sz w:val="24"/>
          <w:szCs w:val="24"/>
        </w:rPr>
        <w:t xml:space="preserve"> design document and as before</w:t>
      </w:r>
      <w:r w:rsidR="00522FF4">
        <w:rPr>
          <w:rFonts w:ascii="Calibri" w:eastAsia="Calibri" w:hAnsi="Calibri" w:cs="Calibri"/>
          <w:color w:val="000000"/>
          <w:sz w:val="24"/>
          <w:szCs w:val="24"/>
        </w:rPr>
        <w:t>,</w:t>
      </w:r>
      <w:r w:rsidR="00522FF4" w:rsidRPr="00C26137">
        <w:rPr>
          <w:rFonts w:ascii="Calibri" w:eastAsia="Calibri" w:hAnsi="Calibri" w:cs="Calibri"/>
          <w:color w:val="000000"/>
          <w:sz w:val="24"/>
          <w:szCs w:val="24"/>
        </w:rPr>
        <w:t xml:space="preserve"> version specific changes are at top of this section and noted as such.</w:t>
      </w:r>
    </w:p>
    <w:p w:rsidR="00522FF4" w:rsidRPr="00C26137" w:rsidRDefault="00522FF4" w:rsidP="00522FF4">
      <w:pPr>
        <w:spacing w:before="360" w:after="80" w:line="480" w:lineRule="auto"/>
        <w:ind w:left="720"/>
        <w:contextualSpacing/>
        <w:jc w:val="left"/>
        <w:outlineLvl w:val="1"/>
        <w:rPr>
          <w:rFonts w:ascii="Calibri" w:eastAsia="Calibri" w:hAnsi="Calibri" w:cs="Calibri"/>
          <w:color w:val="000000"/>
          <w:sz w:val="24"/>
          <w:szCs w:val="24"/>
        </w:rPr>
      </w:pPr>
      <w:r w:rsidRPr="00C26137">
        <w:rPr>
          <w:rFonts w:ascii="Calibri" w:eastAsia="Calibri" w:hAnsi="Calibri" w:cs="Calibri"/>
          <w:color w:val="000000"/>
          <w:sz w:val="24"/>
          <w:szCs w:val="24"/>
        </w:rPr>
        <w:t>The existing system was built using the Code Igniter framework. The</w:t>
      </w:r>
      <w:r>
        <w:rPr>
          <w:rFonts w:ascii="Calibri" w:eastAsia="Calibri" w:hAnsi="Calibri" w:cs="Calibri"/>
          <w:color w:val="000000"/>
          <w:sz w:val="24"/>
          <w:szCs w:val="24"/>
        </w:rPr>
        <w:t>se</w:t>
      </w:r>
      <w:r w:rsidRPr="00C26137">
        <w:rPr>
          <w:rFonts w:ascii="Calibri" w:eastAsia="Calibri" w:hAnsi="Calibri" w:cs="Calibri"/>
          <w:color w:val="000000"/>
          <w:sz w:val="24"/>
          <w:szCs w:val="24"/>
        </w:rPr>
        <w:t xml:space="preserve"> class diagrams display the influence of Code Igniter upon the structure of the model and controller subsystems. Each model and controller defined to be part of the system inherits from CI_Model and CI_Controller, respectively. The data that is defined to be part of the each model subsystem is stored in a relational database. An entity relationship diagram shows how the different entities (representative of models) are related to each other in the database schema. The class diagram for the SPW-Register API will also be provided in this subsection. The view subsystem identifies the different views that are part of the system. </w:t>
      </w:r>
    </w:p>
    <w:p w:rsidR="00522FF4" w:rsidRPr="00C26137" w:rsidRDefault="00522FF4" w:rsidP="00522FF4">
      <w:pPr>
        <w:spacing w:before="360" w:after="80" w:line="480" w:lineRule="auto"/>
        <w:ind w:left="720"/>
        <w:contextualSpacing/>
        <w:jc w:val="left"/>
        <w:outlineLvl w:val="1"/>
        <w:rPr>
          <w:rFonts w:ascii="Calibri" w:eastAsia="Calibri" w:hAnsi="Calibri" w:cs="Calibri"/>
          <w:color w:val="000000"/>
          <w:sz w:val="24"/>
          <w:szCs w:val="24"/>
        </w:rPr>
      </w:pPr>
      <w:r w:rsidRPr="00C26137">
        <w:rPr>
          <w:rFonts w:ascii="Calibri" w:eastAsia="Calibri" w:hAnsi="Calibri" w:cs="Calibri"/>
          <w:color w:val="000000"/>
          <w:sz w:val="24"/>
          <w:szCs w:val="24"/>
        </w:rPr>
        <w:lastRenderedPageBreak/>
        <w:t>SPW</w:t>
      </w:r>
      <w:r>
        <w:rPr>
          <w:rFonts w:ascii="Calibri" w:eastAsia="Calibri" w:hAnsi="Calibri" w:cs="Calibri"/>
          <w:color w:val="000000"/>
          <w:sz w:val="24"/>
          <w:szCs w:val="24"/>
        </w:rPr>
        <w:t xml:space="preserve"> </w:t>
      </w:r>
      <w:r w:rsidRPr="00C26137">
        <w:rPr>
          <w:rFonts w:ascii="Calibri" w:eastAsia="Calibri" w:hAnsi="Calibri" w:cs="Calibri"/>
          <w:color w:val="000000"/>
          <w:sz w:val="24"/>
          <w:szCs w:val="24"/>
        </w:rPr>
        <w:t>makes use of the Front Controller design pattern as it is embedded within Code Igniter. It is used to initialize the base resources needed to run the website.  If there are frequent users and they still have a cache file still existent, that cache file will be sent directly to the browser bypassing normal system execution and loading model, helpers, libraries and any other resources required to run the system. The behavior of this pattern is defined in the index.php from Code Igniter framework resources and will act as a main entrance to the webpage.</w:t>
      </w:r>
    </w:p>
    <w:p w:rsidR="00522FF4" w:rsidRDefault="00522FF4" w:rsidP="00522FF4">
      <w:pPr>
        <w:spacing w:before="360" w:after="80" w:line="480" w:lineRule="auto"/>
        <w:ind w:left="720"/>
        <w:contextualSpacing/>
        <w:jc w:val="left"/>
        <w:outlineLvl w:val="1"/>
        <w:rPr>
          <w:rFonts w:ascii="Calibri" w:eastAsia="Calibri" w:hAnsi="Calibri" w:cs="Calibri"/>
          <w:color w:val="000000"/>
          <w:sz w:val="24"/>
          <w:szCs w:val="24"/>
        </w:rPr>
      </w:pPr>
      <w:r w:rsidRPr="00C26137">
        <w:rPr>
          <w:rFonts w:ascii="Calibri" w:eastAsia="Calibri" w:hAnsi="Calibri" w:cs="Calibri"/>
          <w:color w:val="000000"/>
          <w:sz w:val="24"/>
          <w:szCs w:val="24"/>
        </w:rPr>
        <w:t xml:space="preserve">The </w:t>
      </w:r>
      <w:r w:rsidRPr="00C26137">
        <w:rPr>
          <w:rFonts w:ascii="Calibri" w:eastAsia="Calibri" w:hAnsi="Calibri" w:cs="Calibri"/>
          <w:i/>
          <w:color w:val="000000"/>
          <w:sz w:val="24"/>
          <w:szCs w:val="24"/>
        </w:rPr>
        <w:t>Singleton design pattern</w:t>
      </w:r>
      <w:r w:rsidRPr="00C26137">
        <w:rPr>
          <w:rFonts w:ascii="Calibri" w:eastAsia="Calibri" w:hAnsi="Calibri" w:cs="Calibri"/>
          <w:color w:val="000000"/>
          <w:sz w:val="24"/>
          <w:szCs w:val="24"/>
        </w:rPr>
        <w:t xml:space="preserve"> is used to define the Term Deadline class. This class represents the available times for students to interact with the projects (propose, join, leave, etc) and it is modified solely by the Head Professor of the class. Only one instance of the class is </w:t>
      </w:r>
      <w:r>
        <w:rPr>
          <w:rFonts w:ascii="Calibri" w:eastAsia="Calibri" w:hAnsi="Calibri" w:cs="Calibri"/>
          <w:color w:val="000000"/>
          <w:sz w:val="24"/>
          <w:szCs w:val="24"/>
        </w:rPr>
        <w:t>necessary in the scope of SPW</w:t>
      </w:r>
      <w:r w:rsidRPr="00C26137">
        <w:rPr>
          <w:rFonts w:ascii="Calibri" w:eastAsia="Calibri" w:hAnsi="Calibri" w:cs="Calibri"/>
          <w:color w:val="000000"/>
          <w:sz w:val="24"/>
          <w:szCs w:val="24"/>
        </w:rPr>
        <w:t>. The pattern ensures that no more than one instance is created at all times.</w:t>
      </w:r>
    </w:p>
    <w:p w:rsidR="00C37BF7" w:rsidRDefault="00C37BF7" w:rsidP="00522FF4">
      <w:pPr>
        <w:spacing w:before="360" w:after="80" w:line="480" w:lineRule="auto"/>
        <w:ind w:left="720"/>
        <w:contextualSpacing/>
        <w:jc w:val="left"/>
        <w:outlineLvl w:val="1"/>
        <w:rPr>
          <w:rFonts w:ascii="Calibri" w:eastAsia="Calibri" w:hAnsi="Calibri" w:cs="Calibri"/>
          <w:color w:val="000000"/>
          <w:sz w:val="24"/>
          <w:szCs w:val="24"/>
        </w:rPr>
      </w:pPr>
    </w:p>
    <w:p w:rsidR="00C37BF7" w:rsidRDefault="00C37BF7" w:rsidP="00522FF4">
      <w:pPr>
        <w:spacing w:before="360" w:after="80" w:line="480" w:lineRule="auto"/>
        <w:ind w:left="720"/>
        <w:contextualSpacing/>
        <w:jc w:val="left"/>
        <w:outlineLvl w:val="1"/>
        <w:rPr>
          <w:rFonts w:ascii="Calibri" w:eastAsia="Calibri" w:hAnsi="Calibri" w:cs="Calibri"/>
          <w:color w:val="000000"/>
          <w:sz w:val="24"/>
          <w:szCs w:val="24"/>
        </w:rPr>
      </w:pPr>
    </w:p>
    <w:p w:rsidR="001E16B3" w:rsidRPr="00C37BF7" w:rsidRDefault="001E16B3" w:rsidP="00522FF4">
      <w:pPr>
        <w:spacing w:before="360" w:after="80" w:line="480" w:lineRule="auto"/>
        <w:ind w:left="720"/>
        <w:contextualSpacing/>
        <w:jc w:val="left"/>
        <w:outlineLvl w:val="1"/>
        <w:rPr>
          <w:rFonts w:eastAsia="Times New Roman" w:cs="Times New Roman"/>
          <w:b/>
          <w:sz w:val="28"/>
          <w:szCs w:val="28"/>
        </w:rPr>
      </w:pPr>
      <w:r w:rsidRPr="00C37BF7">
        <w:rPr>
          <w:b/>
          <w:noProof/>
          <w:sz w:val="28"/>
          <w:szCs w:val="28"/>
        </w:rPr>
        <mc:AlternateContent>
          <mc:Choice Requires="wps">
            <w:drawing>
              <wp:anchor distT="0" distB="0" distL="114300" distR="114300" simplePos="0" relativeHeight="251632128" behindDoc="0" locked="0" layoutInCell="1" allowOverlap="1" wp14:anchorId="4B9DB7C0" wp14:editId="7C9F18A3">
                <wp:simplePos x="0" y="0"/>
                <wp:positionH relativeFrom="column">
                  <wp:posOffset>469900</wp:posOffset>
                </wp:positionH>
                <wp:positionV relativeFrom="paragraph">
                  <wp:posOffset>299720</wp:posOffset>
                </wp:positionV>
                <wp:extent cx="5358765" cy="0"/>
                <wp:effectExtent l="0" t="0" r="13335" b="19050"/>
                <wp:wrapNone/>
                <wp:docPr id="86" name="Straight Connector 86"/>
                <wp:cNvGraphicFramePr/>
                <a:graphic xmlns:a="http://schemas.openxmlformats.org/drawingml/2006/main">
                  <a:graphicData uri="http://schemas.microsoft.com/office/word/2010/wordprocessingShape">
                    <wps:wsp>
                      <wps:cNvCnPr/>
                      <wps:spPr>
                        <a:xfrm>
                          <a:off x="0" y="0"/>
                          <a:ext cx="5358765" cy="0"/>
                        </a:xfrm>
                        <a:prstGeom prst="line">
                          <a:avLst/>
                        </a:prstGeom>
                        <a:noFill/>
                        <a:ln w="15875" cap="flat" cmpd="sng" algn="ctr">
                          <a:solidFill>
                            <a:sysClr val="windowText" lastClr="000000"/>
                          </a:solidFill>
                          <a:prstDash val="solid"/>
                        </a:ln>
                        <a:effectLst/>
                      </wps:spPr>
                      <wps:bodyPr/>
                    </wps:wsp>
                  </a:graphicData>
                </a:graphic>
                <wp14:sizeRelH relativeFrom="page">
                  <wp14:pctWidth>0</wp14:pctWidth>
                </wp14:sizeRelH>
                <wp14:sizeRelV relativeFrom="page">
                  <wp14:pctHeight>0</wp14:pctHeight>
                </wp14:sizeRelV>
              </wp:anchor>
            </w:drawing>
          </mc:Choice>
          <mc:Fallback>
            <w:pict>
              <v:line w14:anchorId="32ED45D0" id="Straight Connector 86" o:spid="_x0000_s1026" style="position:absolute;z-index:25163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7pt,23.6pt" to="458.95pt,2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" strokecolor="windowText" strokeweight="1.25pt"/>
            </w:pict>
          </mc:Fallback>
        </mc:AlternateContent>
      </w:r>
      <w:r w:rsidRPr="00C37BF7">
        <w:rPr>
          <w:b/>
          <w:sz w:val="28"/>
          <w:szCs w:val="28"/>
        </w:rPr>
        <w:t>6.3. Dynamic Model</w:t>
      </w:r>
      <w:bookmarkEnd w:id="119"/>
      <w:r w:rsidRPr="00C37BF7">
        <w:rPr>
          <w:b/>
          <w:sz w:val="28"/>
          <w:szCs w:val="28"/>
        </w:rPr>
        <w:br/>
      </w:r>
    </w:p>
    <w:p w:rsidR="001E16B3" w:rsidRDefault="001E16B3" w:rsidP="001E16B3">
      <w:pPr>
        <w:spacing w:line="480" w:lineRule="auto"/>
        <w:ind w:left="720" w:firstLine="720"/>
      </w:pPr>
      <w:r>
        <w:t xml:space="preserve">This section will feature the description of the core of the matchmaking two-phase algorithm showing both phases’ algorithm details. The accompanying dynamic diagrams are in the appendix. The two algorithms is one based on heuristics to cut down on search time for an optimal team. The other is the NRMP algorithm as a means to allow students to choose their projects with the possibility of compromise with regards to projects having good teams. The </w:t>
      </w:r>
      <w:r>
        <w:lastRenderedPageBreak/>
        <w:t>purpose of two phase is the underlying idea that the head professor really only cares about certain projects being optimized.</w:t>
      </w:r>
    </w:p>
    <w:p w:rsidR="001E16B3" w:rsidRDefault="001E16B3" w:rsidP="001E16B3">
      <w:pPr>
        <w:ind w:left="720" w:firstLine="720"/>
      </w:pPr>
    </w:p>
    <w:p w:rsidR="001E16B3" w:rsidRDefault="001E16B3" w:rsidP="001E16B3">
      <w:pPr>
        <w:ind w:left="720" w:firstLine="720"/>
      </w:pPr>
    </w:p>
    <w:p w:rsidR="001E16B3" w:rsidRPr="00EA3921" w:rsidRDefault="001E16B3" w:rsidP="001E16B3">
      <w:pPr>
        <w:spacing w:before="360" w:after="80" w:line="276" w:lineRule="auto"/>
        <w:ind w:left="720"/>
        <w:contextualSpacing/>
        <w:jc w:val="left"/>
        <w:outlineLvl w:val="1"/>
        <w:rPr>
          <w:rFonts w:ascii="Calibri" w:eastAsia="Calibri" w:hAnsi="Calibri" w:cs="Calibri"/>
          <w:color w:val="000000"/>
          <w:szCs w:val="28"/>
        </w:rPr>
      </w:pPr>
      <w:bookmarkStart w:id="120" w:name="_Toc394049332"/>
      <w:r>
        <w:rPr>
          <w:rFonts w:ascii="Calibri" w:eastAsia="Calibri" w:hAnsi="Calibri" w:cs="Calibri"/>
          <w:color w:val="000000"/>
          <w:szCs w:val="28"/>
        </w:rPr>
        <w:t>The specific algorithm details for the heuristic VIP matchmaking are detailed below</w:t>
      </w:r>
      <w:bookmarkEnd w:id="120"/>
    </w:p>
    <w:p w:rsidR="001E16B3" w:rsidRDefault="001E16B3" w:rsidP="001E16B3">
      <w:pPr>
        <w:spacing w:before="360" w:after="80" w:line="276" w:lineRule="auto"/>
        <w:ind w:left="720"/>
        <w:contextualSpacing/>
        <w:jc w:val="left"/>
        <w:outlineLvl w:val="1"/>
        <w:rPr>
          <w:rFonts w:ascii="Calibri" w:eastAsia="Calibri" w:hAnsi="Calibri" w:cs="Calibri"/>
          <w:b/>
          <w:color w:val="000000"/>
          <w:sz w:val="28"/>
          <w:szCs w:val="28"/>
        </w:rPr>
      </w:pPr>
      <w:bookmarkStart w:id="121" w:name="_Toc393972339"/>
      <w:bookmarkStart w:id="122" w:name="_Toc394049333"/>
      <w:r w:rsidRPr="00EA3921">
        <w:rPr>
          <w:rFonts w:ascii="Calibri" w:eastAsia="Calibri" w:hAnsi="Calibri" w:cs="Calibri"/>
          <w:noProof/>
          <w:color w:val="000000"/>
          <w:szCs w:val="28"/>
        </w:rPr>
        <mc:AlternateContent>
          <mc:Choice Requires="wps">
            <w:drawing>
              <wp:anchor distT="0" distB="0" distL="114300" distR="114300" simplePos="0" relativeHeight="251655168" behindDoc="0" locked="0" layoutInCell="1" allowOverlap="1" wp14:anchorId="798E23DD" wp14:editId="5D02CDB2">
                <wp:simplePos x="0" y="0"/>
                <wp:positionH relativeFrom="column">
                  <wp:posOffset>-373076</wp:posOffset>
                </wp:positionH>
                <wp:positionV relativeFrom="paragraph">
                  <wp:posOffset>194970</wp:posOffset>
                </wp:positionV>
                <wp:extent cx="6459321" cy="3672231"/>
                <wp:effectExtent l="0" t="0" r="17780" b="23495"/>
                <wp:wrapNone/>
                <wp:docPr id="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59321" cy="3672231"/>
                        </a:xfrm>
                        <a:prstGeom prst="rect">
                          <a:avLst/>
                        </a:prstGeom>
                        <a:solidFill>
                          <a:srgbClr val="FFFFFF"/>
                        </a:solidFill>
                        <a:ln w="9525">
                          <a:solidFill>
                            <a:srgbClr val="000000"/>
                          </a:solidFill>
                          <a:miter lim="800000"/>
                          <a:headEnd/>
                          <a:tailEnd/>
                        </a:ln>
                      </wps:spPr>
                      <wps:txbx>
                        <w:txbxContent>
                          <w:p w:rsidR="00144328" w:rsidRDefault="00144328" w:rsidP="00C91381">
                            <w:pPr>
                              <w:pStyle w:val="ListParagraph"/>
                              <w:numPr>
                                <w:ilvl w:val="0"/>
                                <w:numId w:val="8"/>
                              </w:numPr>
                              <w:spacing w:after="200" w:line="276" w:lineRule="auto"/>
                              <w:jc w:val="left"/>
                            </w:pPr>
                            <w:r>
                              <w:t>Given a project with X skill needs and Y positions</w:t>
                            </w:r>
                          </w:p>
                          <w:p w:rsidR="00144328" w:rsidRDefault="00144328" w:rsidP="00C91381">
                            <w:pPr>
                              <w:pStyle w:val="ListParagraph"/>
                              <w:numPr>
                                <w:ilvl w:val="0"/>
                                <w:numId w:val="8"/>
                              </w:numPr>
                              <w:spacing w:after="200" w:line="276" w:lineRule="auto"/>
                              <w:jc w:val="left"/>
                            </w:pPr>
                            <w:r>
                              <w:t>Go through the Y positions of the projects (going down until all position filled Y==0)</w:t>
                            </w:r>
                          </w:p>
                          <w:p w:rsidR="00144328" w:rsidRDefault="00144328" w:rsidP="00C91381">
                            <w:pPr>
                              <w:pStyle w:val="ListParagraph"/>
                              <w:numPr>
                                <w:ilvl w:val="1"/>
                                <w:numId w:val="8"/>
                              </w:numPr>
                              <w:spacing w:after="200" w:line="276" w:lineRule="auto"/>
                              <w:jc w:val="left"/>
                            </w:pPr>
                            <w:r>
                              <w:t>For each student compose relevant skill array (skills project needs at the moment they have)</w:t>
                            </w:r>
                          </w:p>
                          <w:p w:rsidR="00144328" w:rsidRDefault="00144328" w:rsidP="00C91381">
                            <w:pPr>
                              <w:pStyle w:val="ListParagraph"/>
                              <w:numPr>
                                <w:ilvl w:val="1"/>
                                <w:numId w:val="8"/>
                              </w:numPr>
                              <w:spacing w:after="200" w:line="276" w:lineRule="auto"/>
                              <w:jc w:val="left"/>
                            </w:pPr>
                            <w:r>
                              <w:t>Sort the student list by comparator 1 see below</w:t>
                            </w:r>
                          </w:p>
                          <w:p w:rsidR="00144328" w:rsidRDefault="00144328" w:rsidP="00C91381">
                            <w:pPr>
                              <w:pStyle w:val="ListParagraph"/>
                              <w:numPr>
                                <w:ilvl w:val="1"/>
                                <w:numId w:val="8"/>
                              </w:numPr>
                              <w:spacing w:after="200" w:line="276" w:lineRule="auto"/>
                              <w:jc w:val="left"/>
                            </w:pPr>
                            <w:r>
                              <w:t>For each student</w:t>
                            </w:r>
                          </w:p>
                          <w:p w:rsidR="00144328" w:rsidRDefault="00144328" w:rsidP="00C91381">
                            <w:pPr>
                              <w:pStyle w:val="ListParagraph"/>
                              <w:numPr>
                                <w:ilvl w:val="2"/>
                                <w:numId w:val="8"/>
                              </w:numPr>
                              <w:spacing w:after="200" w:line="276" w:lineRule="auto"/>
                              <w:jc w:val="left"/>
                            </w:pPr>
                            <w:r>
                              <w:t>Save relevant skill to has table</w:t>
                            </w:r>
                          </w:p>
                          <w:p w:rsidR="00144328" w:rsidRDefault="00144328" w:rsidP="00C91381">
                            <w:pPr>
                              <w:pStyle w:val="ListParagraph"/>
                              <w:numPr>
                                <w:ilvl w:val="2"/>
                                <w:numId w:val="8"/>
                              </w:numPr>
                              <w:spacing w:after="200" w:line="276" w:lineRule="auto"/>
                              <w:jc w:val="left"/>
                            </w:pPr>
                            <w:r>
                              <w:t>If best team not initialized add student to current team and goto to 2. With Y-1 positions and X set difference (Students skills) skills</w:t>
                            </w:r>
                          </w:p>
                          <w:p w:rsidR="00144328" w:rsidRDefault="00144328" w:rsidP="00C91381">
                            <w:pPr>
                              <w:pStyle w:val="ListParagraph"/>
                              <w:numPr>
                                <w:ilvl w:val="2"/>
                                <w:numId w:val="8"/>
                              </w:numPr>
                              <w:spacing w:after="200" w:line="276" w:lineRule="auto"/>
                              <w:jc w:val="left"/>
                            </w:pPr>
                            <w:r>
                              <w:t>If student’s relevant skills is less than ceil(count(X)/Y) exit 2.b.</w:t>
                            </w:r>
                          </w:p>
                          <w:p w:rsidR="00144328" w:rsidRDefault="00144328" w:rsidP="00C91381">
                            <w:pPr>
                              <w:pStyle w:val="ListParagraph"/>
                              <w:numPr>
                                <w:ilvl w:val="2"/>
                                <w:numId w:val="8"/>
                              </w:numPr>
                              <w:spacing w:after="200" w:line="276" w:lineRule="auto"/>
                              <w:jc w:val="left"/>
                            </w:pPr>
                            <w:r>
                              <w:t>If student’s relevant skill in hash table go to 2.b. to next student</w:t>
                            </w:r>
                          </w:p>
                          <w:p w:rsidR="00144328" w:rsidRDefault="00144328" w:rsidP="00C91381">
                            <w:pPr>
                              <w:pStyle w:val="ListParagraph"/>
                              <w:numPr>
                                <w:ilvl w:val="2"/>
                                <w:numId w:val="8"/>
                              </w:numPr>
                              <w:spacing w:after="200" w:line="276" w:lineRule="auto"/>
                              <w:jc w:val="left"/>
                            </w:pPr>
                            <w:r>
                              <w:t>If position Y is not 1, add student to current and goto to 2. With Y-1 positions and X set difference (Students skills) skills</w:t>
                            </w:r>
                          </w:p>
                          <w:p w:rsidR="00144328" w:rsidRDefault="00144328" w:rsidP="00C91381">
                            <w:pPr>
                              <w:pStyle w:val="ListParagraph"/>
                              <w:numPr>
                                <w:ilvl w:val="2"/>
                                <w:numId w:val="8"/>
                              </w:numPr>
                              <w:spacing w:after="200" w:line="276" w:lineRule="auto"/>
                              <w:jc w:val="left"/>
                            </w:pPr>
                            <w:r>
                              <w:t xml:space="preserve">If position is 1, add student to current and compare current to best, </w:t>
                            </w:r>
                          </w:p>
                          <w:p w:rsidR="00144328" w:rsidRDefault="00144328" w:rsidP="00C91381">
                            <w:pPr>
                              <w:pStyle w:val="ListParagraph"/>
                              <w:numPr>
                                <w:ilvl w:val="3"/>
                                <w:numId w:val="8"/>
                              </w:numPr>
                              <w:spacing w:after="200" w:line="276" w:lineRule="auto"/>
                              <w:jc w:val="left"/>
                            </w:pPr>
                            <w:r>
                              <w:t>if current better (See comparator 2) and fulfills all project skills exit 2. and best = current</w:t>
                            </w:r>
                          </w:p>
                          <w:p w:rsidR="00144328" w:rsidRDefault="00144328" w:rsidP="00C91381">
                            <w:pPr>
                              <w:pStyle w:val="ListParagraph"/>
                              <w:numPr>
                                <w:ilvl w:val="3"/>
                                <w:numId w:val="8"/>
                              </w:numPr>
                              <w:spacing w:after="200" w:line="276" w:lineRule="auto"/>
                              <w:jc w:val="left"/>
                            </w:pPr>
                            <w:r>
                              <w:t>else  go to 2.c.</w:t>
                            </w:r>
                          </w:p>
                          <w:p w:rsidR="00144328" w:rsidRDefault="00144328" w:rsidP="00C91381">
                            <w:pPr>
                              <w:pStyle w:val="ListParagraph"/>
                              <w:numPr>
                                <w:ilvl w:val="1"/>
                                <w:numId w:val="8"/>
                              </w:numPr>
                              <w:spacing w:after="200" w:line="276" w:lineRule="auto"/>
                              <w:jc w:val="left"/>
                            </w:pPr>
                            <w:r>
                              <w:t>If exit go back to Y+1 2.b. removing latest addition to current</w:t>
                            </w:r>
                          </w:p>
                          <w:p w:rsidR="00144328" w:rsidRDefault="00144328" w:rsidP="00C91381">
                            <w:pPr>
                              <w:pStyle w:val="ListParagraph"/>
                              <w:numPr>
                                <w:ilvl w:val="0"/>
                                <w:numId w:val="8"/>
                              </w:numPr>
                              <w:spacing w:after="200" w:line="276" w:lineRule="auto"/>
                              <w:jc w:val="left"/>
                            </w:pPr>
                            <w:r>
                              <w:t>Best team is best team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8E23DD" id="Text Box 2" o:spid="_x0000_s1054" type="#_x0000_t202" style="position:absolute;left:0;text-align:left;margin-left:-29.4pt;margin-top:15.35pt;width:508.6pt;height:289.1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">
                <v:textbox>
                  <w:txbxContent>
                    <w:p w:rsidR="00144328" w:rsidRDefault="00144328" w:rsidP="00C91381">
                      <w:pPr>
                        <w:pStyle w:val="ListParagraph"/>
                        <w:numPr>
                          <w:ilvl w:val="0"/>
                          <w:numId w:val="8"/>
                        </w:numPr>
                        <w:spacing w:after="200" w:line="276" w:lineRule="auto"/>
                        <w:jc w:val="left"/>
                      </w:pPr>
                      <w:r>
                        <w:t>Given a project with X skill needs and Y positions</w:t>
                      </w:r>
                    </w:p>
                    <w:p w:rsidR="00144328" w:rsidRDefault="00144328" w:rsidP="00C91381">
                      <w:pPr>
                        <w:pStyle w:val="ListParagraph"/>
                        <w:numPr>
                          <w:ilvl w:val="0"/>
                          <w:numId w:val="8"/>
                        </w:numPr>
                        <w:spacing w:after="200" w:line="276" w:lineRule="auto"/>
                        <w:jc w:val="left"/>
                      </w:pPr>
                      <w:r>
                        <w:t>Go through the Y positions of the projects (going down until all position filled Y==0)</w:t>
                      </w:r>
                    </w:p>
                    <w:p w:rsidR="00144328" w:rsidRDefault="00144328" w:rsidP="00C91381">
                      <w:pPr>
                        <w:pStyle w:val="ListParagraph"/>
                        <w:numPr>
                          <w:ilvl w:val="1"/>
                          <w:numId w:val="8"/>
                        </w:numPr>
                        <w:spacing w:after="200" w:line="276" w:lineRule="auto"/>
                        <w:jc w:val="left"/>
                      </w:pPr>
                      <w:r>
                        <w:t>For each student compose relevant skill array (skills project needs at the moment they have)</w:t>
                      </w:r>
                    </w:p>
                    <w:p w:rsidR="00144328" w:rsidRDefault="00144328" w:rsidP="00C91381">
                      <w:pPr>
                        <w:pStyle w:val="ListParagraph"/>
                        <w:numPr>
                          <w:ilvl w:val="1"/>
                          <w:numId w:val="8"/>
                        </w:numPr>
                        <w:spacing w:after="200" w:line="276" w:lineRule="auto"/>
                        <w:jc w:val="left"/>
                      </w:pPr>
                      <w:r>
                        <w:t>Sort the student list by comparator 1 see below</w:t>
                      </w:r>
                    </w:p>
                    <w:p w:rsidR="00144328" w:rsidRDefault="00144328" w:rsidP="00C91381">
                      <w:pPr>
                        <w:pStyle w:val="ListParagraph"/>
                        <w:numPr>
                          <w:ilvl w:val="1"/>
                          <w:numId w:val="8"/>
                        </w:numPr>
                        <w:spacing w:after="200" w:line="276" w:lineRule="auto"/>
                        <w:jc w:val="left"/>
                      </w:pPr>
                      <w:r>
                        <w:t>For each student</w:t>
                      </w:r>
                    </w:p>
                    <w:p w:rsidR="00144328" w:rsidRDefault="00144328" w:rsidP="00C91381">
                      <w:pPr>
                        <w:pStyle w:val="ListParagraph"/>
                        <w:numPr>
                          <w:ilvl w:val="2"/>
                          <w:numId w:val="8"/>
                        </w:numPr>
                        <w:spacing w:after="200" w:line="276" w:lineRule="auto"/>
                        <w:jc w:val="left"/>
                      </w:pPr>
                      <w:r>
                        <w:t>Save relevant skill to has table</w:t>
                      </w:r>
                    </w:p>
                    <w:p w:rsidR="00144328" w:rsidRDefault="00144328" w:rsidP="00C91381">
                      <w:pPr>
                        <w:pStyle w:val="ListParagraph"/>
                        <w:numPr>
                          <w:ilvl w:val="2"/>
                          <w:numId w:val="8"/>
                        </w:numPr>
                        <w:spacing w:after="200" w:line="276" w:lineRule="auto"/>
                        <w:jc w:val="left"/>
                      </w:pPr>
                      <w:r>
                        <w:t>If best team not initialized add student to current team and goto to 2. With Y-1 positions and X set difference (Students skills) skills</w:t>
                      </w:r>
                    </w:p>
                    <w:p w:rsidR="00144328" w:rsidRDefault="00144328" w:rsidP="00C91381">
                      <w:pPr>
                        <w:pStyle w:val="ListParagraph"/>
                        <w:numPr>
                          <w:ilvl w:val="2"/>
                          <w:numId w:val="8"/>
                        </w:numPr>
                        <w:spacing w:after="200" w:line="276" w:lineRule="auto"/>
                        <w:jc w:val="left"/>
                      </w:pPr>
                      <w:r>
                        <w:t>If student’s relevant skills is less than ceil(count(X)/Y) exit 2.b.</w:t>
                      </w:r>
                    </w:p>
                    <w:p w:rsidR="00144328" w:rsidRDefault="00144328" w:rsidP="00C91381">
                      <w:pPr>
                        <w:pStyle w:val="ListParagraph"/>
                        <w:numPr>
                          <w:ilvl w:val="2"/>
                          <w:numId w:val="8"/>
                        </w:numPr>
                        <w:spacing w:after="200" w:line="276" w:lineRule="auto"/>
                        <w:jc w:val="left"/>
                      </w:pPr>
                      <w:r>
                        <w:t>If student’s relevant skill in hash table go to 2.b. to next student</w:t>
                      </w:r>
                    </w:p>
                    <w:p w:rsidR="00144328" w:rsidRDefault="00144328" w:rsidP="00C91381">
                      <w:pPr>
                        <w:pStyle w:val="ListParagraph"/>
                        <w:numPr>
                          <w:ilvl w:val="2"/>
                          <w:numId w:val="8"/>
                        </w:numPr>
                        <w:spacing w:after="200" w:line="276" w:lineRule="auto"/>
                        <w:jc w:val="left"/>
                      </w:pPr>
                      <w:r>
                        <w:t>If position Y is not 1, add student to current and goto to 2. With Y-1 positions and X set difference (Students skills) skills</w:t>
                      </w:r>
                    </w:p>
                    <w:p w:rsidR="00144328" w:rsidRDefault="00144328" w:rsidP="00C91381">
                      <w:pPr>
                        <w:pStyle w:val="ListParagraph"/>
                        <w:numPr>
                          <w:ilvl w:val="2"/>
                          <w:numId w:val="8"/>
                        </w:numPr>
                        <w:spacing w:after="200" w:line="276" w:lineRule="auto"/>
                        <w:jc w:val="left"/>
                      </w:pPr>
                      <w:r>
                        <w:t xml:space="preserve">If position is 1, add student to current and compare current to best, </w:t>
                      </w:r>
                    </w:p>
                    <w:p w:rsidR="00144328" w:rsidRDefault="00144328" w:rsidP="00C91381">
                      <w:pPr>
                        <w:pStyle w:val="ListParagraph"/>
                        <w:numPr>
                          <w:ilvl w:val="3"/>
                          <w:numId w:val="8"/>
                        </w:numPr>
                        <w:spacing w:after="200" w:line="276" w:lineRule="auto"/>
                        <w:jc w:val="left"/>
                      </w:pPr>
                      <w:r>
                        <w:t>if current better (See comparator 2) and fulfills all project skills exit 2. and best = current</w:t>
                      </w:r>
                    </w:p>
                    <w:p w:rsidR="00144328" w:rsidRDefault="00144328" w:rsidP="00C91381">
                      <w:pPr>
                        <w:pStyle w:val="ListParagraph"/>
                        <w:numPr>
                          <w:ilvl w:val="3"/>
                          <w:numId w:val="8"/>
                        </w:numPr>
                        <w:spacing w:after="200" w:line="276" w:lineRule="auto"/>
                        <w:jc w:val="left"/>
                      </w:pPr>
                      <w:r>
                        <w:t>else  go to 2.c.</w:t>
                      </w:r>
                    </w:p>
                    <w:p w:rsidR="00144328" w:rsidRDefault="00144328" w:rsidP="00C91381">
                      <w:pPr>
                        <w:pStyle w:val="ListParagraph"/>
                        <w:numPr>
                          <w:ilvl w:val="1"/>
                          <w:numId w:val="8"/>
                        </w:numPr>
                        <w:spacing w:after="200" w:line="276" w:lineRule="auto"/>
                        <w:jc w:val="left"/>
                      </w:pPr>
                      <w:r>
                        <w:t>If exit go back to Y+1 2.b. removing latest addition to current</w:t>
                      </w:r>
                    </w:p>
                    <w:p w:rsidR="00144328" w:rsidRDefault="00144328" w:rsidP="00C91381">
                      <w:pPr>
                        <w:pStyle w:val="ListParagraph"/>
                        <w:numPr>
                          <w:ilvl w:val="0"/>
                          <w:numId w:val="8"/>
                        </w:numPr>
                        <w:spacing w:after="200" w:line="276" w:lineRule="auto"/>
                        <w:jc w:val="left"/>
                      </w:pPr>
                      <w:r>
                        <w:t>Best team is best team</w:t>
                      </w:r>
                    </w:p>
                  </w:txbxContent>
                </v:textbox>
              </v:shape>
            </w:pict>
          </mc:Fallback>
        </mc:AlternateContent>
      </w:r>
      <w:bookmarkEnd w:id="121"/>
      <w:bookmarkEnd w:id="122"/>
    </w:p>
    <w:p w:rsidR="001E16B3" w:rsidRPr="00B45134" w:rsidRDefault="001E16B3" w:rsidP="001E16B3">
      <w:pPr>
        <w:spacing w:before="360" w:after="80" w:line="276" w:lineRule="auto"/>
        <w:ind w:left="720"/>
        <w:contextualSpacing/>
        <w:jc w:val="left"/>
        <w:outlineLvl w:val="1"/>
        <w:rPr>
          <w:rFonts w:ascii="Calibri" w:eastAsia="Times New Roman" w:hAnsi="Calibri" w:cs="Times New Roman"/>
          <w:b/>
          <w:color w:val="000000"/>
          <w:sz w:val="24"/>
        </w:rPr>
      </w:pPr>
      <w:r w:rsidRPr="00B45134">
        <w:rPr>
          <w:rFonts w:ascii="Calibri" w:eastAsia="Calibri" w:hAnsi="Calibri" w:cs="Calibri"/>
          <w:color w:val="000000"/>
          <w:sz w:val="28"/>
          <w:szCs w:val="28"/>
        </w:rPr>
        <w:br/>
      </w:r>
    </w:p>
    <w:p w:rsidR="001E16B3" w:rsidRDefault="001E16B3" w:rsidP="001E16B3">
      <w:pPr>
        <w:spacing w:before="360" w:after="80" w:line="480" w:lineRule="auto"/>
        <w:ind w:left="720"/>
        <w:contextualSpacing/>
        <w:jc w:val="left"/>
        <w:outlineLvl w:val="1"/>
        <w:rPr>
          <w:b/>
        </w:rPr>
      </w:pPr>
    </w:p>
    <w:p w:rsidR="001E16B3" w:rsidRPr="00024B9B" w:rsidRDefault="001E16B3" w:rsidP="001E16B3"/>
    <w:p w:rsidR="001E16B3" w:rsidRPr="00024B9B" w:rsidRDefault="001E16B3" w:rsidP="001E16B3"/>
    <w:p w:rsidR="001E16B3" w:rsidRPr="00024B9B" w:rsidRDefault="001E16B3" w:rsidP="001E16B3"/>
    <w:p w:rsidR="001E16B3" w:rsidRPr="00024B9B" w:rsidRDefault="001E16B3" w:rsidP="001E16B3"/>
    <w:p w:rsidR="001E16B3" w:rsidRPr="00024B9B" w:rsidRDefault="001E16B3" w:rsidP="001E16B3"/>
    <w:p w:rsidR="001E16B3" w:rsidRPr="00024B9B" w:rsidRDefault="001E16B3" w:rsidP="001E16B3"/>
    <w:p w:rsidR="001E16B3" w:rsidRPr="00024B9B" w:rsidRDefault="001E16B3" w:rsidP="001E16B3"/>
    <w:p w:rsidR="001E16B3" w:rsidRPr="00024B9B" w:rsidRDefault="001E16B3" w:rsidP="001E16B3"/>
    <w:p w:rsidR="001E16B3" w:rsidRPr="00024B9B" w:rsidRDefault="001E16B3" w:rsidP="001E16B3"/>
    <w:p w:rsidR="001E16B3" w:rsidRPr="00024B9B" w:rsidRDefault="001E16B3" w:rsidP="001E16B3"/>
    <w:p w:rsidR="001E16B3" w:rsidRPr="00024B9B" w:rsidRDefault="001E16B3" w:rsidP="001E16B3">
      <w:r>
        <w:rPr>
          <w:rFonts w:ascii="Calibri" w:eastAsia="Calibri" w:hAnsi="Calibri" w:cs="Calibri"/>
          <w:noProof/>
          <w:color w:val="000000"/>
          <w:szCs w:val="28"/>
        </w:rPr>
        <w:drawing>
          <wp:anchor distT="0" distB="0" distL="114300" distR="114300" simplePos="0" relativeHeight="251658240" behindDoc="0" locked="0" layoutInCell="1" allowOverlap="1" wp14:anchorId="4F99FB9B" wp14:editId="61565042">
            <wp:simplePos x="0" y="0"/>
            <wp:positionH relativeFrom="column">
              <wp:posOffset>3182620</wp:posOffset>
            </wp:positionH>
            <wp:positionV relativeFrom="paragraph">
              <wp:posOffset>157480</wp:posOffset>
            </wp:positionV>
            <wp:extent cx="3601720" cy="1247775"/>
            <wp:effectExtent l="0" t="0" r="0" b="9525"/>
            <wp:wrapNone/>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arator 2.png"/>
                    <pic:cNvPicPr/>
                  </pic:nvPicPr>
                  <pic:blipFill>
                    <a:blip r:embed="rId30">
                      <a:extLst>
                        <a:ext uri="{28A0092B-C50C-407E-A947-70E740481C1C}">
                          <a14:useLocalDpi xmlns:a14="http://schemas.microsoft.com/office/drawing/2010/main" val="0"/>
                        </a:ext>
                      </a:extLst>
                    </a:blip>
                    <a:stretch>
                      <a:fillRect/>
                    </a:stretch>
                  </pic:blipFill>
                  <pic:spPr>
                    <a:xfrm>
                      <a:off x="0" y="0"/>
                      <a:ext cx="3601720" cy="1247775"/>
                    </a:xfrm>
                    <a:prstGeom prst="rect">
                      <a:avLst/>
                    </a:prstGeom>
                  </pic:spPr>
                </pic:pic>
              </a:graphicData>
            </a:graphic>
            <wp14:sizeRelH relativeFrom="page">
              <wp14:pctWidth>0</wp14:pctWidth>
            </wp14:sizeRelH>
            <wp14:sizeRelV relativeFrom="page">
              <wp14:pctHeight>0</wp14:pctHeight>
            </wp14:sizeRelV>
          </wp:anchor>
        </w:drawing>
      </w:r>
      <w:r>
        <w:rPr>
          <w:rFonts w:ascii="Calibri" w:eastAsia="Calibri" w:hAnsi="Calibri" w:cs="Calibri"/>
          <w:noProof/>
          <w:color w:val="000000"/>
          <w:szCs w:val="28"/>
        </w:rPr>
        <w:drawing>
          <wp:anchor distT="0" distB="0" distL="114300" distR="114300" simplePos="0" relativeHeight="251656192" behindDoc="0" locked="0" layoutInCell="1" allowOverlap="1" wp14:anchorId="4751E3D8" wp14:editId="2B9EB694">
            <wp:simplePos x="0" y="0"/>
            <wp:positionH relativeFrom="column">
              <wp:posOffset>-374650</wp:posOffset>
            </wp:positionH>
            <wp:positionV relativeFrom="paragraph">
              <wp:posOffset>161925</wp:posOffset>
            </wp:positionV>
            <wp:extent cx="3554095" cy="1114425"/>
            <wp:effectExtent l="0" t="0" r="8255" b="9525"/>
            <wp:wrapNone/>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arator 1.png"/>
                    <pic:cNvPicPr/>
                  </pic:nvPicPr>
                  <pic:blipFill>
                    <a:blip r:embed="rId31">
                      <a:extLst>
                        <a:ext uri="{28A0092B-C50C-407E-A947-70E740481C1C}">
                          <a14:useLocalDpi xmlns:a14="http://schemas.microsoft.com/office/drawing/2010/main" val="0"/>
                        </a:ext>
                      </a:extLst>
                    </a:blip>
                    <a:stretch>
                      <a:fillRect/>
                    </a:stretch>
                  </pic:blipFill>
                  <pic:spPr>
                    <a:xfrm>
                      <a:off x="0" y="0"/>
                      <a:ext cx="3554095" cy="1114425"/>
                    </a:xfrm>
                    <a:prstGeom prst="rect">
                      <a:avLst/>
                    </a:prstGeom>
                  </pic:spPr>
                </pic:pic>
              </a:graphicData>
            </a:graphic>
            <wp14:sizeRelH relativeFrom="page">
              <wp14:pctWidth>0</wp14:pctWidth>
            </wp14:sizeRelH>
            <wp14:sizeRelV relativeFrom="page">
              <wp14:pctHeight>0</wp14:pctHeight>
            </wp14:sizeRelV>
          </wp:anchor>
        </w:drawing>
      </w:r>
    </w:p>
    <w:p w:rsidR="001E16B3" w:rsidRPr="00024B9B" w:rsidRDefault="001E16B3" w:rsidP="001E16B3"/>
    <w:p w:rsidR="001E16B3" w:rsidRDefault="001E16B3" w:rsidP="001E16B3"/>
    <w:p w:rsidR="001E16B3" w:rsidRDefault="001E16B3" w:rsidP="001E16B3">
      <w:r>
        <w:t xml:space="preserve">The specific algorithm details for National Residency Matchmaking </w:t>
      </w:r>
    </w:p>
    <w:p w:rsidR="001E16B3" w:rsidRDefault="001E16B3" w:rsidP="001E16B3"/>
    <w:p w:rsidR="001E16B3" w:rsidRPr="007C187E" w:rsidRDefault="001E16B3" w:rsidP="001E16B3"/>
    <w:p w:rsidR="001E16B3" w:rsidRPr="007C187E" w:rsidRDefault="001E16B3" w:rsidP="001E16B3"/>
    <w:p w:rsidR="001E16B3" w:rsidRPr="007C187E" w:rsidRDefault="001E16B3" w:rsidP="001E16B3"/>
    <w:p w:rsidR="001E16B3" w:rsidRPr="007C187E" w:rsidRDefault="001E16B3" w:rsidP="001E16B3"/>
    <w:p w:rsidR="001E16B3" w:rsidRPr="007C187E" w:rsidRDefault="001E16B3" w:rsidP="001E16B3"/>
    <w:p w:rsidR="001E16B3" w:rsidRPr="007C187E" w:rsidRDefault="001E16B3" w:rsidP="001E16B3"/>
    <w:p w:rsidR="001E16B3" w:rsidRPr="007C187E" w:rsidRDefault="001E16B3" w:rsidP="001E16B3"/>
    <w:p w:rsidR="001E16B3" w:rsidRDefault="001E16B3" w:rsidP="001E16B3"/>
    <w:p w:rsidR="001E16B3" w:rsidRDefault="001E16B3" w:rsidP="001E16B3">
      <w:pPr>
        <w:ind w:left="720" w:firstLine="720"/>
      </w:pPr>
    </w:p>
    <w:p w:rsidR="001E16B3" w:rsidRDefault="001E16B3" w:rsidP="001E16B3">
      <w:pPr>
        <w:ind w:left="720" w:firstLine="720"/>
      </w:pPr>
    </w:p>
    <w:p w:rsidR="001E16B3" w:rsidRPr="001E16B3" w:rsidRDefault="001E16B3" w:rsidP="001E16B3">
      <w:pPr>
        <w:ind w:left="720" w:firstLine="720"/>
      </w:pPr>
      <w:r>
        <w:t>Following is NRMP Matchmaking Algorithm Details</w:t>
      </w:r>
    </w:p>
    <w:p w:rsidR="001E16B3" w:rsidRDefault="001E16B3" w:rsidP="001E16B3">
      <w:pPr>
        <w:pStyle w:val="H2"/>
        <w:numPr>
          <w:ilvl w:val="0"/>
          <w:numId w:val="0"/>
        </w:numPr>
        <w:ind w:left="810"/>
        <w:outlineLvl w:val="1"/>
        <w:rPr>
          <w:rFonts w:eastAsia="Calibri"/>
        </w:rPr>
      </w:pPr>
    </w:p>
    <w:p w:rsidR="001E16B3" w:rsidRDefault="001E16B3" w:rsidP="001E16B3">
      <w:pPr>
        <w:spacing w:after="0" w:line="360" w:lineRule="auto"/>
        <w:ind w:left="720"/>
        <w:rPr>
          <w:rFonts w:eastAsia="Times New Roman" w:cs="Times New Roman"/>
          <w:sz w:val="24"/>
        </w:rPr>
      </w:pPr>
      <w:r>
        <w:rPr>
          <w:noProof/>
        </w:rPr>
        <mc:AlternateContent>
          <mc:Choice Requires="wps">
            <w:drawing>
              <wp:anchor distT="0" distB="0" distL="114300" distR="114300" simplePos="0" relativeHeight="251659264" behindDoc="0" locked="0" layoutInCell="1" allowOverlap="1" wp14:anchorId="02CF0ED5" wp14:editId="5C78A44B">
                <wp:simplePos x="0" y="0"/>
                <wp:positionH relativeFrom="column">
                  <wp:posOffset>-283210</wp:posOffset>
                </wp:positionH>
                <wp:positionV relativeFrom="paragraph">
                  <wp:posOffset>-272415</wp:posOffset>
                </wp:positionV>
                <wp:extent cx="6385560" cy="2245360"/>
                <wp:effectExtent l="0" t="0" r="15240" b="21590"/>
                <wp:wrapNone/>
                <wp:docPr id="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85560" cy="2245360"/>
                        </a:xfrm>
                        <a:prstGeom prst="rect">
                          <a:avLst/>
                        </a:prstGeom>
                        <a:solidFill>
                          <a:srgbClr val="FFFFFF"/>
                        </a:solidFill>
                        <a:ln w="9525">
                          <a:solidFill>
                            <a:srgbClr val="000000"/>
                          </a:solidFill>
                          <a:miter lim="800000"/>
                          <a:headEnd/>
                          <a:tailEnd/>
                        </a:ln>
                      </wps:spPr>
                      <wps:txbx>
                        <w:txbxContent>
                          <w:p w:rsidR="00144328" w:rsidRDefault="00144328" w:rsidP="00C91381">
                            <w:pPr>
                              <w:pStyle w:val="ListParagraph"/>
                              <w:numPr>
                                <w:ilvl w:val="0"/>
                                <w:numId w:val="9"/>
                              </w:numPr>
                              <w:spacing w:after="200" w:line="276" w:lineRule="auto"/>
                              <w:jc w:val="left"/>
                            </w:pPr>
                            <w:r>
                              <w:t>Select criteria to displace students as friendly (displace student who wants project least with one who wants it most) or compromise (displace student who contributes least to the project least with one who contributes more)</w:t>
                            </w:r>
                          </w:p>
                          <w:p w:rsidR="00144328" w:rsidRDefault="00144328" w:rsidP="00C91381">
                            <w:pPr>
                              <w:pStyle w:val="ListParagraph"/>
                              <w:numPr>
                                <w:ilvl w:val="0"/>
                                <w:numId w:val="9"/>
                              </w:numPr>
                              <w:spacing w:after="200" w:line="276" w:lineRule="auto"/>
                              <w:jc w:val="left"/>
                            </w:pPr>
                            <w:r>
                              <w:t>For each student unmatched</w:t>
                            </w:r>
                          </w:p>
                          <w:p w:rsidR="00144328" w:rsidRDefault="00144328" w:rsidP="00C91381">
                            <w:pPr>
                              <w:pStyle w:val="ListParagraph"/>
                              <w:numPr>
                                <w:ilvl w:val="1"/>
                                <w:numId w:val="9"/>
                              </w:numPr>
                              <w:spacing w:after="200" w:line="276" w:lineRule="auto"/>
                              <w:jc w:val="left"/>
                            </w:pPr>
                            <w:r>
                              <w:t>Go through each project not yet traversed in the order they ranked them</w:t>
                            </w:r>
                          </w:p>
                          <w:p w:rsidR="00144328" w:rsidRDefault="00144328" w:rsidP="00C91381">
                            <w:pPr>
                              <w:pStyle w:val="ListParagraph"/>
                              <w:numPr>
                                <w:ilvl w:val="2"/>
                                <w:numId w:val="9"/>
                              </w:numPr>
                              <w:spacing w:after="200" w:line="276" w:lineRule="auto"/>
                              <w:jc w:val="left"/>
                            </w:pPr>
                            <w:r>
                              <w:t>If position open student is matched and removed from unmatched, continue to 2.</w:t>
                            </w:r>
                          </w:p>
                          <w:p w:rsidR="00144328" w:rsidRDefault="00144328" w:rsidP="00C91381">
                            <w:pPr>
                              <w:pStyle w:val="ListParagraph"/>
                              <w:numPr>
                                <w:ilvl w:val="2"/>
                                <w:numId w:val="9"/>
                              </w:numPr>
                              <w:spacing w:after="200" w:line="276" w:lineRule="auto"/>
                              <w:jc w:val="left"/>
                            </w:pPr>
                            <w:r>
                              <w:t>Else if student is better than the worst one based on criteria, add student to project, removed from unmatched and put worst student to unmatched, continue to 2.</w:t>
                            </w:r>
                          </w:p>
                          <w:p w:rsidR="00144328" w:rsidRDefault="00144328" w:rsidP="00C91381">
                            <w:pPr>
                              <w:pStyle w:val="ListParagraph"/>
                              <w:numPr>
                                <w:ilvl w:val="1"/>
                                <w:numId w:val="9"/>
                              </w:numPr>
                              <w:spacing w:after="200" w:line="276" w:lineRule="auto"/>
                              <w:jc w:val="left"/>
                            </w:pPr>
                            <w:r>
                              <w:t>If student reached here and is unmatched remove from unmatched and put in unmatchable</w:t>
                            </w:r>
                          </w:p>
                          <w:p w:rsidR="00144328" w:rsidRDefault="00144328" w:rsidP="00C91381">
                            <w:pPr>
                              <w:pStyle w:val="ListParagraph"/>
                              <w:numPr>
                                <w:ilvl w:val="0"/>
                                <w:numId w:val="9"/>
                              </w:numPr>
                              <w:spacing w:after="200" w:line="276" w:lineRule="auto"/>
                              <w:jc w:val="left"/>
                            </w:pPr>
                            <w:r>
                              <w:t>End result students are matched or said to be unmatchable (i.e. their ranking ended with no match for them or too few projects)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CF0ED5" id="_x0000_s1055" type="#_x0000_t202" style="position:absolute;left:0;text-align:left;margin-left:-22.3pt;margin-top:-21.45pt;width:502.8pt;height:176.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">
                <v:textbox>
                  <w:txbxContent>
                    <w:p w:rsidR="00144328" w:rsidRDefault="00144328" w:rsidP="00C91381">
                      <w:pPr>
                        <w:pStyle w:val="ListParagraph"/>
                        <w:numPr>
                          <w:ilvl w:val="0"/>
                          <w:numId w:val="9"/>
                        </w:numPr>
                        <w:spacing w:after="200" w:line="276" w:lineRule="auto"/>
                        <w:jc w:val="left"/>
                      </w:pPr>
                      <w:r>
                        <w:t>Select criteria to displace students as friendly (displace student who wants project least with one who wants it most) or compromise (displace student who contributes least to the project least with one who contributes more)</w:t>
                      </w:r>
                    </w:p>
                    <w:p w:rsidR="00144328" w:rsidRDefault="00144328" w:rsidP="00C91381">
                      <w:pPr>
                        <w:pStyle w:val="ListParagraph"/>
                        <w:numPr>
                          <w:ilvl w:val="0"/>
                          <w:numId w:val="9"/>
                        </w:numPr>
                        <w:spacing w:after="200" w:line="276" w:lineRule="auto"/>
                        <w:jc w:val="left"/>
                      </w:pPr>
                      <w:r>
                        <w:t>For each student unmatched</w:t>
                      </w:r>
                    </w:p>
                    <w:p w:rsidR="00144328" w:rsidRDefault="00144328" w:rsidP="00C91381">
                      <w:pPr>
                        <w:pStyle w:val="ListParagraph"/>
                        <w:numPr>
                          <w:ilvl w:val="1"/>
                          <w:numId w:val="9"/>
                        </w:numPr>
                        <w:spacing w:after="200" w:line="276" w:lineRule="auto"/>
                        <w:jc w:val="left"/>
                      </w:pPr>
                      <w:r>
                        <w:t>Go through each project not yet traversed in the order they ranked them</w:t>
                      </w:r>
                    </w:p>
                    <w:p w:rsidR="00144328" w:rsidRDefault="00144328" w:rsidP="00C91381">
                      <w:pPr>
                        <w:pStyle w:val="ListParagraph"/>
                        <w:numPr>
                          <w:ilvl w:val="2"/>
                          <w:numId w:val="9"/>
                        </w:numPr>
                        <w:spacing w:after="200" w:line="276" w:lineRule="auto"/>
                        <w:jc w:val="left"/>
                      </w:pPr>
                      <w:r>
                        <w:t>If position open student is matched and removed from unmatched, continue to 2.</w:t>
                      </w:r>
                    </w:p>
                    <w:p w:rsidR="00144328" w:rsidRDefault="00144328" w:rsidP="00C91381">
                      <w:pPr>
                        <w:pStyle w:val="ListParagraph"/>
                        <w:numPr>
                          <w:ilvl w:val="2"/>
                          <w:numId w:val="9"/>
                        </w:numPr>
                        <w:spacing w:after="200" w:line="276" w:lineRule="auto"/>
                        <w:jc w:val="left"/>
                      </w:pPr>
                      <w:r>
                        <w:t>Else if student is better than the worst one based on criteria, add student to project, removed from unmatched and put worst student to unmatched, continue to 2.</w:t>
                      </w:r>
                    </w:p>
                    <w:p w:rsidR="00144328" w:rsidRDefault="00144328" w:rsidP="00C91381">
                      <w:pPr>
                        <w:pStyle w:val="ListParagraph"/>
                        <w:numPr>
                          <w:ilvl w:val="1"/>
                          <w:numId w:val="9"/>
                        </w:numPr>
                        <w:spacing w:after="200" w:line="276" w:lineRule="auto"/>
                        <w:jc w:val="left"/>
                      </w:pPr>
                      <w:r>
                        <w:t>If student reached here and is unmatched remove from unmatched and put in unmatchable</w:t>
                      </w:r>
                    </w:p>
                    <w:p w:rsidR="00144328" w:rsidRDefault="00144328" w:rsidP="00C91381">
                      <w:pPr>
                        <w:pStyle w:val="ListParagraph"/>
                        <w:numPr>
                          <w:ilvl w:val="0"/>
                          <w:numId w:val="9"/>
                        </w:numPr>
                        <w:spacing w:after="200" w:line="276" w:lineRule="auto"/>
                        <w:jc w:val="left"/>
                      </w:pPr>
                      <w:r>
                        <w:t>End result students are matched or said to be unmatchable (i.e. their ranking ended with no match for them or too few projects)</w:t>
                      </w:r>
                    </w:p>
                  </w:txbxContent>
                </v:textbox>
              </v:shape>
            </w:pict>
          </mc:Fallback>
        </mc:AlternateContent>
      </w:r>
    </w:p>
    <w:p w:rsidR="001E16B3" w:rsidRDefault="001E16B3" w:rsidP="008452FD">
      <w:pPr>
        <w:tabs>
          <w:tab w:val="left" w:pos="3052"/>
        </w:tabs>
        <w:rPr>
          <w:rFonts w:eastAsia="Times New Roman" w:cs="Times New Roman"/>
          <w:sz w:val="24"/>
          <w:szCs w:val="24"/>
        </w:rPr>
      </w:pPr>
    </w:p>
    <w:p w:rsidR="001E16B3" w:rsidRPr="001E16B3" w:rsidRDefault="001E16B3" w:rsidP="001E16B3">
      <w:pPr>
        <w:rPr>
          <w:rFonts w:eastAsia="Times New Roman" w:cs="Times New Roman"/>
          <w:sz w:val="24"/>
          <w:szCs w:val="24"/>
        </w:rPr>
      </w:pPr>
    </w:p>
    <w:p w:rsidR="001E16B3" w:rsidRPr="001E16B3" w:rsidRDefault="001E16B3" w:rsidP="001E16B3">
      <w:pPr>
        <w:rPr>
          <w:rFonts w:eastAsia="Times New Roman" w:cs="Times New Roman"/>
          <w:sz w:val="24"/>
          <w:szCs w:val="24"/>
        </w:rPr>
      </w:pPr>
    </w:p>
    <w:p w:rsidR="001E16B3" w:rsidRPr="001E16B3" w:rsidRDefault="001E16B3" w:rsidP="001E16B3">
      <w:pPr>
        <w:rPr>
          <w:rFonts w:eastAsia="Times New Roman" w:cs="Times New Roman"/>
          <w:sz w:val="24"/>
          <w:szCs w:val="24"/>
        </w:rPr>
      </w:pPr>
    </w:p>
    <w:p w:rsidR="001E16B3" w:rsidRPr="001E16B3" w:rsidRDefault="001E16B3" w:rsidP="001E16B3">
      <w:pPr>
        <w:rPr>
          <w:rFonts w:eastAsia="Times New Roman" w:cs="Times New Roman"/>
          <w:sz w:val="24"/>
          <w:szCs w:val="24"/>
        </w:rPr>
      </w:pPr>
    </w:p>
    <w:p w:rsidR="001E16B3" w:rsidRPr="001E16B3" w:rsidRDefault="001E16B3" w:rsidP="001E16B3">
      <w:pPr>
        <w:rPr>
          <w:rFonts w:eastAsia="Times New Roman" w:cs="Times New Roman"/>
          <w:sz w:val="24"/>
          <w:szCs w:val="24"/>
        </w:rPr>
      </w:pPr>
    </w:p>
    <w:p w:rsidR="001E16B3" w:rsidRDefault="001E16B3" w:rsidP="001E16B3">
      <w:pPr>
        <w:rPr>
          <w:rFonts w:eastAsia="Times New Roman" w:cs="Times New Roman"/>
          <w:sz w:val="24"/>
          <w:szCs w:val="24"/>
        </w:rPr>
      </w:pPr>
    </w:p>
    <w:p w:rsidR="001E16B3" w:rsidRDefault="001E16B3" w:rsidP="001E16B3">
      <w:pPr>
        <w:pStyle w:val="ListParagraph"/>
        <w:jc w:val="left"/>
        <w:outlineLvl w:val="1"/>
        <w:rPr>
          <w:b/>
          <w:sz w:val="28"/>
          <w:szCs w:val="28"/>
        </w:rPr>
      </w:pPr>
      <w:bookmarkStart w:id="123" w:name="_Toc394049334"/>
      <w:r>
        <w:rPr>
          <w:noProof/>
        </w:rPr>
        <mc:AlternateContent>
          <mc:Choice Requires="wps">
            <w:drawing>
              <wp:anchor distT="0" distB="0" distL="114300" distR="114300" simplePos="0" relativeHeight="251661312" behindDoc="0" locked="0" layoutInCell="1" allowOverlap="1" wp14:anchorId="1B43C3D1" wp14:editId="11BBE8FE">
                <wp:simplePos x="0" y="0"/>
                <wp:positionH relativeFrom="column">
                  <wp:posOffset>464185</wp:posOffset>
                </wp:positionH>
                <wp:positionV relativeFrom="paragraph">
                  <wp:posOffset>255270</wp:posOffset>
                </wp:positionV>
                <wp:extent cx="5358765" cy="0"/>
                <wp:effectExtent l="0" t="0" r="13335" b="19050"/>
                <wp:wrapNone/>
                <wp:docPr id="63" name="Straight Connector 63"/>
                <wp:cNvGraphicFramePr/>
                <a:graphic xmlns:a="http://schemas.openxmlformats.org/drawingml/2006/main">
                  <a:graphicData uri="http://schemas.microsoft.com/office/word/2010/wordprocessingShape">
                    <wps:wsp>
                      <wps:cNvCnPr/>
                      <wps:spPr>
                        <a:xfrm>
                          <a:off x="0" y="0"/>
                          <a:ext cx="5358765" cy="0"/>
                        </a:xfrm>
                        <a:prstGeom prst="line">
                          <a:avLst/>
                        </a:prstGeom>
                        <a:noFill/>
                        <a:ln w="15875" cap="flat" cmpd="sng" algn="ctr">
                          <a:solidFill>
                            <a:sysClr val="windowText" lastClr="000000"/>
                          </a:solidFill>
                          <a:prstDash val="solid"/>
                        </a:ln>
                        <a:effectLst/>
                      </wps:spPr>
                      <wps:bodyPr/>
                    </wps:wsp>
                  </a:graphicData>
                </a:graphic>
                <wp14:sizeRelH relativeFrom="page">
                  <wp14:pctWidth>0</wp14:pctWidth>
                </wp14:sizeRelH>
                <wp14:sizeRelV relativeFrom="page">
                  <wp14:pctHeight>0</wp14:pctHeight>
                </wp14:sizeRelV>
              </wp:anchor>
            </w:drawing>
          </mc:Choice>
          <mc:Fallback>
            <w:pict>
              <v:line w14:anchorId="4E026A6A" id="Straight Connector 63" o:spid="_x0000_s1026"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55pt,20.1pt" to="458.5pt,2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" strokecolor="windowText" strokeweight="1.25pt"/>
            </w:pict>
          </mc:Fallback>
        </mc:AlternateContent>
      </w:r>
      <w:r>
        <w:rPr>
          <w:b/>
          <w:sz w:val="28"/>
          <w:szCs w:val="28"/>
        </w:rPr>
        <w:t>6.4. Code Specification</w:t>
      </w:r>
      <w:bookmarkEnd w:id="123"/>
      <w:r>
        <w:rPr>
          <w:b/>
          <w:sz w:val="28"/>
          <w:szCs w:val="28"/>
        </w:rPr>
        <w:br/>
      </w:r>
    </w:p>
    <w:p w:rsidR="00C37BF7" w:rsidRDefault="00C37BF7" w:rsidP="00C37BF7">
      <w:pPr>
        <w:pStyle w:val="ListParagraph"/>
        <w:spacing w:line="360" w:lineRule="auto"/>
        <w:outlineLvl w:val="1"/>
        <w:rPr>
          <w:sz w:val="28"/>
          <w:szCs w:val="28"/>
        </w:rPr>
      </w:pPr>
      <w:bookmarkStart w:id="124" w:name="_Toc393972342"/>
      <w:r w:rsidRPr="00AD0D68">
        <w:rPr>
          <w:szCs w:val="28"/>
        </w:rPr>
        <w:t>Code specification deta</w:t>
      </w:r>
      <w:r>
        <w:rPr>
          <w:szCs w:val="28"/>
        </w:rPr>
        <w:t>ils remain unchanged from SPWv.4</w:t>
      </w:r>
      <w:r w:rsidRPr="00AD0D68">
        <w:rPr>
          <w:szCs w:val="28"/>
        </w:rPr>
        <w:t>. The following is almost entirely from SPWv.</w:t>
      </w:r>
      <w:r>
        <w:rPr>
          <w:szCs w:val="28"/>
        </w:rPr>
        <w:t>4</w:t>
      </w:r>
      <w:r w:rsidRPr="00AD0D68">
        <w:rPr>
          <w:szCs w:val="28"/>
        </w:rPr>
        <w:t xml:space="preserve"> design document regarding that section</w:t>
      </w:r>
      <w:r>
        <w:rPr>
          <w:sz w:val="28"/>
          <w:szCs w:val="28"/>
        </w:rPr>
        <w:t>.</w:t>
      </w:r>
      <w:bookmarkEnd w:id="124"/>
    </w:p>
    <w:p w:rsidR="00C37BF7" w:rsidRPr="00AD0D68" w:rsidRDefault="00C37BF7" w:rsidP="00C37BF7">
      <w:pPr>
        <w:spacing w:after="0" w:line="360" w:lineRule="auto"/>
        <w:ind w:left="720"/>
        <w:rPr>
          <w:rFonts w:ascii="Calibri" w:eastAsia="Calibri" w:hAnsi="Calibri" w:cs="Calibri"/>
          <w:color w:val="000000"/>
          <w:szCs w:val="28"/>
        </w:rPr>
      </w:pPr>
      <w:r w:rsidRPr="00AD0D68">
        <w:rPr>
          <w:rFonts w:ascii="Calibri" w:eastAsia="Calibri" w:hAnsi="Calibri" w:cs="Calibri"/>
          <w:color w:val="000000"/>
          <w:szCs w:val="28"/>
        </w:rPr>
        <w:t xml:space="preserve">The SPWv.1 and SPWv.2 were built using the Code Igniter framework, which is a powerful, lightweight PHP framework that enforces the MVC architecture. Therefore, the code of the SPWv.1 and SPWv.2 reflect the implementation of this pattern by having three main subsystems: model, view, and controller. The SPWv.3 will continue to use Code Igniter for its development, thus SPWv.3 will also maintain the MVC architecture. As a result, the code specification from SPWv.1 and SPWv.2 remain unchanged in SPWv.3. </w:t>
      </w:r>
    </w:p>
    <w:p w:rsidR="00C37BF7" w:rsidRPr="00AD0D68" w:rsidRDefault="00C37BF7" w:rsidP="00C37BF7">
      <w:pPr>
        <w:spacing w:after="0" w:line="360" w:lineRule="auto"/>
        <w:ind w:left="720"/>
        <w:rPr>
          <w:rFonts w:ascii="Calibri" w:eastAsia="Calibri" w:hAnsi="Calibri" w:cs="Calibri"/>
          <w:color w:val="000000"/>
          <w:szCs w:val="28"/>
        </w:rPr>
      </w:pPr>
    </w:p>
    <w:p w:rsidR="00C37BF7" w:rsidRDefault="00C37BF7" w:rsidP="00C37BF7">
      <w:pPr>
        <w:spacing w:after="0" w:line="360" w:lineRule="auto"/>
        <w:ind w:left="720"/>
        <w:rPr>
          <w:rFonts w:ascii="Calibri" w:eastAsia="Calibri" w:hAnsi="Calibri" w:cs="Calibri"/>
          <w:color w:val="000000"/>
          <w:szCs w:val="28"/>
        </w:rPr>
      </w:pPr>
      <w:r w:rsidRPr="00AD0D68">
        <w:rPr>
          <w:rFonts w:ascii="Calibri" w:eastAsia="Calibri" w:hAnsi="Calibri" w:cs="Calibri"/>
          <w:color w:val="000000"/>
          <w:szCs w:val="28"/>
        </w:rPr>
        <w:t xml:space="preserve">For the Controller subsystem all classes inherit from the CI_Controller, a class from the Code Igniter framework that handles all URI requests. For the Model subsystem all classes inherit from the CI_Model, a class from the Code Igniter framework that uses a modified version of the </w:t>
      </w:r>
      <w:r w:rsidRPr="00AD0D68">
        <w:rPr>
          <w:rFonts w:ascii="Calibri" w:eastAsia="Calibri" w:hAnsi="Calibri" w:cs="Calibri"/>
          <w:color w:val="000000"/>
          <w:szCs w:val="28"/>
        </w:rPr>
        <w:lastRenderedPageBreak/>
        <w:t xml:space="preserve">Active Record Database Pattern. This pattern allows information to be retrieved, inserted, and updated in your database with minimal scripting. Therefore by inheriting from this class, all SPW model classes are able to use the Active Record Database Pattern capabilities implemented by the Code Igniter framework. For the View subsystem, all views and sub views are comprised of HTML and CSS code.  All main views are inside the View package and use the header and footer views. Besides the main view, the SPW contains views related to each subsystem that will display to the user the appropriate information for that subsystem.  </w:t>
      </w:r>
    </w:p>
    <w:p w:rsidR="001E16B3" w:rsidRDefault="001E16B3">
      <w:pPr>
        <w:spacing w:after="200" w:line="276" w:lineRule="auto"/>
        <w:jc w:val="left"/>
        <w:rPr>
          <w:rFonts w:eastAsia="Times New Roman" w:cs="Times New Roman"/>
          <w:sz w:val="24"/>
          <w:szCs w:val="24"/>
        </w:rPr>
      </w:pPr>
      <w:r>
        <w:rPr>
          <w:rFonts w:eastAsia="Times New Roman" w:cs="Times New Roman"/>
          <w:sz w:val="24"/>
          <w:szCs w:val="24"/>
        </w:rPr>
        <w:br w:type="page"/>
      </w:r>
    </w:p>
    <w:p w:rsidR="001E16B3" w:rsidRDefault="001E16B3" w:rsidP="001E16B3">
      <w:pPr>
        <w:spacing w:line="360" w:lineRule="auto"/>
        <w:jc w:val="center"/>
      </w:pPr>
    </w:p>
    <w:p w:rsidR="001E16B3" w:rsidRDefault="001E16B3" w:rsidP="001E16B3">
      <w:pPr>
        <w:spacing w:after="0" w:line="240" w:lineRule="auto"/>
      </w:pPr>
      <w:r>
        <w:rPr>
          <w:noProof/>
        </w:rPr>
        <mc:AlternateContent>
          <mc:Choice Requires="wpg">
            <w:drawing>
              <wp:anchor distT="0" distB="0" distL="114300" distR="114300" simplePos="0" relativeHeight="251662336" behindDoc="1" locked="0" layoutInCell="1" allowOverlap="1" wp14:anchorId="70E6175C" wp14:editId="461B2260">
                <wp:simplePos x="0" y="0"/>
                <wp:positionH relativeFrom="column">
                  <wp:posOffset>31115</wp:posOffset>
                </wp:positionH>
                <wp:positionV relativeFrom="paragraph">
                  <wp:posOffset>78740</wp:posOffset>
                </wp:positionV>
                <wp:extent cx="5781675" cy="789940"/>
                <wp:effectExtent l="0" t="0" r="0" b="0"/>
                <wp:wrapTight wrapText="bothSides">
                  <wp:wrapPolygon edited="0">
                    <wp:start x="19572" y="0"/>
                    <wp:lineTo x="19145" y="0"/>
                    <wp:lineTo x="19145" y="1042"/>
                    <wp:lineTo x="19643" y="8334"/>
                    <wp:lineTo x="0" y="11460"/>
                    <wp:lineTo x="0" y="14064"/>
                    <wp:lineTo x="13522" y="16669"/>
                    <wp:lineTo x="13522" y="20836"/>
                    <wp:lineTo x="21066" y="20836"/>
                    <wp:lineTo x="21280" y="20836"/>
                    <wp:lineTo x="21422" y="18752"/>
                    <wp:lineTo x="21493" y="14064"/>
                    <wp:lineTo x="21493" y="11981"/>
                    <wp:lineTo x="20568" y="8334"/>
                    <wp:lineTo x="20853" y="4688"/>
                    <wp:lineTo x="20924" y="0"/>
                    <wp:lineTo x="20710" y="0"/>
                    <wp:lineTo x="19572" y="0"/>
                  </wp:wrapPolygon>
                </wp:wrapTight>
                <wp:docPr id="104" name="Group 104"/>
                <wp:cNvGraphicFramePr/>
                <a:graphic xmlns:a="http://schemas.openxmlformats.org/drawingml/2006/main">
                  <a:graphicData uri="http://schemas.microsoft.com/office/word/2010/wordprocessingGroup">
                    <wpg:wgp>
                      <wpg:cNvGrpSpPr/>
                      <wpg:grpSpPr>
                        <a:xfrm>
                          <a:off x="0" y="0"/>
                          <a:ext cx="5781675" cy="789940"/>
                          <a:chOff x="0" y="0"/>
                          <a:chExt cx="5782170" cy="790575"/>
                        </a:xfrm>
                      </wpg:grpSpPr>
                      <wps:wsp>
                        <wps:cNvPr id="77" name="Text Box 2"/>
                        <wps:cNvSpPr txBox="1">
                          <a:spLocks noChangeArrowheads="1"/>
                        </wps:cNvSpPr>
                        <wps:spPr bwMode="auto">
                          <a:xfrm>
                            <a:off x="3657913" y="418563"/>
                            <a:ext cx="1505713" cy="371943"/>
                          </a:xfrm>
                          <a:prstGeom prst="rect">
                            <a:avLst/>
                          </a:prstGeom>
                          <a:solidFill>
                            <a:srgbClr val="FFFFFF"/>
                          </a:solidFill>
                          <a:ln w="9525">
                            <a:noFill/>
                            <a:miter lim="800000"/>
                            <a:headEnd/>
                            <a:tailEnd/>
                          </a:ln>
                        </wps:spPr>
                        <wps:txbx>
                          <w:txbxContent>
                            <w:p w:rsidR="00144328" w:rsidRDefault="00144328" w:rsidP="001E16B3">
                              <w:pPr>
                                <w:rPr>
                                  <w:rFonts w:ascii="Gabriola" w:hAnsi="Gabriola"/>
                                  <w:i/>
                                </w:rPr>
                              </w:pPr>
                              <w:r>
                                <w:rPr>
                                  <w:rFonts w:ascii="Gabriola" w:hAnsi="Gabriola"/>
                                  <w:i/>
                                </w:rPr>
                                <w:t xml:space="preserve">Senior Project Website </w:t>
                              </w:r>
                              <w:r w:rsidR="0072637D">
                                <w:rPr>
                                  <w:rFonts w:ascii="Gabriola" w:hAnsi="Gabriola"/>
                                  <w:i/>
                                </w:rPr>
                                <w:t>V5</w:t>
                              </w:r>
                            </w:p>
                          </w:txbxContent>
                        </wps:txbx>
                        <wps:bodyPr rot="0" vert="horz" wrap="square" lIns="91440" tIns="45720" rIns="91440" bIns="45720" anchor="t" anchorCtr="0">
                          <a:noAutofit/>
                        </wps:bodyPr>
                      </wps:wsp>
                      <wps:wsp>
                        <wps:cNvPr id="78" name="Straight Connector 78"/>
                        <wps:cNvCnPr/>
                        <wps:spPr>
                          <a:xfrm>
                            <a:off x="0" y="485775"/>
                            <a:ext cx="5763120" cy="0"/>
                          </a:xfrm>
                          <a:prstGeom prst="line">
                            <a:avLst/>
                          </a:prstGeom>
                          <a:noFill/>
                          <a:ln w="66675" cap="flat" cmpd="thickThin" algn="ctr">
                            <a:solidFill>
                              <a:sysClr val="windowText" lastClr="000000"/>
                            </a:solidFill>
                            <a:prstDash val="solid"/>
                          </a:ln>
                          <a:effectLst/>
                        </wps:spPr>
                        <wps:bodyPr/>
                      </wps:wsp>
                      <pic:pic xmlns:pic="http://schemas.openxmlformats.org/drawingml/2006/picture">
                        <pic:nvPicPr>
                          <pic:cNvPr id="79" name="Picture 79"/>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4991595" y="0"/>
                            <a:ext cx="790575" cy="79057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0E6175C" id="Group 104" o:spid="_x0000_s1056" style="position:absolute;left:0;text-align:left;margin-left:2.45pt;margin-top:6.2pt;width:455.25pt;height:62.2pt;z-index:-251654144;mso-width-relative:margin;mso-height-relative:margin" coordsize="57821,7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">
                <v:shape id="_x0000_s1057" type="#_x0000_t202" style="position:absolute;left:36579;top:4185;width:15057;height:3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1eGqcIA&#10;AADbAAAADwAAAGRycy9kb3ducmV2LnhtbESP3YrCMBSE7wXfIZwFb0RTZbVut1FWQfHWnwc4Nqc/&#10;bHNSmqytb28WBC+HmfmGSTe9qcWdWldZVjCbRiCIM6srLhRcL/vJCoTzyBpry6TgQQ426+EgxUTb&#10;jk90P/tCBAi7BBWU3jeJlC4ryaCb2oY4eLltDfog20LqFrsAN7WcR9FSGqw4LJTY0K6k7Pf8ZxTk&#10;x268+OpuB3+NT5/LLVbxzT6UGn30P98gPPX+HX61j1pBHMP/l/AD5Po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fV4apwgAAANsAAAAPAAAAAAAAAAAAAAAAAJgCAABkcnMvZG93&#10;bnJldi54bWxQSwUGAAAAAAQABAD1AAAAhwMAAAAA&#10;" stroked="f">
                  <v:textbox>
                    <w:txbxContent>
                      <w:p w:rsidR="00144328" w:rsidRDefault="00144328" w:rsidP="001E16B3">
                        <w:pPr>
                          <w:rPr>
                            <w:rFonts w:ascii="Gabriola" w:hAnsi="Gabriola"/>
                            <w:i/>
                          </w:rPr>
                        </w:pPr>
                        <w:r>
                          <w:rPr>
                            <w:rFonts w:ascii="Gabriola" w:hAnsi="Gabriola"/>
                            <w:i/>
                          </w:rPr>
                          <w:t xml:space="preserve">Senior Project Website </w:t>
                        </w:r>
                        <w:r w:rsidR="0072637D">
                          <w:rPr>
                            <w:rFonts w:ascii="Gabriola" w:hAnsi="Gabriola"/>
                            <w:i/>
                          </w:rPr>
                          <w:t>V5</w:t>
                        </w:r>
                      </w:p>
                    </w:txbxContent>
                  </v:textbox>
                </v:shape>
                <v:line id="Straight Connector 78" o:spid="_x0000_s1058" style="position:absolute;visibility:visible;mso-wrap-style:square" from="0,4857" to="57631,48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VkF7MEAAADbAAAADwAAAGRycy9kb3ducmV2LnhtbERPy4rCMBTdD/gP4QqzG1NnoaVjlEFQ&#10;xtVgFcHdJbl9zDQ3pYm2+vVmIbg8nPdiNdhGXKnztWMF00kCglg7U3Op4HjYfKQgfEA22DgmBTfy&#10;sFqO3haYGdfznq55KEUMYZ+hgiqENpPS64os+olriSNXuM5iiLArpemwj+G2kZ9JMpMWa44NFba0&#10;rkj/5xerQN//bH+er4vf4rZLDpft6V6kW6Xex8P3F4hAQ3iJn+4fo2Aex8Yv8QfI5Q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1WQXswQAAANsAAAAPAAAAAAAAAAAAAAAA&#10;AKECAABkcnMvZG93bnJldi54bWxQSwUGAAAAAAQABAD5AAAAjwMAAAAA&#10;" strokecolor="windowText" strokeweight="5.25pt">
                  <v:stroke linestyle="thickThin"/>
                </v:line>
                <v:shape id="Picture 79" o:spid="_x0000_s1059" type="#_x0000_t75" style="position:absolute;left:49915;width:7906;height:79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uVtqbEAAAA2wAAAA8AAABkcnMvZG93bnJldi54bWxEj0FrwkAUhO+C/2F5ghfRjVJsTF2lVVrq&#10;0dSLt2f2NQlm34bsmsR/3y0IHoeZ+YZZb3tTiZYaV1pWMJ9FIIgzq0vOFZx+PqcxCOeRNVaWScGd&#10;HGw3w8EaE207PlKb+lwECLsEFRTe14mULivIoJvZmjh4v7Yx6INscqkb7ALcVHIRRUtpsOSwUGBN&#10;u4Kya3ozCmw/Ofnz/RBfFst5tL9+2OzLvSg1HvXvbyA89f4ZfrS/tYLXFfx/CT9Abv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uVtqbEAAAA2wAAAA8AAAAAAAAAAAAAAAAA&#10;nwIAAGRycy9kb3ducmV2LnhtbFBLBQYAAAAABAAEAPcAAACQAwAAAAA=&#10;">
                  <v:imagedata r:id="rId10" o:title=""/>
                  <v:path arrowok="t"/>
                </v:shape>
                <w10:wrap type="tight"/>
              </v:group>
            </w:pict>
          </mc:Fallback>
        </mc:AlternateContent>
      </w:r>
    </w:p>
    <w:p w:rsidR="001E16B3" w:rsidRDefault="001E16B3" w:rsidP="001E16B3">
      <w:pPr>
        <w:pStyle w:val="H1"/>
        <w:numPr>
          <w:ilvl w:val="0"/>
          <w:numId w:val="0"/>
        </w:numPr>
        <w:ind w:left="360"/>
        <w:rPr>
          <w:b w:val="0"/>
        </w:rPr>
      </w:pPr>
      <w:bookmarkStart w:id="125" w:name="_Toc394049336"/>
      <w:r>
        <w:t>7. System Validation</w:t>
      </w:r>
      <w:bookmarkEnd w:id="125"/>
    </w:p>
    <w:p w:rsidR="001E16B3" w:rsidRDefault="001E16B3" w:rsidP="001E16B3">
      <w:pPr>
        <w:spacing w:after="200" w:line="276" w:lineRule="auto"/>
      </w:pPr>
    </w:p>
    <w:p w:rsidR="001E16B3" w:rsidRDefault="001E16B3" w:rsidP="001E16B3">
      <w:pPr>
        <w:spacing w:after="200" w:line="276" w:lineRule="auto"/>
      </w:pPr>
      <w:r>
        <w:t xml:space="preserve">In this chapter the testing process is described. It involved both static and dynamic testing approaches. Each defined test case has a test case id, purpose, test setup, input and expected output. </w:t>
      </w:r>
      <w:r w:rsidR="000473F5">
        <w:t xml:space="preserve"> </w:t>
      </w:r>
    </w:p>
    <w:p w:rsidR="001E16B3" w:rsidRDefault="001E16B3" w:rsidP="00DA2F55">
      <w:pPr>
        <w:spacing w:before="120" w:after="120" w:line="360" w:lineRule="auto"/>
        <w:ind w:left="690"/>
        <w:jc w:val="left"/>
        <w:outlineLvl w:val="1"/>
      </w:pPr>
      <w:bookmarkStart w:id="126" w:name="_Toc394049337"/>
      <w:r>
        <w:rPr>
          <w:noProof/>
        </w:rPr>
        <mc:AlternateContent>
          <mc:Choice Requires="wps">
            <w:drawing>
              <wp:anchor distT="0" distB="0" distL="114300" distR="114300" simplePos="0" relativeHeight="251645440" behindDoc="0" locked="0" layoutInCell="1" allowOverlap="1" wp14:anchorId="5872BB5A" wp14:editId="448A55CB">
                <wp:simplePos x="0" y="0"/>
                <wp:positionH relativeFrom="column">
                  <wp:posOffset>464185</wp:posOffset>
                </wp:positionH>
                <wp:positionV relativeFrom="paragraph">
                  <wp:posOffset>255270</wp:posOffset>
                </wp:positionV>
                <wp:extent cx="5358765" cy="0"/>
                <wp:effectExtent l="0" t="0" r="13335" b="19050"/>
                <wp:wrapNone/>
                <wp:docPr id="66" name="Straight Connector 66"/>
                <wp:cNvGraphicFramePr/>
                <a:graphic xmlns:a="http://schemas.openxmlformats.org/drawingml/2006/main">
                  <a:graphicData uri="http://schemas.microsoft.com/office/word/2010/wordprocessingShape">
                    <wps:wsp>
                      <wps:cNvCnPr/>
                      <wps:spPr>
                        <a:xfrm>
                          <a:off x="0" y="0"/>
                          <a:ext cx="5358765" cy="0"/>
                        </a:xfrm>
                        <a:prstGeom prst="line">
                          <a:avLst/>
                        </a:prstGeom>
                        <a:noFill/>
                        <a:ln w="15875" cap="flat" cmpd="sng" algn="ctr">
                          <a:solidFill>
                            <a:sysClr val="windowText" lastClr="000000"/>
                          </a:solidFill>
                          <a:prstDash val="solid"/>
                        </a:ln>
                        <a:effectLst/>
                      </wps:spPr>
                      <wps:bodyPr/>
                    </wps:wsp>
                  </a:graphicData>
                </a:graphic>
                <wp14:sizeRelH relativeFrom="page">
                  <wp14:pctWidth>0</wp14:pctWidth>
                </wp14:sizeRelH>
                <wp14:sizeRelV relativeFrom="page">
                  <wp14:pctHeight>0</wp14:pctHeight>
                </wp14:sizeRelV>
              </wp:anchor>
            </w:drawing>
          </mc:Choice>
          <mc:Fallback>
            <w:pict>
              <v:line w14:anchorId="623235C5" id="Straight Connector 66" o:spid="_x0000_s1026" style="position:absolute;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55pt,20.1pt" to="458.5pt,2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" strokecolor="windowText" strokeweight="1.25pt"/>
            </w:pict>
          </mc:Fallback>
        </mc:AlternateContent>
      </w:r>
      <w:r w:rsidR="00DA2F55" w:rsidRPr="00DA2F55">
        <w:rPr>
          <w:b/>
          <w:sz w:val="28"/>
          <w:szCs w:val="28"/>
        </w:rPr>
        <w:t>7.1</w:t>
      </w:r>
      <w:r w:rsidR="00DA2F55">
        <w:rPr>
          <w:b/>
          <w:sz w:val="28"/>
          <w:szCs w:val="28"/>
        </w:rPr>
        <w:tab/>
      </w:r>
      <w:r w:rsidR="00DA2F55" w:rsidRPr="00DA2F55">
        <w:rPr>
          <w:b/>
          <w:sz w:val="28"/>
          <w:szCs w:val="28"/>
        </w:rPr>
        <w:t xml:space="preserve"> </w:t>
      </w:r>
      <w:r w:rsidRPr="00DA2F55">
        <w:rPr>
          <w:b/>
          <w:sz w:val="28"/>
          <w:szCs w:val="28"/>
        </w:rPr>
        <w:t>Subsystem Tests</w:t>
      </w:r>
      <w:r w:rsidRPr="00DA2F55">
        <w:rPr>
          <w:b/>
          <w:sz w:val="28"/>
          <w:szCs w:val="28"/>
        </w:rPr>
        <w:br/>
      </w:r>
      <w:bookmarkEnd w:id="126"/>
    </w:p>
    <w:p w:rsidR="00A466EC" w:rsidRDefault="00A466EC" w:rsidP="00DA2F55">
      <w:pPr>
        <w:spacing w:before="120" w:after="120" w:line="360" w:lineRule="auto"/>
        <w:ind w:left="690"/>
        <w:jc w:val="left"/>
        <w:outlineLvl w:val="1"/>
      </w:pPr>
    </w:p>
    <w:p w:rsidR="00A466EC" w:rsidRDefault="00A466EC" w:rsidP="00C91381">
      <w:pPr>
        <w:pStyle w:val="ListParagraph"/>
        <w:numPr>
          <w:ilvl w:val="1"/>
          <w:numId w:val="14"/>
        </w:numPr>
        <w:spacing w:after="200" w:line="276" w:lineRule="auto"/>
        <w:jc w:val="left"/>
        <w:outlineLvl w:val="1"/>
        <w:rPr>
          <w:rFonts w:eastAsia="Times New Roman" w:cs="Times New Roman"/>
          <w:sz w:val="24"/>
          <w:szCs w:val="24"/>
        </w:rPr>
      </w:pPr>
      <w:bookmarkStart w:id="127" w:name="_Toc394049338"/>
      <w:r>
        <w:rPr>
          <w:noProof/>
        </w:rPr>
        <mc:AlternateContent>
          <mc:Choice Requires="wps">
            <w:drawing>
              <wp:anchor distT="0" distB="0" distL="114300" distR="114300" simplePos="0" relativeHeight="251649536" behindDoc="0" locked="0" layoutInCell="1" allowOverlap="1" wp14:anchorId="3F288EEA" wp14:editId="11FF8A11">
                <wp:simplePos x="0" y="0"/>
                <wp:positionH relativeFrom="column">
                  <wp:posOffset>539750</wp:posOffset>
                </wp:positionH>
                <wp:positionV relativeFrom="paragraph">
                  <wp:posOffset>251460</wp:posOffset>
                </wp:positionV>
                <wp:extent cx="5358765" cy="0"/>
                <wp:effectExtent l="0" t="0" r="13335" b="19050"/>
                <wp:wrapNone/>
                <wp:docPr id="122" name="Straight Connector 122"/>
                <wp:cNvGraphicFramePr/>
                <a:graphic xmlns:a="http://schemas.openxmlformats.org/drawingml/2006/main">
                  <a:graphicData uri="http://schemas.microsoft.com/office/word/2010/wordprocessingShape">
                    <wps:wsp>
                      <wps:cNvCnPr/>
                      <wps:spPr>
                        <a:xfrm>
                          <a:off x="0" y="0"/>
                          <a:ext cx="5358765" cy="0"/>
                        </a:xfrm>
                        <a:prstGeom prst="line">
                          <a:avLst/>
                        </a:prstGeom>
                        <a:noFill/>
                        <a:ln w="15875" cap="flat" cmpd="sng" algn="ctr">
                          <a:solidFill>
                            <a:sysClr val="windowText" lastClr="000000"/>
                          </a:solidFill>
                          <a:prstDash val="solid"/>
                        </a:ln>
                        <a:effectLst/>
                      </wps:spPr>
                      <wps:bodyPr/>
                    </wps:wsp>
                  </a:graphicData>
                </a:graphic>
                <wp14:sizeRelH relativeFrom="page">
                  <wp14:pctWidth>0</wp14:pctWidth>
                </wp14:sizeRelH>
                <wp14:sizeRelV relativeFrom="page">
                  <wp14:pctHeight>0</wp14:pctHeight>
                </wp14:sizeRelV>
              </wp:anchor>
            </w:drawing>
          </mc:Choice>
          <mc:Fallback>
            <w:pict>
              <v:line w14:anchorId="78A8BBA6" id="Straight Connector 122" o:spid="_x0000_s1026" style="position:absolute;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2.5pt,19.8pt" to="464.45pt,1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" strokecolor="windowText" strokeweight="1.25pt"/>
            </w:pict>
          </mc:Fallback>
        </mc:AlternateContent>
      </w:r>
      <w:r w:rsidRPr="00A466EC">
        <w:rPr>
          <w:b/>
          <w:sz w:val="28"/>
          <w:szCs w:val="28"/>
        </w:rPr>
        <w:t xml:space="preserve">. </w:t>
      </w:r>
      <w:r w:rsidR="00AA015A" w:rsidRPr="00A466EC">
        <w:rPr>
          <w:b/>
          <w:sz w:val="28"/>
          <w:szCs w:val="28"/>
        </w:rPr>
        <w:t>System Tests</w:t>
      </w:r>
      <w:r w:rsidR="00AA015A" w:rsidRPr="00A466EC">
        <w:rPr>
          <w:b/>
          <w:sz w:val="28"/>
          <w:szCs w:val="28"/>
        </w:rPr>
        <w:br/>
      </w:r>
      <w:bookmarkEnd w:id="127"/>
    </w:p>
    <w:p w:rsidR="00A466EC" w:rsidRPr="00A466EC" w:rsidRDefault="00A466EC" w:rsidP="00A466EC">
      <w:pPr>
        <w:pStyle w:val="ListParagraph"/>
        <w:spacing w:after="200" w:line="276" w:lineRule="auto"/>
        <w:ind w:left="1815"/>
        <w:jc w:val="left"/>
        <w:outlineLvl w:val="1"/>
        <w:rPr>
          <w:b/>
          <w:sz w:val="28"/>
          <w:szCs w:val="28"/>
        </w:rPr>
      </w:pPr>
      <w:r>
        <w:rPr>
          <w:sz w:val="28"/>
          <w:szCs w:val="28"/>
        </w:rPr>
        <w:t>Note corresponds to used case id plus a ‘T’#testID</w:t>
      </w:r>
    </w:p>
    <w:tbl>
      <w:tblPr>
        <w:tblW w:w="0" w:type="auto"/>
        <w:tblLook w:val="04A0" w:firstRow="1" w:lastRow="0" w:firstColumn="1" w:lastColumn="0" w:noHBand="0" w:noVBand="1"/>
      </w:tblPr>
      <w:tblGrid>
        <w:gridCol w:w="1490"/>
        <w:gridCol w:w="8080"/>
      </w:tblGrid>
      <w:tr w:rsidR="00716DFC" w:rsidTr="00144328">
        <w:trPr>
          <w:trHeight w:val="303"/>
        </w:trPr>
        <w:tc>
          <w:tcPr>
            <w:tcW w:w="0" w:type="auto"/>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16DFC" w:rsidRDefault="00716DFC" w:rsidP="00144328">
            <w:pPr>
              <w:pStyle w:val="NormalWeb"/>
              <w:spacing w:before="0" w:beforeAutospacing="0" w:after="120" w:afterAutospacing="0" w:line="276" w:lineRule="auto"/>
              <w:jc w:val="center"/>
            </w:pPr>
            <w:r>
              <w:rPr>
                <w:color w:val="000000"/>
              </w:rPr>
              <w:t>SPW5_108T1 - Sunny</w:t>
            </w:r>
          </w:p>
        </w:tc>
      </w:tr>
      <w:tr w:rsidR="00716DFC" w:rsidTr="00144328">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16DFC" w:rsidRDefault="00716DFC" w:rsidP="00144328">
            <w:pPr>
              <w:pStyle w:val="NormalWeb"/>
              <w:spacing w:before="0" w:beforeAutospacing="0" w:after="120" w:afterAutospacing="0" w:line="276" w:lineRule="auto"/>
            </w:pPr>
            <w:r>
              <w:rPr>
                <w:color w:val="000000"/>
              </w:rPr>
              <w:t>Purpose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16DFC" w:rsidRDefault="00716DFC" w:rsidP="00144328">
            <w:pPr>
              <w:pStyle w:val="NormalWeb"/>
              <w:spacing w:before="0" w:beforeAutospacing="0" w:after="120" w:afterAutospacing="0" w:line="276" w:lineRule="auto"/>
            </w:pPr>
            <w:r>
              <w:rPr>
                <w:color w:val="000000"/>
              </w:rPr>
              <w:t>Test if the system allows students to create a virtual machine request</w:t>
            </w:r>
          </w:p>
        </w:tc>
      </w:tr>
      <w:tr w:rsidR="00716DFC" w:rsidTr="00144328">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16DFC" w:rsidRDefault="00716DFC" w:rsidP="00144328">
            <w:pPr>
              <w:pStyle w:val="NormalWeb"/>
              <w:spacing w:before="0" w:beforeAutospacing="0" w:after="120" w:afterAutospacing="0" w:line="276" w:lineRule="auto"/>
            </w:pPr>
            <w:r>
              <w:rPr>
                <w:color w:val="000000"/>
              </w:rPr>
              <w:t>Test Setup</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16DFC" w:rsidRDefault="00716DFC" w:rsidP="00144328">
            <w:pPr>
              <w:pStyle w:val="NormalWeb"/>
              <w:spacing w:before="0" w:beforeAutospacing="0" w:after="120" w:afterAutospacing="0" w:line="276" w:lineRule="auto"/>
              <w:rPr>
                <w:color w:val="000000"/>
              </w:rPr>
            </w:pPr>
            <w:r>
              <w:rPr>
                <w:color w:val="000000"/>
              </w:rPr>
              <w:t>- Student is logged in</w:t>
            </w:r>
          </w:p>
          <w:p w:rsidR="00716DFC" w:rsidRDefault="00716DFC" w:rsidP="00144328">
            <w:pPr>
              <w:pStyle w:val="NormalWeb"/>
              <w:spacing w:before="0" w:beforeAutospacing="0" w:after="120" w:afterAutospacing="0" w:line="276" w:lineRule="auto"/>
            </w:pPr>
            <w:r>
              <w:rPr>
                <w:color w:val="000000"/>
              </w:rPr>
              <w:t xml:space="preserve">- </w:t>
            </w:r>
            <w:r>
              <w:t>Student went to My Project tab and clicked on Create VM-Request button</w:t>
            </w:r>
          </w:p>
        </w:tc>
      </w:tr>
      <w:tr w:rsidR="00716DFC" w:rsidTr="00144328">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16DFC" w:rsidRDefault="00716DFC" w:rsidP="00144328">
            <w:pPr>
              <w:pStyle w:val="NormalWeb"/>
              <w:spacing w:before="0" w:beforeAutospacing="0" w:after="120" w:afterAutospacing="0" w:line="276" w:lineRule="auto"/>
            </w:pPr>
            <w:r>
              <w:rPr>
                <w:color w:val="000000"/>
              </w:rPr>
              <w:t>Input</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16DFC" w:rsidRDefault="00716DFC" w:rsidP="00144328">
            <w:pPr>
              <w:pStyle w:val="NormalWeb"/>
              <w:spacing w:before="0" w:beforeAutospacing="0" w:after="120" w:afterAutospacing="0" w:line="276" w:lineRule="auto"/>
              <w:rPr>
                <w:color w:val="000000"/>
              </w:rPr>
            </w:pPr>
            <w:r>
              <w:rPr>
                <w:color w:val="000000"/>
              </w:rPr>
              <w:t>- Numeric values greater than zero</w:t>
            </w:r>
          </w:p>
          <w:p w:rsidR="00716DFC" w:rsidRDefault="00716DFC" w:rsidP="00144328">
            <w:pPr>
              <w:pStyle w:val="NormalWeb"/>
              <w:spacing w:before="0" w:beforeAutospacing="0" w:after="120" w:afterAutospacing="0" w:line="276" w:lineRule="auto"/>
            </w:pPr>
            <w:r>
              <w:rPr>
                <w:color w:val="000000"/>
              </w:rPr>
              <w:t>- User clicks submit button</w:t>
            </w:r>
          </w:p>
        </w:tc>
      </w:tr>
      <w:tr w:rsidR="00716DFC" w:rsidTr="00144328">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16DFC" w:rsidRDefault="00716DFC" w:rsidP="00144328">
            <w:pPr>
              <w:pStyle w:val="NormalWeb"/>
              <w:spacing w:before="0" w:beforeAutospacing="0" w:after="120" w:afterAutospacing="0" w:line="276" w:lineRule="auto"/>
            </w:pPr>
            <w:r>
              <w:rPr>
                <w:color w:val="000000"/>
              </w:rPr>
              <w:t>Expected Output</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16DFC" w:rsidRDefault="00716DFC" w:rsidP="00144328">
            <w:pPr>
              <w:pStyle w:val="NormalWeb"/>
              <w:spacing w:before="0" w:beforeAutospacing="0" w:after="120" w:afterAutospacing="0" w:line="276" w:lineRule="auto"/>
            </w:pPr>
            <w:r>
              <w:t>The new virtual machine request is added to the database with a status of pending. The head professor is notified via email about the new request.</w:t>
            </w:r>
          </w:p>
        </w:tc>
      </w:tr>
    </w:tbl>
    <w:p w:rsidR="00716DFC" w:rsidRDefault="00716DFC" w:rsidP="00716DFC"/>
    <w:p w:rsidR="00716DFC" w:rsidRDefault="00716DFC" w:rsidP="00716DFC"/>
    <w:p w:rsidR="00716DFC" w:rsidRDefault="00716DFC" w:rsidP="00716DFC"/>
    <w:p w:rsidR="00716DFC" w:rsidRDefault="00716DFC" w:rsidP="00716DFC"/>
    <w:p w:rsidR="00716DFC" w:rsidRDefault="00716DFC" w:rsidP="00716DFC"/>
    <w:tbl>
      <w:tblPr>
        <w:tblW w:w="0" w:type="auto"/>
        <w:tblLook w:val="04A0" w:firstRow="1" w:lastRow="0" w:firstColumn="1" w:lastColumn="0" w:noHBand="0" w:noVBand="1"/>
      </w:tblPr>
      <w:tblGrid>
        <w:gridCol w:w="1522"/>
        <w:gridCol w:w="7822"/>
      </w:tblGrid>
      <w:tr w:rsidR="00716DFC" w:rsidTr="00144328">
        <w:tc>
          <w:tcPr>
            <w:tcW w:w="0" w:type="auto"/>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16DFC" w:rsidRDefault="00716DFC" w:rsidP="00144328">
            <w:pPr>
              <w:pStyle w:val="NormalWeb"/>
              <w:spacing w:before="0" w:beforeAutospacing="0" w:after="120" w:afterAutospacing="0" w:line="276" w:lineRule="auto"/>
              <w:jc w:val="center"/>
            </w:pPr>
            <w:r>
              <w:rPr>
                <w:color w:val="000000"/>
              </w:rPr>
              <w:lastRenderedPageBreak/>
              <w:t>SPW5_108T2 - Rainy</w:t>
            </w:r>
          </w:p>
        </w:tc>
      </w:tr>
      <w:tr w:rsidR="00716DFC" w:rsidTr="00144328">
        <w:tc>
          <w:tcPr>
            <w:tcW w:w="152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16DFC" w:rsidRDefault="00716DFC" w:rsidP="00144328">
            <w:pPr>
              <w:pStyle w:val="NormalWeb"/>
              <w:spacing w:before="0" w:beforeAutospacing="0" w:after="120" w:afterAutospacing="0" w:line="276" w:lineRule="auto"/>
            </w:pPr>
            <w:r>
              <w:rPr>
                <w:color w:val="000000"/>
              </w:rPr>
              <w:t>Purpose</w:t>
            </w:r>
          </w:p>
        </w:tc>
        <w:tc>
          <w:tcPr>
            <w:tcW w:w="782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16DFC" w:rsidRDefault="00716DFC" w:rsidP="00144328">
            <w:pPr>
              <w:pStyle w:val="NormalWeb"/>
              <w:spacing w:before="0" w:beforeAutospacing="0" w:after="120" w:afterAutospacing="0" w:line="276" w:lineRule="auto"/>
            </w:pPr>
            <w:r>
              <w:rPr>
                <w:color w:val="000000"/>
              </w:rPr>
              <w:t>Test if the system allows students to create a virtual machine request</w:t>
            </w:r>
          </w:p>
        </w:tc>
      </w:tr>
      <w:tr w:rsidR="00716DFC" w:rsidTr="00144328">
        <w:tc>
          <w:tcPr>
            <w:tcW w:w="152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16DFC" w:rsidRDefault="00716DFC" w:rsidP="00144328">
            <w:pPr>
              <w:pStyle w:val="NormalWeb"/>
              <w:spacing w:before="0" w:beforeAutospacing="0" w:after="120" w:afterAutospacing="0" w:line="276" w:lineRule="auto"/>
            </w:pPr>
            <w:r>
              <w:rPr>
                <w:color w:val="000000"/>
              </w:rPr>
              <w:t>Test Setup</w:t>
            </w:r>
          </w:p>
        </w:tc>
        <w:tc>
          <w:tcPr>
            <w:tcW w:w="782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16DFC" w:rsidRDefault="00716DFC" w:rsidP="00144328">
            <w:pPr>
              <w:pStyle w:val="NormalWeb"/>
              <w:spacing w:before="0" w:beforeAutospacing="0" w:after="120" w:afterAutospacing="0" w:line="276" w:lineRule="auto"/>
              <w:rPr>
                <w:color w:val="000000"/>
              </w:rPr>
            </w:pPr>
            <w:r>
              <w:rPr>
                <w:color w:val="000000"/>
              </w:rPr>
              <w:t>- Student is logged in</w:t>
            </w:r>
          </w:p>
          <w:p w:rsidR="00716DFC" w:rsidRDefault="00716DFC" w:rsidP="00144328">
            <w:pPr>
              <w:pStyle w:val="NormalWeb"/>
              <w:spacing w:before="0" w:beforeAutospacing="0" w:after="120" w:afterAutospacing="0" w:line="276" w:lineRule="auto"/>
            </w:pPr>
            <w:r>
              <w:rPr>
                <w:color w:val="000000"/>
              </w:rPr>
              <w:t xml:space="preserve">- </w:t>
            </w:r>
            <w:r>
              <w:t>Student went to My Project tab and clicked on Create VM-Request button</w:t>
            </w:r>
          </w:p>
        </w:tc>
      </w:tr>
      <w:tr w:rsidR="00716DFC" w:rsidTr="00144328">
        <w:tc>
          <w:tcPr>
            <w:tcW w:w="152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16DFC" w:rsidRDefault="00716DFC" w:rsidP="00144328">
            <w:pPr>
              <w:pStyle w:val="NormalWeb"/>
              <w:spacing w:before="0" w:beforeAutospacing="0" w:after="120" w:afterAutospacing="0" w:line="276" w:lineRule="auto"/>
            </w:pPr>
            <w:r>
              <w:rPr>
                <w:color w:val="000000"/>
              </w:rPr>
              <w:t>Input</w:t>
            </w:r>
          </w:p>
        </w:tc>
        <w:tc>
          <w:tcPr>
            <w:tcW w:w="782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16DFC" w:rsidRDefault="00716DFC" w:rsidP="00144328">
            <w:pPr>
              <w:pStyle w:val="NormalWeb"/>
              <w:spacing w:before="0" w:beforeAutospacing="0" w:after="120" w:afterAutospacing="0" w:line="276" w:lineRule="auto"/>
              <w:rPr>
                <w:color w:val="000000"/>
              </w:rPr>
            </w:pPr>
            <w:r>
              <w:rPr>
                <w:color w:val="000000"/>
              </w:rPr>
              <w:t xml:space="preserve">- Non-numeric values </w:t>
            </w:r>
          </w:p>
          <w:p w:rsidR="00716DFC" w:rsidRDefault="00716DFC" w:rsidP="00144328">
            <w:pPr>
              <w:pStyle w:val="NormalWeb"/>
              <w:spacing w:before="0" w:beforeAutospacing="0" w:after="120" w:afterAutospacing="0" w:line="276" w:lineRule="auto"/>
            </w:pPr>
            <w:r>
              <w:rPr>
                <w:color w:val="000000"/>
              </w:rPr>
              <w:t>- User clicks submit button</w:t>
            </w:r>
          </w:p>
        </w:tc>
      </w:tr>
      <w:tr w:rsidR="00716DFC" w:rsidTr="00144328">
        <w:tc>
          <w:tcPr>
            <w:tcW w:w="152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16DFC" w:rsidRDefault="00716DFC" w:rsidP="00144328">
            <w:pPr>
              <w:pStyle w:val="NormalWeb"/>
              <w:spacing w:before="0" w:beforeAutospacing="0" w:after="120" w:afterAutospacing="0" w:line="276" w:lineRule="auto"/>
            </w:pPr>
            <w:r>
              <w:rPr>
                <w:color w:val="000000"/>
              </w:rPr>
              <w:t>Expected Output</w:t>
            </w:r>
          </w:p>
        </w:tc>
        <w:tc>
          <w:tcPr>
            <w:tcW w:w="782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16DFC" w:rsidRDefault="00716DFC" w:rsidP="00144328">
            <w:pPr>
              <w:pStyle w:val="NormalWeb"/>
              <w:spacing w:before="0" w:beforeAutospacing="0" w:after="120" w:afterAutospacing="0" w:line="276" w:lineRule="auto"/>
            </w:pPr>
            <w:r>
              <w:rPr>
                <w:color w:val="000000"/>
              </w:rPr>
              <w:t>System prompts error message “value must be numeric and greater than zero”</w:t>
            </w:r>
          </w:p>
        </w:tc>
      </w:tr>
    </w:tbl>
    <w:p w:rsidR="00716DFC" w:rsidRDefault="00716DFC" w:rsidP="00716DFC"/>
    <w:p w:rsidR="00716DFC" w:rsidRDefault="00716DFC" w:rsidP="00716DFC"/>
    <w:p w:rsidR="00716DFC" w:rsidRDefault="00716DFC" w:rsidP="00716DFC"/>
    <w:p w:rsidR="00716DFC" w:rsidRDefault="00716DFC" w:rsidP="00716DFC"/>
    <w:p w:rsidR="00716DFC" w:rsidRDefault="00716DFC" w:rsidP="00716DFC"/>
    <w:tbl>
      <w:tblPr>
        <w:tblW w:w="0" w:type="auto"/>
        <w:tblLook w:val="04A0" w:firstRow="1" w:lastRow="0" w:firstColumn="1" w:lastColumn="0" w:noHBand="0" w:noVBand="1"/>
      </w:tblPr>
      <w:tblGrid>
        <w:gridCol w:w="1522"/>
        <w:gridCol w:w="7822"/>
      </w:tblGrid>
      <w:tr w:rsidR="00716DFC" w:rsidTr="00144328">
        <w:trPr>
          <w:trHeight w:val="303"/>
        </w:trPr>
        <w:tc>
          <w:tcPr>
            <w:tcW w:w="0" w:type="auto"/>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16DFC" w:rsidRDefault="00716DFC" w:rsidP="00144328">
            <w:pPr>
              <w:pStyle w:val="NormalWeb"/>
              <w:spacing w:before="0" w:beforeAutospacing="0" w:after="120" w:afterAutospacing="0" w:line="276" w:lineRule="auto"/>
              <w:jc w:val="center"/>
            </w:pPr>
            <w:r>
              <w:rPr>
                <w:color w:val="000000"/>
              </w:rPr>
              <w:t>SPW5_109T3 - Sunny</w:t>
            </w:r>
          </w:p>
        </w:tc>
      </w:tr>
      <w:tr w:rsidR="00716DFC" w:rsidTr="00144328">
        <w:tc>
          <w:tcPr>
            <w:tcW w:w="152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16DFC" w:rsidRDefault="00716DFC" w:rsidP="00144328">
            <w:pPr>
              <w:pStyle w:val="NormalWeb"/>
              <w:spacing w:before="0" w:beforeAutospacing="0" w:after="120" w:afterAutospacing="0" w:line="276" w:lineRule="auto"/>
            </w:pPr>
            <w:r>
              <w:rPr>
                <w:color w:val="000000"/>
              </w:rPr>
              <w:t>Purpose</w:t>
            </w:r>
          </w:p>
        </w:tc>
        <w:tc>
          <w:tcPr>
            <w:tcW w:w="782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16DFC" w:rsidRDefault="00716DFC" w:rsidP="00144328">
            <w:pPr>
              <w:pStyle w:val="NormalWeb"/>
              <w:spacing w:before="0" w:beforeAutospacing="0" w:after="120" w:afterAutospacing="0" w:line="276" w:lineRule="auto"/>
            </w:pPr>
            <w:r>
              <w:rPr>
                <w:color w:val="000000"/>
              </w:rPr>
              <w:t>Test if the system allows head professor to modify a virtual machine request</w:t>
            </w:r>
          </w:p>
        </w:tc>
      </w:tr>
      <w:tr w:rsidR="00716DFC" w:rsidTr="00144328">
        <w:tc>
          <w:tcPr>
            <w:tcW w:w="152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16DFC" w:rsidRDefault="00716DFC" w:rsidP="00144328">
            <w:pPr>
              <w:pStyle w:val="NormalWeb"/>
              <w:spacing w:before="0" w:beforeAutospacing="0" w:after="120" w:afterAutospacing="0" w:line="276" w:lineRule="auto"/>
            </w:pPr>
            <w:r>
              <w:rPr>
                <w:color w:val="000000"/>
              </w:rPr>
              <w:t>Test Setup</w:t>
            </w:r>
          </w:p>
        </w:tc>
        <w:tc>
          <w:tcPr>
            <w:tcW w:w="782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16DFC" w:rsidRDefault="00716DFC" w:rsidP="00144328">
            <w:pPr>
              <w:pStyle w:val="NormalWeb"/>
              <w:spacing w:before="0" w:beforeAutospacing="0" w:after="120" w:afterAutospacing="0" w:line="276" w:lineRule="auto"/>
              <w:rPr>
                <w:color w:val="000000"/>
              </w:rPr>
            </w:pPr>
            <w:r>
              <w:rPr>
                <w:color w:val="000000"/>
              </w:rPr>
              <w:t>- Head professor is logged in</w:t>
            </w:r>
          </w:p>
          <w:p w:rsidR="00716DFC" w:rsidRDefault="00716DFC" w:rsidP="00144328">
            <w:pPr>
              <w:pStyle w:val="NormalWeb"/>
              <w:spacing w:before="0" w:beforeAutospacing="0" w:after="120" w:afterAutospacing="0" w:line="276" w:lineRule="auto"/>
            </w:pPr>
            <w:r>
              <w:rPr>
                <w:color w:val="000000"/>
              </w:rPr>
              <w:t xml:space="preserve">- </w:t>
            </w:r>
            <w:r>
              <w:t>Head Professor went to Admin tab and clicked on VM-Requests button</w:t>
            </w:r>
          </w:p>
        </w:tc>
      </w:tr>
      <w:tr w:rsidR="00716DFC" w:rsidTr="00144328">
        <w:tc>
          <w:tcPr>
            <w:tcW w:w="152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16DFC" w:rsidRDefault="00716DFC" w:rsidP="00144328">
            <w:pPr>
              <w:pStyle w:val="NormalWeb"/>
              <w:spacing w:before="0" w:beforeAutospacing="0" w:after="120" w:afterAutospacing="0" w:line="276" w:lineRule="auto"/>
            </w:pPr>
            <w:r>
              <w:rPr>
                <w:color w:val="000000"/>
              </w:rPr>
              <w:t>Input</w:t>
            </w:r>
          </w:p>
        </w:tc>
        <w:tc>
          <w:tcPr>
            <w:tcW w:w="782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16DFC" w:rsidRDefault="00716DFC" w:rsidP="00144328">
            <w:pPr>
              <w:pStyle w:val="NormalWeb"/>
              <w:spacing w:before="0" w:beforeAutospacing="0" w:after="120" w:afterAutospacing="0" w:line="276" w:lineRule="auto"/>
              <w:rPr>
                <w:color w:val="000000"/>
              </w:rPr>
            </w:pPr>
            <w:r>
              <w:rPr>
                <w:color w:val="000000"/>
              </w:rPr>
              <w:t>- Numeric values greater than zero</w:t>
            </w:r>
          </w:p>
          <w:p w:rsidR="00716DFC" w:rsidRDefault="00716DFC" w:rsidP="00144328">
            <w:pPr>
              <w:pStyle w:val="NormalWeb"/>
              <w:spacing w:before="0" w:beforeAutospacing="0" w:after="120" w:afterAutospacing="0" w:line="276" w:lineRule="auto"/>
            </w:pPr>
            <w:r>
              <w:rPr>
                <w:color w:val="000000"/>
              </w:rPr>
              <w:t>- User clicks submit button</w:t>
            </w:r>
          </w:p>
        </w:tc>
      </w:tr>
      <w:tr w:rsidR="00716DFC" w:rsidTr="00144328">
        <w:tc>
          <w:tcPr>
            <w:tcW w:w="152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16DFC" w:rsidRDefault="00716DFC" w:rsidP="00144328">
            <w:pPr>
              <w:pStyle w:val="NormalWeb"/>
              <w:spacing w:before="0" w:beforeAutospacing="0" w:after="120" w:afterAutospacing="0" w:line="276" w:lineRule="auto"/>
            </w:pPr>
            <w:r>
              <w:rPr>
                <w:color w:val="000000"/>
              </w:rPr>
              <w:t>Expected Output</w:t>
            </w:r>
          </w:p>
        </w:tc>
        <w:tc>
          <w:tcPr>
            <w:tcW w:w="782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16DFC" w:rsidRDefault="00716DFC" w:rsidP="00144328">
            <w:pPr>
              <w:pStyle w:val="NormalWeb"/>
              <w:spacing w:before="0" w:beforeAutospacing="0" w:after="120" w:afterAutospacing="0" w:line="276" w:lineRule="auto"/>
            </w:pPr>
            <w:r>
              <w:t>Virtual machine request is updated in the database</w:t>
            </w:r>
          </w:p>
        </w:tc>
      </w:tr>
    </w:tbl>
    <w:p w:rsidR="00716DFC" w:rsidRDefault="00716DFC" w:rsidP="00716DFC"/>
    <w:p w:rsidR="00716DFC" w:rsidRDefault="00716DFC" w:rsidP="00716DFC"/>
    <w:p w:rsidR="00716DFC" w:rsidRDefault="00716DFC" w:rsidP="00716DFC"/>
    <w:tbl>
      <w:tblPr>
        <w:tblW w:w="0" w:type="auto"/>
        <w:tblLook w:val="04A0" w:firstRow="1" w:lastRow="0" w:firstColumn="1" w:lastColumn="0" w:noHBand="0" w:noVBand="1"/>
      </w:tblPr>
      <w:tblGrid>
        <w:gridCol w:w="1522"/>
        <w:gridCol w:w="7822"/>
      </w:tblGrid>
      <w:tr w:rsidR="00716DFC" w:rsidTr="00144328">
        <w:tc>
          <w:tcPr>
            <w:tcW w:w="0" w:type="auto"/>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16DFC" w:rsidRDefault="00716DFC" w:rsidP="00144328">
            <w:pPr>
              <w:pStyle w:val="NormalWeb"/>
              <w:spacing w:before="0" w:beforeAutospacing="0" w:after="120" w:afterAutospacing="0" w:line="276" w:lineRule="auto"/>
              <w:jc w:val="center"/>
            </w:pPr>
            <w:r>
              <w:rPr>
                <w:color w:val="000000"/>
              </w:rPr>
              <w:lastRenderedPageBreak/>
              <w:t>SPW5_109T4 - Rainy</w:t>
            </w:r>
          </w:p>
        </w:tc>
      </w:tr>
      <w:tr w:rsidR="00716DFC" w:rsidTr="00144328">
        <w:tc>
          <w:tcPr>
            <w:tcW w:w="152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16DFC" w:rsidRDefault="00716DFC" w:rsidP="00144328">
            <w:pPr>
              <w:pStyle w:val="NormalWeb"/>
              <w:spacing w:before="0" w:beforeAutospacing="0" w:after="120" w:afterAutospacing="0" w:line="276" w:lineRule="auto"/>
            </w:pPr>
            <w:r>
              <w:rPr>
                <w:color w:val="000000"/>
              </w:rPr>
              <w:t>Purpose</w:t>
            </w:r>
          </w:p>
        </w:tc>
        <w:tc>
          <w:tcPr>
            <w:tcW w:w="782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16DFC" w:rsidRDefault="00716DFC" w:rsidP="00144328">
            <w:pPr>
              <w:pStyle w:val="NormalWeb"/>
              <w:spacing w:before="0" w:beforeAutospacing="0" w:after="120" w:afterAutospacing="0" w:line="276" w:lineRule="auto"/>
            </w:pPr>
            <w:r>
              <w:rPr>
                <w:color w:val="000000"/>
              </w:rPr>
              <w:t>Test if the system allows head professor to modify a virtual machine request</w:t>
            </w:r>
          </w:p>
        </w:tc>
      </w:tr>
      <w:tr w:rsidR="00716DFC" w:rsidTr="00144328">
        <w:tc>
          <w:tcPr>
            <w:tcW w:w="152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16DFC" w:rsidRDefault="00716DFC" w:rsidP="00144328">
            <w:pPr>
              <w:pStyle w:val="NormalWeb"/>
              <w:spacing w:before="0" w:beforeAutospacing="0" w:after="120" w:afterAutospacing="0" w:line="276" w:lineRule="auto"/>
            </w:pPr>
            <w:r>
              <w:rPr>
                <w:color w:val="000000"/>
              </w:rPr>
              <w:t>Test Setup</w:t>
            </w:r>
          </w:p>
        </w:tc>
        <w:tc>
          <w:tcPr>
            <w:tcW w:w="782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16DFC" w:rsidRDefault="00716DFC" w:rsidP="00144328">
            <w:pPr>
              <w:pStyle w:val="NormalWeb"/>
              <w:spacing w:before="0" w:beforeAutospacing="0" w:after="120" w:afterAutospacing="0" w:line="276" w:lineRule="auto"/>
              <w:rPr>
                <w:color w:val="000000"/>
              </w:rPr>
            </w:pPr>
            <w:r>
              <w:rPr>
                <w:color w:val="000000"/>
              </w:rPr>
              <w:t>- Head professor is logged in</w:t>
            </w:r>
          </w:p>
          <w:p w:rsidR="00716DFC" w:rsidRDefault="00716DFC" w:rsidP="00144328">
            <w:pPr>
              <w:pStyle w:val="NormalWeb"/>
              <w:spacing w:before="0" w:beforeAutospacing="0" w:after="120" w:afterAutospacing="0" w:line="276" w:lineRule="auto"/>
            </w:pPr>
            <w:r>
              <w:rPr>
                <w:color w:val="000000"/>
              </w:rPr>
              <w:t xml:space="preserve">- </w:t>
            </w:r>
            <w:r>
              <w:t>Head Professor went to Admin tab and clicked on VM-Requests button</w:t>
            </w:r>
          </w:p>
        </w:tc>
      </w:tr>
      <w:tr w:rsidR="00716DFC" w:rsidTr="00144328">
        <w:tc>
          <w:tcPr>
            <w:tcW w:w="152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16DFC" w:rsidRDefault="00716DFC" w:rsidP="00144328">
            <w:pPr>
              <w:pStyle w:val="NormalWeb"/>
              <w:spacing w:before="0" w:beforeAutospacing="0" w:after="120" w:afterAutospacing="0" w:line="276" w:lineRule="auto"/>
            </w:pPr>
            <w:r>
              <w:rPr>
                <w:color w:val="000000"/>
              </w:rPr>
              <w:t>Input</w:t>
            </w:r>
          </w:p>
        </w:tc>
        <w:tc>
          <w:tcPr>
            <w:tcW w:w="782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16DFC" w:rsidRDefault="00716DFC" w:rsidP="00144328">
            <w:pPr>
              <w:pStyle w:val="NormalWeb"/>
              <w:spacing w:before="0" w:beforeAutospacing="0" w:after="120" w:afterAutospacing="0" w:line="276" w:lineRule="auto"/>
              <w:rPr>
                <w:color w:val="000000"/>
              </w:rPr>
            </w:pPr>
            <w:r>
              <w:rPr>
                <w:color w:val="000000"/>
              </w:rPr>
              <w:t xml:space="preserve">- Non-numeric values </w:t>
            </w:r>
          </w:p>
          <w:p w:rsidR="00716DFC" w:rsidRDefault="00716DFC" w:rsidP="00144328">
            <w:pPr>
              <w:pStyle w:val="NormalWeb"/>
              <w:spacing w:before="0" w:beforeAutospacing="0" w:after="120" w:afterAutospacing="0" w:line="276" w:lineRule="auto"/>
            </w:pPr>
            <w:r>
              <w:rPr>
                <w:color w:val="000000"/>
              </w:rPr>
              <w:t>- User clicks submit button</w:t>
            </w:r>
          </w:p>
        </w:tc>
      </w:tr>
      <w:tr w:rsidR="00716DFC" w:rsidTr="00144328">
        <w:tc>
          <w:tcPr>
            <w:tcW w:w="152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16DFC" w:rsidRDefault="00716DFC" w:rsidP="00144328">
            <w:pPr>
              <w:pStyle w:val="NormalWeb"/>
              <w:spacing w:before="0" w:beforeAutospacing="0" w:after="120" w:afterAutospacing="0" w:line="276" w:lineRule="auto"/>
            </w:pPr>
            <w:r>
              <w:rPr>
                <w:color w:val="000000"/>
              </w:rPr>
              <w:t>Expected Output</w:t>
            </w:r>
          </w:p>
        </w:tc>
        <w:tc>
          <w:tcPr>
            <w:tcW w:w="782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16DFC" w:rsidRDefault="00716DFC" w:rsidP="00144328">
            <w:pPr>
              <w:pStyle w:val="NormalWeb"/>
              <w:spacing w:before="0" w:beforeAutospacing="0" w:after="120" w:afterAutospacing="0" w:line="276" w:lineRule="auto"/>
            </w:pPr>
            <w:r>
              <w:rPr>
                <w:color w:val="000000"/>
              </w:rPr>
              <w:t>System prompts error message “value must be numeric and greater than zero”</w:t>
            </w:r>
          </w:p>
        </w:tc>
      </w:tr>
    </w:tbl>
    <w:p w:rsidR="00716DFC" w:rsidRDefault="00716DFC" w:rsidP="00716DFC"/>
    <w:p w:rsidR="00716DFC" w:rsidRDefault="00716DFC" w:rsidP="00716DFC"/>
    <w:p w:rsidR="00716DFC" w:rsidRDefault="00716DFC" w:rsidP="00716DFC"/>
    <w:tbl>
      <w:tblPr>
        <w:tblW w:w="0" w:type="auto"/>
        <w:tblLook w:val="04A0" w:firstRow="1" w:lastRow="0" w:firstColumn="1" w:lastColumn="0" w:noHBand="0" w:noVBand="1"/>
      </w:tblPr>
      <w:tblGrid>
        <w:gridCol w:w="1522"/>
        <w:gridCol w:w="7822"/>
      </w:tblGrid>
      <w:tr w:rsidR="00716DFC" w:rsidTr="00144328">
        <w:trPr>
          <w:trHeight w:val="303"/>
        </w:trPr>
        <w:tc>
          <w:tcPr>
            <w:tcW w:w="0" w:type="auto"/>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16DFC" w:rsidRDefault="00716DFC" w:rsidP="00144328">
            <w:pPr>
              <w:pStyle w:val="NormalWeb"/>
              <w:spacing w:before="0" w:beforeAutospacing="0" w:after="120" w:afterAutospacing="0" w:line="276" w:lineRule="auto"/>
              <w:jc w:val="center"/>
            </w:pPr>
            <w:r>
              <w:rPr>
                <w:color w:val="000000"/>
              </w:rPr>
              <w:t>SPW5_119T5 - Sunny</w:t>
            </w:r>
          </w:p>
        </w:tc>
      </w:tr>
      <w:tr w:rsidR="00716DFC" w:rsidTr="00144328">
        <w:tc>
          <w:tcPr>
            <w:tcW w:w="152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16DFC" w:rsidRDefault="00716DFC" w:rsidP="00144328">
            <w:pPr>
              <w:pStyle w:val="NormalWeb"/>
              <w:spacing w:before="0" w:beforeAutospacing="0" w:after="120" w:afterAutospacing="0" w:line="276" w:lineRule="auto"/>
            </w:pPr>
            <w:r>
              <w:rPr>
                <w:color w:val="000000"/>
              </w:rPr>
              <w:t>Purpose</w:t>
            </w:r>
          </w:p>
        </w:tc>
        <w:tc>
          <w:tcPr>
            <w:tcW w:w="782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16DFC" w:rsidRDefault="00716DFC" w:rsidP="00144328">
            <w:pPr>
              <w:pStyle w:val="NormalWeb"/>
              <w:spacing w:before="0" w:beforeAutospacing="0" w:after="120" w:afterAutospacing="0" w:line="276" w:lineRule="auto"/>
            </w:pPr>
            <w:r>
              <w:rPr>
                <w:color w:val="000000"/>
              </w:rPr>
              <w:t>Test if the system allows head professor to delete a virtual machine request</w:t>
            </w:r>
          </w:p>
        </w:tc>
      </w:tr>
      <w:tr w:rsidR="00716DFC" w:rsidTr="00144328">
        <w:tc>
          <w:tcPr>
            <w:tcW w:w="152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16DFC" w:rsidRDefault="00716DFC" w:rsidP="00144328">
            <w:pPr>
              <w:pStyle w:val="NormalWeb"/>
              <w:spacing w:before="0" w:beforeAutospacing="0" w:after="120" w:afterAutospacing="0" w:line="276" w:lineRule="auto"/>
            </w:pPr>
            <w:r>
              <w:rPr>
                <w:color w:val="000000"/>
              </w:rPr>
              <w:t>Test Setup</w:t>
            </w:r>
          </w:p>
        </w:tc>
        <w:tc>
          <w:tcPr>
            <w:tcW w:w="782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16DFC" w:rsidRDefault="00716DFC" w:rsidP="00144328">
            <w:pPr>
              <w:pStyle w:val="NormalWeb"/>
              <w:spacing w:before="0" w:beforeAutospacing="0" w:after="120" w:afterAutospacing="0" w:line="276" w:lineRule="auto"/>
              <w:rPr>
                <w:color w:val="000000"/>
              </w:rPr>
            </w:pPr>
            <w:r>
              <w:rPr>
                <w:color w:val="000000"/>
              </w:rPr>
              <w:t>- Head professor is logged in</w:t>
            </w:r>
          </w:p>
          <w:p w:rsidR="00716DFC" w:rsidRDefault="00716DFC" w:rsidP="00144328">
            <w:pPr>
              <w:pStyle w:val="NormalWeb"/>
              <w:spacing w:before="0" w:beforeAutospacing="0" w:after="120" w:afterAutospacing="0" w:line="276" w:lineRule="auto"/>
            </w:pPr>
            <w:r>
              <w:rPr>
                <w:color w:val="000000"/>
              </w:rPr>
              <w:t xml:space="preserve">- </w:t>
            </w:r>
            <w:r>
              <w:t>Head Professor went to Admin tab and clicked on VM-Requests button</w:t>
            </w:r>
          </w:p>
        </w:tc>
      </w:tr>
      <w:tr w:rsidR="00716DFC" w:rsidTr="00144328">
        <w:tc>
          <w:tcPr>
            <w:tcW w:w="152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16DFC" w:rsidRDefault="00716DFC" w:rsidP="00144328">
            <w:pPr>
              <w:pStyle w:val="NormalWeb"/>
              <w:spacing w:before="0" w:beforeAutospacing="0" w:after="120" w:afterAutospacing="0" w:line="276" w:lineRule="auto"/>
            </w:pPr>
            <w:r>
              <w:rPr>
                <w:color w:val="000000"/>
              </w:rPr>
              <w:t>Input</w:t>
            </w:r>
          </w:p>
        </w:tc>
        <w:tc>
          <w:tcPr>
            <w:tcW w:w="782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16DFC" w:rsidRDefault="00716DFC" w:rsidP="00144328">
            <w:pPr>
              <w:pStyle w:val="NormalWeb"/>
              <w:spacing w:before="0" w:beforeAutospacing="0" w:after="120" w:afterAutospacing="0" w:line="276" w:lineRule="auto"/>
            </w:pPr>
            <w:r>
              <w:rPr>
                <w:color w:val="000000"/>
              </w:rPr>
              <w:t xml:space="preserve">- User clicks delete icon </w:t>
            </w:r>
          </w:p>
        </w:tc>
      </w:tr>
      <w:tr w:rsidR="00716DFC" w:rsidTr="00144328">
        <w:tc>
          <w:tcPr>
            <w:tcW w:w="152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16DFC" w:rsidRDefault="00716DFC" w:rsidP="00144328">
            <w:pPr>
              <w:pStyle w:val="NormalWeb"/>
              <w:spacing w:before="0" w:beforeAutospacing="0" w:after="120" w:afterAutospacing="0" w:line="276" w:lineRule="auto"/>
            </w:pPr>
            <w:r>
              <w:rPr>
                <w:color w:val="000000"/>
              </w:rPr>
              <w:t>Expected Output</w:t>
            </w:r>
          </w:p>
        </w:tc>
        <w:tc>
          <w:tcPr>
            <w:tcW w:w="782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16DFC" w:rsidRDefault="00716DFC" w:rsidP="00144328">
            <w:pPr>
              <w:pStyle w:val="NormalWeb"/>
              <w:spacing w:before="0" w:beforeAutospacing="0" w:after="120" w:afterAutospacing="0" w:line="276" w:lineRule="auto"/>
            </w:pPr>
            <w:r>
              <w:t>System deletes virtual machine request</w:t>
            </w:r>
          </w:p>
        </w:tc>
      </w:tr>
    </w:tbl>
    <w:p w:rsidR="00716DFC" w:rsidRDefault="00716DFC" w:rsidP="00716DFC"/>
    <w:tbl>
      <w:tblPr>
        <w:tblW w:w="0" w:type="auto"/>
        <w:tblLook w:val="04A0" w:firstRow="1" w:lastRow="0" w:firstColumn="1" w:lastColumn="0" w:noHBand="0" w:noVBand="1"/>
      </w:tblPr>
      <w:tblGrid>
        <w:gridCol w:w="1522"/>
        <w:gridCol w:w="7822"/>
      </w:tblGrid>
      <w:tr w:rsidR="00716DFC" w:rsidTr="00144328">
        <w:tc>
          <w:tcPr>
            <w:tcW w:w="0" w:type="auto"/>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16DFC" w:rsidRDefault="00716DFC" w:rsidP="00144328">
            <w:pPr>
              <w:pStyle w:val="NormalWeb"/>
              <w:spacing w:before="0" w:beforeAutospacing="0" w:after="120" w:afterAutospacing="0" w:line="276" w:lineRule="auto"/>
              <w:jc w:val="center"/>
            </w:pPr>
            <w:r>
              <w:rPr>
                <w:color w:val="000000"/>
              </w:rPr>
              <w:t>SPW5_119T6 - Rainy</w:t>
            </w:r>
          </w:p>
        </w:tc>
      </w:tr>
      <w:tr w:rsidR="00716DFC" w:rsidTr="00144328">
        <w:tc>
          <w:tcPr>
            <w:tcW w:w="152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16DFC" w:rsidRDefault="00716DFC" w:rsidP="00144328">
            <w:pPr>
              <w:pStyle w:val="NormalWeb"/>
              <w:spacing w:before="0" w:beforeAutospacing="0" w:after="120" w:afterAutospacing="0" w:line="276" w:lineRule="auto"/>
            </w:pPr>
            <w:r>
              <w:rPr>
                <w:color w:val="000000"/>
              </w:rPr>
              <w:t>Purpose</w:t>
            </w:r>
          </w:p>
        </w:tc>
        <w:tc>
          <w:tcPr>
            <w:tcW w:w="782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16DFC" w:rsidRDefault="00716DFC" w:rsidP="00144328">
            <w:pPr>
              <w:pStyle w:val="NormalWeb"/>
              <w:spacing w:before="0" w:beforeAutospacing="0" w:after="120" w:afterAutospacing="0" w:line="276" w:lineRule="auto"/>
            </w:pPr>
            <w:r>
              <w:rPr>
                <w:color w:val="000000"/>
              </w:rPr>
              <w:t>Test if the system allows head professor to delete a virtual machine request</w:t>
            </w:r>
          </w:p>
        </w:tc>
      </w:tr>
      <w:tr w:rsidR="00716DFC" w:rsidTr="00144328">
        <w:tc>
          <w:tcPr>
            <w:tcW w:w="152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16DFC" w:rsidRDefault="00716DFC" w:rsidP="00144328">
            <w:pPr>
              <w:pStyle w:val="NormalWeb"/>
              <w:spacing w:before="0" w:beforeAutospacing="0" w:after="120" w:afterAutospacing="0" w:line="276" w:lineRule="auto"/>
            </w:pPr>
            <w:r>
              <w:rPr>
                <w:color w:val="000000"/>
              </w:rPr>
              <w:t>Test Setup</w:t>
            </w:r>
          </w:p>
        </w:tc>
        <w:tc>
          <w:tcPr>
            <w:tcW w:w="782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16DFC" w:rsidRDefault="00716DFC" w:rsidP="00144328">
            <w:pPr>
              <w:pStyle w:val="NormalWeb"/>
              <w:spacing w:before="0" w:beforeAutospacing="0" w:after="120" w:afterAutospacing="0" w:line="276" w:lineRule="auto"/>
              <w:rPr>
                <w:color w:val="000000"/>
              </w:rPr>
            </w:pPr>
            <w:r>
              <w:rPr>
                <w:color w:val="000000"/>
              </w:rPr>
              <w:t>- Head professor is logged in</w:t>
            </w:r>
          </w:p>
          <w:p w:rsidR="00716DFC" w:rsidRDefault="00716DFC" w:rsidP="00144328">
            <w:pPr>
              <w:pStyle w:val="NormalWeb"/>
              <w:spacing w:before="0" w:beforeAutospacing="0" w:after="120" w:afterAutospacing="0" w:line="276" w:lineRule="auto"/>
            </w:pPr>
            <w:r>
              <w:rPr>
                <w:color w:val="000000"/>
              </w:rPr>
              <w:t xml:space="preserve">- </w:t>
            </w:r>
            <w:r>
              <w:t>Head Professor went to Admin tab and clicked on VM-Requests button</w:t>
            </w:r>
          </w:p>
        </w:tc>
      </w:tr>
      <w:tr w:rsidR="00716DFC" w:rsidTr="00144328">
        <w:tc>
          <w:tcPr>
            <w:tcW w:w="152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16DFC" w:rsidRDefault="00716DFC" w:rsidP="00144328">
            <w:pPr>
              <w:pStyle w:val="NormalWeb"/>
              <w:spacing w:before="0" w:beforeAutospacing="0" w:after="120" w:afterAutospacing="0" w:line="276" w:lineRule="auto"/>
            </w:pPr>
            <w:r>
              <w:rPr>
                <w:color w:val="000000"/>
              </w:rPr>
              <w:lastRenderedPageBreak/>
              <w:t>Input</w:t>
            </w:r>
          </w:p>
        </w:tc>
        <w:tc>
          <w:tcPr>
            <w:tcW w:w="782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16DFC" w:rsidRPr="00B067A3" w:rsidRDefault="00716DFC" w:rsidP="00144328">
            <w:pPr>
              <w:pStyle w:val="NormalWeb"/>
              <w:spacing w:before="0" w:beforeAutospacing="0" w:after="120" w:afterAutospacing="0" w:line="276" w:lineRule="auto"/>
              <w:rPr>
                <w:color w:val="000000"/>
              </w:rPr>
            </w:pPr>
            <w:r>
              <w:rPr>
                <w:color w:val="000000"/>
              </w:rPr>
              <w:t>- User clicks delete icon</w:t>
            </w:r>
          </w:p>
        </w:tc>
      </w:tr>
      <w:tr w:rsidR="00716DFC" w:rsidTr="00144328">
        <w:tc>
          <w:tcPr>
            <w:tcW w:w="152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16DFC" w:rsidRDefault="00716DFC" w:rsidP="00144328">
            <w:pPr>
              <w:pStyle w:val="NormalWeb"/>
              <w:spacing w:before="0" w:beforeAutospacing="0" w:after="120" w:afterAutospacing="0" w:line="276" w:lineRule="auto"/>
            </w:pPr>
            <w:r>
              <w:rPr>
                <w:color w:val="000000"/>
              </w:rPr>
              <w:t>Expected Output</w:t>
            </w:r>
          </w:p>
        </w:tc>
        <w:tc>
          <w:tcPr>
            <w:tcW w:w="782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16DFC" w:rsidRDefault="00716DFC" w:rsidP="00144328">
            <w:pPr>
              <w:pStyle w:val="NormalWeb"/>
              <w:spacing w:before="0" w:beforeAutospacing="0" w:after="120" w:afterAutospacing="0" w:line="276" w:lineRule="auto"/>
            </w:pPr>
            <w:r>
              <w:rPr>
                <w:color w:val="000000"/>
              </w:rPr>
              <w:t>System prompts confirmation message “Are you sure you want to delete virtual machine from user’s name”</w:t>
            </w:r>
          </w:p>
        </w:tc>
      </w:tr>
    </w:tbl>
    <w:p w:rsidR="00716DFC" w:rsidRDefault="00716DFC" w:rsidP="00716DFC"/>
    <w:p w:rsidR="00716DFC" w:rsidRDefault="00716DFC" w:rsidP="00716DFC"/>
    <w:p w:rsidR="00716DFC" w:rsidRDefault="00716DFC" w:rsidP="00716DFC"/>
    <w:tbl>
      <w:tblPr>
        <w:tblW w:w="0" w:type="auto"/>
        <w:tblLook w:val="04A0" w:firstRow="1" w:lastRow="0" w:firstColumn="1" w:lastColumn="0" w:noHBand="0" w:noVBand="1"/>
      </w:tblPr>
      <w:tblGrid>
        <w:gridCol w:w="1522"/>
        <w:gridCol w:w="7822"/>
      </w:tblGrid>
      <w:tr w:rsidR="00716DFC" w:rsidTr="00144328">
        <w:trPr>
          <w:trHeight w:val="303"/>
        </w:trPr>
        <w:tc>
          <w:tcPr>
            <w:tcW w:w="0" w:type="auto"/>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16DFC" w:rsidRDefault="00716DFC" w:rsidP="00144328">
            <w:pPr>
              <w:pStyle w:val="NormalWeb"/>
              <w:spacing w:before="0" w:beforeAutospacing="0" w:after="120" w:afterAutospacing="0" w:line="276" w:lineRule="auto"/>
              <w:jc w:val="center"/>
            </w:pPr>
            <w:r>
              <w:rPr>
                <w:color w:val="000000"/>
              </w:rPr>
              <w:t>SPW5_118T7 - Sunny</w:t>
            </w:r>
          </w:p>
        </w:tc>
      </w:tr>
      <w:tr w:rsidR="00716DFC" w:rsidTr="00144328">
        <w:tc>
          <w:tcPr>
            <w:tcW w:w="152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16DFC" w:rsidRDefault="00716DFC" w:rsidP="00144328">
            <w:pPr>
              <w:pStyle w:val="NormalWeb"/>
              <w:spacing w:before="0" w:beforeAutospacing="0" w:after="120" w:afterAutospacing="0" w:line="276" w:lineRule="auto"/>
            </w:pPr>
            <w:r>
              <w:rPr>
                <w:color w:val="000000"/>
              </w:rPr>
              <w:t>Purpose</w:t>
            </w:r>
          </w:p>
        </w:tc>
        <w:tc>
          <w:tcPr>
            <w:tcW w:w="782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16DFC" w:rsidRDefault="00716DFC" w:rsidP="00144328">
            <w:pPr>
              <w:pStyle w:val="NormalWeb"/>
              <w:spacing w:before="0" w:beforeAutospacing="0" w:after="120" w:afterAutospacing="0" w:line="276" w:lineRule="auto"/>
            </w:pPr>
            <w:r>
              <w:rPr>
                <w:color w:val="000000"/>
              </w:rPr>
              <w:t>Test if the system allows head professor to filter virtual machine requests</w:t>
            </w:r>
          </w:p>
        </w:tc>
      </w:tr>
      <w:tr w:rsidR="00716DFC" w:rsidTr="00144328">
        <w:tc>
          <w:tcPr>
            <w:tcW w:w="152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16DFC" w:rsidRDefault="00716DFC" w:rsidP="00144328">
            <w:pPr>
              <w:pStyle w:val="NormalWeb"/>
              <w:spacing w:before="0" w:beforeAutospacing="0" w:after="120" w:afterAutospacing="0" w:line="276" w:lineRule="auto"/>
            </w:pPr>
            <w:r>
              <w:rPr>
                <w:color w:val="000000"/>
              </w:rPr>
              <w:t>Test Setup</w:t>
            </w:r>
          </w:p>
        </w:tc>
        <w:tc>
          <w:tcPr>
            <w:tcW w:w="782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16DFC" w:rsidRDefault="00716DFC" w:rsidP="00144328">
            <w:pPr>
              <w:pStyle w:val="NormalWeb"/>
              <w:spacing w:before="0" w:beforeAutospacing="0" w:after="120" w:afterAutospacing="0" w:line="276" w:lineRule="auto"/>
              <w:rPr>
                <w:color w:val="000000"/>
              </w:rPr>
            </w:pPr>
            <w:r>
              <w:rPr>
                <w:color w:val="000000"/>
              </w:rPr>
              <w:t>- Head professor is logged in</w:t>
            </w:r>
          </w:p>
          <w:p w:rsidR="00716DFC" w:rsidRDefault="00716DFC" w:rsidP="00144328">
            <w:pPr>
              <w:pStyle w:val="NormalWeb"/>
              <w:spacing w:before="0" w:beforeAutospacing="0" w:after="120" w:afterAutospacing="0" w:line="276" w:lineRule="auto"/>
            </w:pPr>
            <w:r>
              <w:rPr>
                <w:color w:val="000000"/>
              </w:rPr>
              <w:t xml:space="preserve">- </w:t>
            </w:r>
            <w:r>
              <w:t>Head Professor went to Admin tab and clicked on VM-Requests button</w:t>
            </w:r>
          </w:p>
        </w:tc>
      </w:tr>
      <w:tr w:rsidR="00716DFC" w:rsidTr="00144328">
        <w:tc>
          <w:tcPr>
            <w:tcW w:w="152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16DFC" w:rsidRDefault="00716DFC" w:rsidP="00144328">
            <w:pPr>
              <w:pStyle w:val="NormalWeb"/>
              <w:spacing w:before="0" w:beforeAutospacing="0" w:after="120" w:afterAutospacing="0" w:line="276" w:lineRule="auto"/>
            </w:pPr>
            <w:r>
              <w:rPr>
                <w:color w:val="000000"/>
              </w:rPr>
              <w:t>Input</w:t>
            </w:r>
          </w:p>
        </w:tc>
        <w:tc>
          <w:tcPr>
            <w:tcW w:w="782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16DFC" w:rsidRDefault="00716DFC" w:rsidP="00144328">
            <w:pPr>
              <w:pStyle w:val="NormalWeb"/>
              <w:spacing w:before="0" w:beforeAutospacing="0" w:after="120" w:afterAutospacing="0" w:line="276" w:lineRule="auto"/>
              <w:rPr>
                <w:color w:val="000000"/>
              </w:rPr>
            </w:pPr>
            <w:r>
              <w:rPr>
                <w:color w:val="000000"/>
              </w:rPr>
              <w:t>- User enters a value in RAM filter</w:t>
            </w:r>
          </w:p>
          <w:p w:rsidR="00716DFC" w:rsidRDefault="00716DFC" w:rsidP="00144328">
            <w:pPr>
              <w:pStyle w:val="NormalWeb"/>
              <w:spacing w:before="0" w:beforeAutospacing="0" w:after="120" w:afterAutospacing="0" w:line="276" w:lineRule="auto"/>
            </w:pPr>
            <w:r>
              <w:rPr>
                <w:color w:val="000000"/>
              </w:rPr>
              <w:t xml:space="preserve">- User hits the enter key </w:t>
            </w:r>
          </w:p>
        </w:tc>
      </w:tr>
      <w:tr w:rsidR="00716DFC" w:rsidTr="00144328">
        <w:tc>
          <w:tcPr>
            <w:tcW w:w="152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16DFC" w:rsidRDefault="00716DFC" w:rsidP="00144328">
            <w:pPr>
              <w:pStyle w:val="NormalWeb"/>
              <w:spacing w:before="0" w:beforeAutospacing="0" w:after="120" w:afterAutospacing="0" w:line="276" w:lineRule="auto"/>
            </w:pPr>
            <w:r>
              <w:rPr>
                <w:color w:val="000000"/>
              </w:rPr>
              <w:t>Expected Output</w:t>
            </w:r>
          </w:p>
        </w:tc>
        <w:tc>
          <w:tcPr>
            <w:tcW w:w="782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16DFC" w:rsidRDefault="00716DFC" w:rsidP="00144328">
            <w:pPr>
              <w:pStyle w:val="NormalWeb"/>
              <w:spacing w:before="0" w:beforeAutospacing="0" w:after="120" w:afterAutospacing="0" w:line="276" w:lineRule="auto"/>
            </w:pPr>
            <w:r>
              <w:t>System prompts the filtered virtual machine requests</w:t>
            </w:r>
          </w:p>
        </w:tc>
      </w:tr>
    </w:tbl>
    <w:p w:rsidR="00716DFC" w:rsidRDefault="00716DFC" w:rsidP="00716DFC"/>
    <w:tbl>
      <w:tblPr>
        <w:tblW w:w="0" w:type="auto"/>
        <w:tblLook w:val="04A0" w:firstRow="1" w:lastRow="0" w:firstColumn="1" w:lastColumn="0" w:noHBand="0" w:noVBand="1"/>
      </w:tblPr>
      <w:tblGrid>
        <w:gridCol w:w="1522"/>
        <w:gridCol w:w="7822"/>
      </w:tblGrid>
      <w:tr w:rsidR="00716DFC" w:rsidTr="00144328">
        <w:tc>
          <w:tcPr>
            <w:tcW w:w="0" w:type="auto"/>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16DFC" w:rsidRDefault="00716DFC" w:rsidP="00144328">
            <w:pPr>
              <w:pStyle w:val="NormalWeb"/>
              <w:spacing w:before="0" w:beforeAutospacing="0" w:after="120" w:afterAutospacing="0" w:line="276" w:lineRule="auto"/>
              <w:jc w:val="center"/>
            </w:pPr>
            <w:r>
              <w:rPr>
                <w:color w:val="000000"/>
              </w:rPr>
              <w:t>SPW5_118T8 - Rainy</w:t>
            </w:r>
          </w:p>
        </w:tc>
      </w:tr>
      <w:tr w:rsidR="00716DFC" w:rsidTr="00144328">
        <w:tc>
          <w:tcPr>
            <w:tcW w:w="152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16DFC" w:rsidRDefault="00716DFC" w:rsidP="00144328">
            <w:pPr>
              <w:pStyle w:val="NormalWeb"/>
              <w:spacing w:before="0" w:beforeAutospacing="0" w:after="120" w:afterAutospacing="0" w:line="276" w:lineRule="auto"/>
            </w:pPr>
            <w:r>
              <w:rPr>
                <w:color w:val="000000"/>
              </w:rPr>
              <w:t>Purpose</w:t>
            </w:r>
          </w:p>
        </w:tc>
        <w:tc>
          <w:tcPr>
            <w:tcW w:w="782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16DFC" w:rsidRDefault="00716DFC" w:rsidP="00144328">
            <w:pPr>
              <w:pStyle w:val="NormalWeb"/>
              <w:spacing w:before="0" w:beforeAutospacing="0" w:after="120" w:afterAutospacing="0" w:line="276" w:lineRule="auto"/>
            </w:pPr>
            <w:r>
              <w:rPr>
                <w:color w:val="000000"/>
              </w:rPr>
              <w:t>Test if the system allows head professor to filter virtual machine requests</w:t>
            </w:r>
          </w:p>
        </w:tc>
      </w:tr>
      <w:tr w:rsidR="00716DFC" w:rsidTr="00144328">
        <w:tc>
          <w:tcPr>
            <w:tcW w:w="152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16DFC" w:rsidRDefault="00716DFC" w:rsidP="00144328">
            <w:pPr>
              <w:pStyle w:val="NormalWeb"/>
              <w:spacing w:before="0" w:beforeAutospacing="0" w:after="120" w:afterAutospacing="0" w:line="276" w:lineRule="auto"/>
            </w:pPr>
            <w:r>
              <w:rPr>
                <w:color w:val="000000"/>
              </w:rPr>
              <w:t>Test Setup</w:t>
            </w:r>
          </w:p>
        </w:tc>
        <w:tc>
          <w:tcPr>
            <w:tcW w:w="782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16DFC" w:rsidRDefault="00716DFC" w:rsidP="00144328">
            <w:pPr>
              <w:pStyle w:val="NormalWeb"/>
              <w:spacing w:before="0" w:beforeAutospacing="0" w:after="120" w:afterAutospacing="0" w:line="276" w:lineRule="auto"/>
              <w:rPr>
                <w:color w:val="000000"/>
              </w:rPr>
            </w:pPr>
            <w:r>
              <w:rPr>
                <w:color w:val="000000"/>
              </w:rPr>
              <w:t>- Head professor is logged in</w:t>
            </w:r>
          </w:p>
          <w:p w:rsidR="00716DFC" w:rsidRDefault="00716DFC" w:rsidP="00144328">
            <w:pPr>
              <w:pStyle w:val="NormalWeb"/>
              <w:spacing w:before="0" w:beforeAutospacing="0" w:after="120" w:afterAutospacing="0" w:line="276" w:lineRule="auto"/>
            </w:pPr>
            <w:r>
              <w:rPr>
                <w:color w:val="000000"/>
              </w:rPr>
              <w:t xml:space="preserve">- </w:t>
            </w:r>
            <w:r>
              <w:t>Head Professor went to Admin tab and clicked on VM-Requests button</w:t>
            </w:r>
          </w:p>
        </w:tc>
      </w:tr>
      <w:tr w:rsidR="00716DFC" w:rsidTr="00144328">
        <w:tc>
          <w:tcPr>
            <w:tcW w:w="152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16DFC" w:rsidRDefault="00716DFC" w:rsidP="00144328">
            <w:pPr>
              <w:pStyle w:val="NormalWeb"/>
              <w:spacing w:before="0" w:beforeAutospacing="0" w:after="120" w:afterAutospacing="0" w:line="276" w:lineRule="auto"/>
            </w:pPr>
            <w:r>
              <w:rPr>
                <w:color w:val="000000"/>
              </w:rPr>
              <w:t>Input</w:t>
            </w:r>
          </w:p>
        </w:tc>
        <w:tc>
          <w:tcPr>
            <w:tcW w:w="782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16DFC" w:rsidRDefault="00716DFC" w:rsidP="00144328">
            <w:pPr>
              <w:pStyle w:val="NormalWeb"/>
              <w:spacing w:before="0" w:beforeAutospacing="0" w:after="120" w:afterAutospacing="0" w:line="276" w:lineRule="auto"/>
              <w:rPr>
                <w:color w:val="000000"/>
              </w:rPr>
            </w:pPr>
            <w:r>
              <w:rPr>
                <w:color w:val="000000"/>
              </w:rPr>
              <w:t>- User does not enters a value in RAM filter</w:t>
            </w:r>
          </w:p>
          <w:p w:rsidR="00716DFC" w:rsidRPr="00B067A3" w:rsidRDefault="00716DFC" w:rsidP="00144328">
            <w:pPr>
              <w:pStyle w:val="NormalWeb"/>
              <w:spacing w:before="0" w:beforeAutospacing="0" w:after="120" w:afterAutospacing="0" w:line="276" w:lineRule="auto"/>
              <w:rPr>
                <w:color w:val="000000"/>
              </w:rPr>
            </w:pPr>
            <w:r>
              <w:rPr>
                <w:color w:val="000000"/>
              </w:rPr>
              <w:t>- User hits the enter key</w:t>
            </w:r>
          </w:p>
        </w:tc>
      </w:tr>
      <w:tr w:rsidR="00716DFC" w:rsidTr="00144328">
        <w:tc>
          <w:tcPr>
            <w:tcW w:w="152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16DFC" w:rsidRDefault="00716DFC" w:rsidP="00144328">
            <w:pPr>
              <w:pStyle w:val="NormalWeb"/>
              <w:spacing w:before="0" w:beforeAutospacing="0" w:after="120" w:afterAutospacing="0" w:line="276" w:lineRule="auto"/>
            </w:pPr>
            <w:r>
              <w:rPr>
                <w:color w:val="000000"/>
              </w:rPr>
              <w:t>Expected Output</w:t>
            </w:r>
          </w:p>
        </w:tc>
        <w:tc>
          <w:tcPr>
            <w:tcW w:w="782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16DFC" w:rsidRDefault="00716DFC" w:rsidP="00144328">
            <w:pPr>
              <w:pStyle w:val="NormalWeb"/>
              <w:spacing w:before="0" w:beforeAutospacing="0" w:after="120" w:afterAutospacing="0" w:line="276" w:lineRule="auto"/>
            </w:pPr>
            <w:r>
              <w:rPr>
                <w:color w:val="000000"/>
              </w:rPr>
              <w:t>System prompts all values for RAM</w:t>
            </w:r>
          </w:p>
        </w:tc>
      </w:tr>
    </w:tbl>
    <w:p w:rsidR="00716DFC" w:rsidRDefault="00716DFC" w:rsidP="00716DFC"/>
    <w:p w:rsidR="00716DFC" w:rsidRDefault="00716DFC" w:rsidP="00716DFC"/>
    <w:tbl>
      <w:tblPr>
        <w:tblW w:w="0" w:type="auto"/>
        <w:tblLook w:val="04A0" w:firstRow="1" w:lastRow="0" w:firstColumn="1" w:lastColumn="0" w:noHBand="0" w:noVBand="1"/>
      </w:tblPr>
      <w:tblGrid>
        <w:gridCol w:w="1522"/>
        <w:gridCol w:w="7822"/>
      </w:tblGrid>
      <w:tr w:rsidR="00716DFC" w:rsidTr="00144328">
        <w:trPr>
          <w:trHeight w:val="303"/>
        </w:trPr>
        <w:tc>
          <w:tcPr>
            <w:tcW w:w="0" w:type="auto"/>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16DFC" w:rsidRDefault="00716DFC" w:rsidP="00144328">
            <w:pPr>
              <w:pStyle w:val="NormalWeb"/>
              <w:spacing w:before="0" w:beforeAutospacing="0" w:after="120" w:afterAutospacing="0" w:line="276" w:lineRule="auto"/>
              <w:jc w:val="center"/>
            </w:pPr>
            <w:r>
              <w:rPr>
                <w:color w:val="000000"/>
              </w:rPr>
              <w:t>SPW5_110T9 - Sunny</w:t>
            </w:r>
          </w:p>
        </w:tc>
      </w:tr>
      <w:tr w:rsidR="00716DFC" w:rsidTr="00144328">
        <w:tc>
          <w:tcPr>
            <w:tcW w:w="152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16DFC" w:rsidRDefault="00716DFC" w:rsidP="00144328">
            <w:pPr>
              <w:pStyle w:val="NormalWeb"/>
              <w:spacing w:before="0" w:beforeAutospacing="0" w:after="120" w:afterAutospacing="0" w:line="276" w:lineRule="auto"/>
            </w:pPr>
            <w:r>
              <w:rPr>
                <w:color w:val="000000"/>
              </w:rPr>
              <w:t>Purpose</w:t>
            </w:r>
          </w:p>
        </w:tc>
        <w:tc>
          <w:tcPr>
            <w:tcW w:w="782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16DFC" w:rsidRDefault="00716DFC" w:rsidP="00144328">
            <w:pPr>
              <w:pStyle w:val="NormalWeb"/>
              <w:spacing w:before="0" w:beforeAutospacing="0" w:after="120" w:afterAutospacing="0" w:line="276" w:lineRule="auto"/>
            </w:pPr>
            <w:r>
              <w:rPr>
                <w:color w:val="000000"/>
              </w:rPr>
              <w:t>Test if the system allows head professor to notify the school’s system admin about virtual machine requests</w:t>
            </w:r>
          </w:p>
        </w:tc>
      </w:tr>
      <w:tr w:rsidR="00716DFC" w:rsidTr="00144328">
        <w:tc>
          <w:tcPr>
            <w:tcW w:w="152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16DFC" w:rsidRDefault="00716DFC" w:rsidP="00144328">
            <w:pPr>
              <w:pStyle w:val="NormalWeb"/>
              <w:spacing w:before="0" w:beforeAutospacing="0" w:after="120" w:afterAutospacing="0" w:line="276" w:lineRule="auto"/>
            </w:pPr>
            <w:r>
              <w:rPr>
                <w:color w:val="000000"/>
              </w:rPr>
              <w:t>Test Setup</w:t>
            </w:r>
          </w:p>
        </w:tc>
        <w:tc>
          <w:tcPr>
            <w:tcW w:w="782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16DFC" w:rsidRDefault="00716DFC" w:rsidP="00144328">
            <w:pPr>
              <w:pStyle w:val="NormalWeb"/>
              <w:spacing w:before="0" w:beforeAutospacing="0" w:after="120" w:afterAutospacing="0" w:line="276" w:lineRule="auto"/>
              <w:rPr>
                <w:color w:val="000000"/>
              </w:rPr>
            </w:pPr>
            <w:r>
              <w:rPr>
                <w:color w:val="000000"/>
              </w:rPr>
              <w:t>- Head professor is logged in</w:t>
            </w:r>
          </w:p>
          <w:p w:rsidR="00716DFC" w:rsidRDefault="00716DFC" w:rsidP="00144328">
            <w:pPr>
              <w:pStyle w:val="NormalWeb"/>
              <w:spacing w:before="0" w:beforeAutospacing="0" w:after="120" w:afterAutospacing="0" w:line="276" w:lineRule="auto"/>
            </w:pPr>
            <w:r>
              <w:rPr>
                <w:color w:val="000000"/>
              </w:rPr>
              <w:t xml:space="preserve">- </w:t>
            </w:r>
            <w:r>
              <w:t>Head Professor went to Admin tab and clicked on VM-Requests button</w:t>
            </w:r>
          </w:p>
        </w:tc>
      </w:tr>
      <w:tr w:rsidR="00716DFC" w:rsidTr="00144328">
        <w:tc>
          <w:tcPr>
            <w:tcW w:w="152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16DFC" w:rsidRDefault="00716DFC" w:rsidP="00144328">
            <w:pPr>
              <w:pStyle w:val="NormalWeb"/>
              <w:spacing w:before="0" w:beforeAutospacing="0" w:after="120" w:afterAutospacing="0" w:line="276" w:lineRule="auto"/>
            </w:pPr>
            <w:r>
              <w:rPr>
                <w:color w:val="000000"/>
              </w:rPr>
              <w:t>Input</w:t>
            </w:r>
          </w:p>
        </w:tc>
        <w:tc>
          <w:tcPr>
            <w:tcW w:w="782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16DFC" w:rsidRDefault="00716DFC" w:rsidP="00144328">
            <w:pPr>
              <w:pStyle w:val="NormalWeb"/>
              <w:spacing w:before="0" w:beforeAutospacing="0" w:after="120" w:afterAutospacing="0" w:line="276" w:lineRule="auto"/>
              <w:rPr>
                <w:color w:val="000000"/>
              </w:rPr>
            </w:pPr>
            <w:r>
              <w:rPr>
                <w:color w:val="000000"/>
              </w:rPr>
              <w:t>- User selects from the status drop down menu the APPROVED option</w:t>
            </w:r>
          </w:p>
          <w:p w:rsidR="00716DFC" w:rsidRDefault="00716DFC" w:rsidP="00144328">
            <w:pPr>
              <w:pStyle w:val="NormalWeb"/>
              <w:spacing w:before="0" w:beforeAutospacing="0" w:after="120" w:afterAutospacing="0" w:line="276" w:lineRule="auto"/>
            </w:pPr>
            <w:r>
              <w:rPr>
                <w:color w:val="000000"/>
              </w:rPr>
              <w:t xml:space="preserve">- User clicks on Submit button </w:t>
            </w:r>
          </w:p>
        </w:tc>
      </w:tr>
      <w:tr w:rsidR="00716DFC" w:rsidTr="00144328">
        <w:tc>
          <w:tcPr>
            <w:tcW w:w="152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16DFC" w:rsidRDefault="00716DFC" w:rsidP="00144328">
            <w:pPr>
              <w:pStyle w:val="NormalWeb"/>
              <w:spacing w:before="0" w:beforeAutospacing="0" w:after="120" w:afterAutospacing="0" w:line="276" w:lineRule="auto"/>
            </w:pPr>
            <w:r>
              <w:rPr>
                <w:color w:val="000000"/>
              </w:rPr>
              <w:t>Expected Output</w:t>
            </w:r>
          </w:p>
        </w:tc>
        <w:tc>
          <w:tcPr>
            <w:tcW w:w="782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16DFC" w:rsidRDefault="00716DFC" w:rsidP="00144328">
            <w:pPr>
              <w:pStyle w:val="NormalWeb"/>
              <w:spacing w:before="0" w:beforeAutospacing="0" w:after="120" w:afterAutospacing="0" w:line="276" w:lineRule="auto"/>
            </w:pPr>
            <w:r>
              <w:t>System prompts with success message and sends an email to the school’s system admin</w:t>
            </w:r>
          </w:p>
        </w:tc>
      </w:tr>
    </w:tbl>
    <w:p w:rsidR="00716DFC" w:rsidRDefault="00716DFC" w:rsidP="00716DFC"/>
    <w:tbl>
      <w:tblPr>
        <w:tblW w:w="0" w:type="auto"/>
        <w:tblLook w:val="04A0" w:firstRow="1" w:lastRow="0" w:firstColumn="1" w:lastColumn="0" w:noHBand="0" w:noVBand="1"/>
      </w:tblPr>
      <w:tblGrid>
        <w:gridCol w:w="1522"/>
        <w:gridCol w:w="7822"/>
      </w:tblGrid>
      <w:tr w:rsidR="00716DFC" w:rsidTr="00144328">
        <w:tc>
          <w:tcPr>
            <w:tcW w:w="0" w:type="auto"/>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16DFC" w:rsidRDefault="00716DFC" w:rsidP="00144328">
            <w:pPr>
              <w:pStyle w:val="NormalWeb"/>
              <w:spacing w:before="0" w:beforeAutospacing="0" w:after="120" w:afterAutospacing="0" w:line="276" w:lineRule="auto"/>
              <w:jc w:val="center"/>
            </w:pPr>
            <w:r>
              <w:rPr>
                <w:color w:val="000000"/>
              </w:rPr>
              <w:t>SPW5_110T10 - Rainy</w:t>
            </w:r>
          </w:p>
        </w:tc>
      </w:tr>
      <w:tr w:rsidR="00716DFC" w:rsidTr="00144328">
        <w:tc>
          <w:tcPr>
            <w:tcW w:w="152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16DFC" w:rsidRDefault="00716DFC" w:rsidP="00144328">
            <w:pPr>
              <w:pStyle w:val="NormalWeb"/>
              <w:spacing w:before="0" w:beforeAutospacing="0" w:after="120" w:afterAutospacing="0" w:line="276" w:lineRule="auto"/>
            </w:pPr>
            <w:r>
              <w:rPr>
                <w:color w:val="000000"/>
              </w:rPr>
              <w:t>Purpose</w:t>
            </w:r>
          </w:p>
        </w:tc>
        <w:tc>
          <w:tcPr>
            <w:tcW w:w="782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16DFC" w:rsidRDefault="00716DFC" w:rsidP="00144328">
            <w:pPr>
              <w:pStyle w:val="NormalWeb"/>
              <w:spacing w:before="0" w:beforeAutospacing="0" w:after="120" w:afterAutospacing="0" w:line="276" w:lineRule="auto"/>
            </w:pPr>
            <w:r>
              <w:rPr>
                <w:color w:val="000000"/>
              </w:rPr>
              <w:t>Test if the system allows head professor to notify the school’s system admin about virtual machine requests</w:t>
            </w:r>
          </w:p>
        </w:tc>
      </w:tr>
      <w:tr w:rsidR="00716DFC" w:rsidTr="00144328">
        <w:tc>
          <w:tcPr>
            <w:tcW w:w="152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16DFC" w:rsidRDefault="00716DFC" w:rsidP="00144328">
            <w:pPr>
              <w:pStyle w:val="NormalWeb"/>
              <w:spacing w:before="0" w:beforeAutospacing="0" w:after="120" w:afterAutospacing="0" w:line="276" w:lineRule="auto"/>
            </w:pPr>
            <w:r>
              <w:rPr>
                <w:color w:val="000000"/>
              </w:rPr>
              <w:t>Test Setup</w:t>
            </w:r>
          </w:p>
        </w:tc>
        <w:tc>
          <w:tcPr>
            <w:tcW w:w="782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16DFC" w:rsidRDefault="00716DFC" w:rsidP="00144328">
            <w:pPr>
              <w:pStyle w:val="NormalWeb"/>
              <w:spacing w:before="0" w:beforeAutospacing="0" w:after="120" w:afterAutospacing="0" w:line="276" w:lineRule="auto"/>
              <w:rPr>
                <w:color w:val="000000"/>
              </w:rPr>
            </w:pPr>
            <w:r>
              <w:rPr>
                <w:color w:val="000000"/>
              </w:rPr>
              <w:t>- Head professor is logged in</w:t>
            </w:r>
          </w:p>
          <w:p w:rsidR="00716DFC" w:rsidRDefault="00716DFC" w:rsidP="00144328">
            <w:pPr>
              <w:pStyle w:val="NormalWeb"/>
              <w:spacing w:before="0" w:beforeAutospacing="0" w:after="120" w:afterAutospacing="0" w:line="276" w:lineRule="auto"/>
            </w:pPr>
            <w:r>
              <w:rPr>
                <w:color w:val="000000"/>
              </w:rPr>
              <w:t xml:space="preserve">- </w:t>
            </w:r>
            <w:r>
              <w:t>Head Professor went to Admin tab and clicked on VM-Requests button</w:t>
            </w:r>
          </w:p>
        </w:tc>
      </w:tr>
      <w:tr w:rsidR="00716DFC" w:rsidTr="00144328">
        <w:tc>
          <w:tcPr>
            <w:tcW w:w="152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16DFC" w:rsidRDefault="00716DFC" w:rsidP="00144328">
            <w:pPr>
              <w:pStyle w:val="NormalWeb"/>
              <w:spacing w:before="0" w:beforeAutospacing="0" w:after="120" w:afterAutospacing="0" w:line="276" w:lineRule="auto"/>
            </w:pPr>
            <w:r>
              <w:rPr>
                <w:color w:val="000000"/>
              </w:rPr>
              <w:t>Input</w:t>
            </w:r>
          </w:p>
        </w:tc>
        <w:tc>
          <w:tcPr>
            <w:tcW w:w="782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16DFC" w:rsidRDefault="00716DFC" w:rsidP="00144328">
            <w:pPr>
              <w:pStyle w:val="NormalWeb"/>
              <w:spacing w:before="0" w:beforeAutospacing="0" w:after="120" w:afterAutospacing="0" w:line="276" w:lineRule="auto"/>
              <w:rPr>
                <w:color w:val="000000"/>
              </w:rPr>
            </w:pPr>
            <w:r>
              <w:rPr>
                <w:color w:val="000000"/>
              </w:rPr>
              <w:t>- User selects from the status drop down menu the APPROVED option</w:t>
            </w:r>
          </w:p>
          <w:p w:rsidR="00716DFC" w:rsidRDefault="00716DFC" w:rsidP="00144328">
            <w:pPr>
              <w:pStyle w:val="NormalWeb"/>
              <w:spacing w:before="0" w:beforeAutospacing="0" w:after="120" w:afterAutospacing="0" w:line="276" w:lineRule="auto"/>
              <w:rPr>
                <w:color w:val="000000"/>
              </w:rPr>
            </w:pPr>
            <w:r>
              <w:rPr>
                <w:color w:val="000000"/>
              </w:rPr>
              <w:t>- User enters in the email input field an invalid email address</w:t>
            </w:r>
          </w:p>
          <w:p w:rsidR="00716DFC" w:rsidRPr="00B067A3" w:rsidRDefault="00716DFC" w:rsidP="00144328">
            <w:pPr>
              <w:pStyle w:val="NormalWeb"/>
              <w:spacing w:before="0" w:beforeAutospacing="0" w:after="120" w:afterAutospacing="0" w:line="276" w:lineRule="auto"/>
              <w:rPr>
                <w:color w:val="000000"/>
              </w:rPr>
            </w:pPr>
            <w:r>
              <w:rPr>
                <w:color w:val="000000"/>
              </w:rPr>
              <w:t>- User clicks on Submit button</w:t>
            </w:r>
          </w:p>
        </w:tc>
      </w:tr>
      <w:tr w:rsidR="00716DFC" w:rsidTr="00144328">
        <w:tc>
          <w:tcPr>
            <w:tcW w:w="152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16DFC" w:rsidRDefault="00716DFC" w:rsidP="00144328">
            <w:pPr>
              <w:pStyle w:val="NormalWeb"/>
              <w:spacing w:before="0" w:beforeAutospacing="0" w:after="120" w:afterAutospacing="0" w:line="276" w:lineRule="auto"/>
            </w:pPr>
            <w:r>
              <w:rPr>
                <w:color w:val="000000"/>
              </w:rPr>
              <w:t>Expected Output</w:t>
            </w:r>
          </w:p>
        </w:tc>
        <w:tc>
          <w:tcPr>
            <w:tcW w:w="782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16DFC" w:rsidRDefault="00716DFC" w:rsidP="00144328">
            <w:pPr>
              <w:pStyle w:val="NormalWeb"/>
              <w:spacing w:before="0" w:beforeAutospacing="0" w:after="120" w:afterAutospacing="0" w:line="276" w:lineRule="auto"/>
            </w:pPr>
            <w:r>
              <w:rPr>
                <w:color w:val="000000"/>
              </w:rPr>
              <w:t>System prompts invalid email address error message</w:t>
            </w:r>
          </w:p>
        </w:tc>
      </w:tr>
    </w:tbl>
    <w:p w:rsidR="00716DFC" w:rsidRDefault="00716DFC" w:rsidP="00716DFC"/>
    <w:p w:rsidR="00716DFC" w:rsidRDefault="00716DFC" w:rsidP="00716DFC"/>
    <w:p w:rsidR="00716DFC" w:rsidRDefault="00716DFC" w:rsidP="00716DFC"/>
    <w:p w:rsidR="00716DFC" w:rsidRDefault="00716DFC" w:rsidP="00716DFC"/>
    <w:p w:rsidR="00716DFC" w:rsidRDefault="00716DFC" w:rsidP="00716DFC"/>
    <w:tbl>
      <w:tblPr>
        <w:tblW w:w="0" w:type="auto"/>
        <w:tblLook w:val="04A0" w:firstRow="1" w:lastRow="0" w:firstColumn="1" w:lastColumn="0" w:noHBand="0" w:noVBand="1"/>
      </w:tblPr>
      <w:tblGrid>
        <w:gridCol w:w="1522"/>
        <w:gridCol w:w="7822"/>
      </w:tblGrid>
      <w:tr w:rsidR="00716DFC" w:rsidTr="00144328">
        <w:trPr>
          <w:trHeight w:val="303"/>
        </w:trPr>
        <w:tc>
          <w:tcPr>
            <w:tcW w:w="0" w:type="auto"/>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16DFC" w:rsidRDefault="00716DFC" w:rsidP="00144328">
            <w:pPr>
              <w:pStyle w:val="NormalWeb"/>
              <w:spacing w:before="0" w:beforeAutospacing="0" w:after="120" w:afterAutospacing="0" w:line="276" w:lineRule="auto"/>
              <w:jc w:val="center"/>
            </w:pPr>
            <w:r>
              <w:rPr>
                <w:color w:val="000000"/>
              </w:rPr>
              <w:t>SPW5_113T11 - Sunny</w:t>
            </w:r>
          </w:p>
        </w:tc>
      </w:tr>
      <w:tr w:rsidR="00716DFC" w:rsidTr="00144328">
        <w:tc>
          <w:tcPr>
            <w:tcW w:w="152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16DFC" w:rsidRDefault="00716DFC" w:rsidP="00144328">
            <w:pPr>
              <w:pStyle w:val="NormalWeb"/>
              <w:spacing w:before="0" w:beforeAutospacing="0" w:after="120" w:afterAutospacing="0" w:line="276" w:lineRule="auto"/>
            </w:pPr>
            <w:r>
              <w:rPr>
                <w:color w:val="000000"/>
              </w:rPr>
              <w:t>Purpose</w:t>
            </w:r>
          </w:p>
        </w:tc>
        <w:tc>
          <w:tcPr>
            <w:tcW w:w="782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16DFC" w:rsidRDefault="00716DFC" w:rsidP="00144328">
            <w:pPr>
              <w:pStyle w:val="NormalWeb"/>
              <w:spacing w:before="0" w:beforeAutospacing="0" w:after="120" w:afterAutospacing="0" w:line="276" w:lineRule="auto"/>
            </w:pPr>
            <w:r>
              <w:rPr>
                <w:color w:val="000000"/>
              </w:rPr>
              <w:t>Test if the system allows head professor to add an image name</w:t>
            </w:r>
          </w:p>
        </w:tc>
      </w:tr>
      <w:tr w:rsidR="00716DFC" w:rsidTr="00144328">
        <w:tc>
          <w:tcPr>
            <w:tcW w:w="152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16DFC" w:rsidRDefault="00716DFC" w:rsidP="00144328">
            <w:pPr>
              <w:pStyle w:val="NormalWeb"/>
              <w:spacing w:before="0" w:beforeAutospacing="0" w:after="120" w:afterAutospacing="0" w:line="276" w:lineRule="auto"/>
            </w:pPr>
            <w:r>
              <w:rPr>
                <w:color w:val="000000"/>
              </w:rPr>
              <w:t>Test Setup</w:t>
            </w:r>
          </w:p>
        </w:tc>
        <w:tc>
          <w:tcPr>
            <w:tcW w:w="782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16DFC" w:rsidRDefault="00716DFC" w:rsidP="00144328">
            <w:pPr>
              <w:pStyle w:val="NormalWeb"/>
              <w:spacing w:before="0" w:beforeAutospacing="0" w:after="120" w:afterAutospacing="0" w:line="276" w:lineRule="auto"/>
              <w:rPr>
                <w:color w:val="000000"/>
              </w:rPr>
            </w:pPr>
            <w:r>
              <w:rPr>
                <w:color w:val="000000"/>
              </w:rPr>
              <w:t>- Head professor is logged in</w:t>
            </w:r>
          </w:p>
          <w:p w:rsidR="00716DFC" w:rsidRDefault="00716DFC" w:rsidP="00144328">
            <w:pPr>
              <w:pStyle w:val="NormalWeb"/>
              <w:spacing w:before="0" w:beforeAutospacing="0" w:after="120" w:afterAutospacing="0" w:line="276" w:lineRule="auto"/>
            </w:pPr>
            <w:r>
              <w:rPr>
                <w:color w:val="000000"/>
              </w:rPr>
              <w:t xml:space="preserve">- </w:t>
            </w:r>
            <w:r>
              <w:t>Head Professor went to Admin tab and clicked on VM-Images button</w:t>
            </w:r>
          </w:p>
        </w:tc>
      </w:tr>
      <w:tr w:rsidR="00716DFC" w:rsidTr="00144328">
        <w:tc>
          <w:tcPr>
            <w:tcW w:w="152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16DFC" w:rsidRDefault="00716DFC" w:rsidP="00144328">
            <w:pPr>
              <w:pStyle w:val="NormalWeb"/>
              <w:spacing w:before="0" w:beforeAutospacing="0" w:after="120" w:afterAutospacing="0" w:line="276" w:lineRule="auto"/>
            </w:pPr>
            <w:r>
              <w:rPr>
                <w:color w:val="000000"/>
              </w:rPr>
              <w:t>Input</w:t>
            </w:r>
          </w:p>
        </w:tc>
        <w:tc>
          <w:tcPr>
            <w:tcW w:w="782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16DFC" w:rsidRDefault="00716DFC" w:rsidP="00144328">
            <w:pPr>
              <w:pStyle w:val="NormalWeb"/>
              <w:spacing w:before="0" w:beforeAutospacing="0" w:after="120" w:afterAutospacing="0" w:line="276" w:lineRule="auto"/>
              <w:rPr>
                <w:color w:val="000000"/>
              </w:rPr>
            </w:pPr>
            <w:r>
              <w:rPr>
                <w:color w:val="000000"/>
              </w:rPr>
              <w:t>- Image name</w:t>
            </w:r>
          </w:p>
          <w:p w:rsidR="00716DFC" w:rsidRDefault="00716DFC" w:rsidP="00144328">
            <w:pPr>
              <w:pStyle w:val="NormalWeb"/>
              <w:spacing w:before="0" w:beforeAutospacing="0" w:after="120" w:afterAutospacing="0" w:line="276" w:lineRule="auto"/>
            </w:pPr>
            <w:r>
              <w:rPr>
                <w:color w:val="000000"/>
              </w:rPr>
              <w:t xml:space="preserve">- User clicks on Add Image Name button </w:t>
            </w:r>
          </w:p>
        </w:tc>
      </w:tr>
      <w:tr w:rsidR="00716DFC" w:rsidTr="00144328">
        <w:tc>
          <w:tcPr>
            <w:tcW w:w="152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16DFC" w:rsidRDefault="00716DFC" w:rsidP="00144328">
            <w:pPr>
              <w:pStyle w:val="NormalWeb"/>
              <w:spacing w:before="0" w:beforeAutospacing="0" w:after="120" w:afterAutospacing="0" w:line="276" w:lineRule="auto"/>
            </w:pPr>
            <w:r>
              <w:rPr>
                <w:color w:val="000000"/>
              </w:rPr>
              <w:t>Expected Output</w:t>
            </w:r>
          </w:p>
        </w:tc>
        <w:tc>
          <w:tcPr>
            <w:tcW w:w="782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16DFC" w:rsidRDefault="00716DFC" w:rsidP="00144328">
            <w:pPr>
              <w:pStyle w:val="NormalWeb"/>
              <w:spacing w:before="0" w:beforeAutospacing="0" w:after="120" w:afterAutospacing="0" w:line="276" w:lineRule="auto"/>
            </w:pPr>
            <w:r>
              <w:t>The new image name is added to the database with a status of active</w:t>
            </w:r>
          </w:p>
        </w:tc>
      </w:tr>
    </w:tbl>
    <w:p w:rsidR="00716DFC" w:rsidRDefault="00716DFC" w:rsidP="00716DFC"/>
    <w:tbl>
      <w:tblPr>
        <w:tblW w:w="0" w:type="auto"/>
        <w:tblLook w:val="04A0" w:firstRow="1" w:lastRow="0" w:firstColumn="1" w:lastColumn="0" w:noHBand="0" w:noVBand="1"/>
      </w:tblPr>
      <w:tblGrid>
        <w:gridCol w:w="1522"/>
        <w:gridCol w:w="7822"/>
      </w:tblGrid>
      <w:tr w:rsidR="00716DFC" w:rsidTr="00144328">
        <w:tc>
          <w:tcPr>
            <w:tcW w:w="0" w:type="auto"/>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16DFC" w:rsidRDefault="00716DFC" w:rsidP="00144328">
            <w:pPr>
              <w:pStyle w:val="NormalWeb"/>
              <w:spacing w:before="0" w:beforeAutospacing="0" w:after="120" w:afterAutospacing="0" w:line="276" w:lineRule="auto"/>
              <w:jc w:val="center"/>
            </w:pPr>
            <w:r>
              <w:rPr>
                <w:color w:val="000000"/>
              </w:rPr>
              <w:t>SPW5_113T12 - Rainy</w:t>
            </w:r>
          </w:p>
        </w:tc>
      </w:tr>
      <w:tr w:rsidR="00716DFC" w:rsidTr="00144328">
        <w:tc>
          <w:tcPr>
            <w:tcW w:w="152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16DFC" w:rsidRDefault="00716DFC" w:rsidP="00144328">
            <w:pPr>
              <w:pStyle w:val="NormalWeb"/>
              <w:spacing w:before="0" w:beforeAutospacing="0" w:after="120" w:afterAutospacing="0" w:line="276" w:lineRule="auto"/>
            </w:pPr>
            <w:r>
              <w:rPr>
                <w:color w:val="000000"/>
              </w:rPr>
              <w:t>Purpose</w:t>
            </w:r>
          </w:p>
        </w:tc>
        <w:tc>
          <w:tcPr>
            <w:tcW w:w="782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16DFC" w:rsidRDefault="00716DFC" w:rsidP="00144328">
            <w:pPr>
              <w:pStyle w:val="NormalWeb"/>
              <w:spacing w:before="0" w:beforeAutospacing="0" w:after="120" w:afterAutospacing="0" w:line="276" w:lineRule="auto"/>
            </w:pPr>
            <w:r>
              <w:rPr>
                <w:color w:val="000000"/>
              </w:rPr>
              <w:t>Test if the system allows head professor to add an image name</w:t>
            </w:r>
          </w:p>
        </w:tc>
      </w:tr>
      <w:tr w:rsidR="00716DFC" w:rsidTr="00144328">
        <w:tc>
          <w:tcPr>
            <w:tcW w:w="152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16DFC" w:rsidRDefault="00716DFC" w:rsidP="00144328">
            <w:pPr>
              <w:pStyle w:val="NormalWeb"/>
              <w:spacing w:before="0" w:beforeAutospacing="0" w:after="120" w:afterAutospacing="0" w:line="276" w:lineRule="auto"/>
            </w:pPr>
            <w:r>
              <w:rPr>
                <w:color w:val="000000"/>
              </w:rPr>
              <w:t>Test Setup</w:t>
            </w:r>
          </w:p>
        </w:tc>
        <w:tc>
          <w:tcPr>
            <w:tcW w:w="782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16DFC" w:rsidRDefault="00716DFC" w:rsidP="00144328">
            <w:pPr>
              <w:pStyle w:val="NormalWeb"/>
              <w:spacing w:before="0" w:beforeAutospacing="0" w:after="120" w:afterAutospacing="0" w:line="276" w:lineRule="auto"/>
              <w:rPr>
                <w:color w:val="000000"/>
              </w:rPr>
            </w:pPr>
            <w:r>
              <w:rPr>
                <w:color w:val="000000"/>
              </w:rPr>
              <w:t>- Head professor is logged in</w:t>
            </w:r>
          </w:p>
          <w:p w:rsidR="00716DFC" w:rsidRDefault="00716DFC" w:rsidP="00144328">
            <w:pPr>
              <w:pStyle w:val="NormalWeb"/>
              <w:spacing w:before="0" w:beforeAutospacing="0" w:after="120" w:afterAutospacing="0" w:line="276" w:lineRule="auto"/>
            </w:pPr>
            <w:r>
              <w:rPr>
                <w:color w:val="000000"/>
              </w:rPr>
              <w:t xml:space="preserve">- </w:t>
            </w:r>
            <w:r>
              <w:t>Head Professor went to Admin tab and clicked on VM-Images button</w:t>
            </w:r>
          </w:p>
        </w:tc>
      </w:tr>
      <w:tr w:rsidR="00716DFC" w:rsidTr="00144328">
        <w:tc>
          <w:tcPr>
            <w:tcW w:w="152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16DFC" w:rsidRDefault="00716DFC" w:rsidP="00144328">
            <w:pPr>
              <w:pStyle w:val="NormalWeb"/>
              <w:spacing w:before="0" w:beforeAutospacing="0" w:after="120" w:afterAutospacing="0" w:line="276" w:lineRule="auto"/>
            </w:pPr>
            <w:r>
              <w:rPr>
                <w:color w:val="000000"/>
              </w:rPr>
              <w:t>Input</w:t>
            </w:r>
          </w:p>
        </w:tc>
        <w:tc>
          <w:tcPr>
            <w:tcW w:w="782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16DFC" w:rsidRDefault="00716DFC" w:rsidP="00144328">
            <w:pPr>
              <w:pStyle w:val="NormalWeb"/>
              <w:spacing w:before="0" w:beforeAutospacing="0" w:after="120" w:afterAutospacing="0" w:line="276" w:lineRule="auto"/>
              <w:rPr>
                <w:color w:val="000000"/>
              </w:rPr>
            </w:pPr>
            <w:r>
              <w:rPr>
                <w:color w:val="000000"/>
              </w:rPr>
              <w:t>- existing image name</w:t>
            </w:r>
          </w:p>
          <w:p w:rsidR="00716DFC" w:rsidRPr="00B067A3" w:rsidRDefault="00716DFC" w:rsidP="00144328">
            <w:pPr>
              <w:pStyle w:val="NormalWeb"/>
              <w:spacing w:before="0" w:beforeAutospacing="0" w:after="120" w:afterAutospacing="0" w:line="276" w:lineRule="auto"/>
              <w:rPr>
                <w:color w:val="000000"/>
              </w:rPr>
            </w:pPr>
            <w:r>
              <w:rPr>
                <w:color w:val="000000"/>
              </w:rPr>
              <w:t>- User clicks on Add Image Name button</w:t>
            </w:r>
          </w:p>
        </w:tc>
      </w:tr>
      <w:tr w:rsidR="00716DFC" w:rsidTr="00144328">
        <w:tc>
          <w:tcPr>
            <w:tcW w:w="152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16DFC" w:rsidRDefault="00716DFC" w:rsidP="00144328">
            <w:pPr>
              <w:pStyle w:val="NormalWeb"/>
              <w:spacing w:before="0" w:beforeAutospacing="0" w:after="120" w:afterAutospacing="0" w:line="276" w:lineRule="auto"/>
            </w:pPr>
            <w:r>
              <w:rPr>
                <w:color w:val="000000"/>
              </w:rPr>
              <w:t>Expected Output</w:t>
            </w:r>
          </w:p>
        </w:tc>
        <w:tc>
          <w:tcPr>
            <w:tcW w:w="782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16DFC" w:rsidRDefault="00716DFC" w:rsidP="00144328">
            <w:pPr>
              <w:pStyle w:val="NormalWeb"/>
              <w:spacing w:before="0" w:beforeAutospacing="0" w:after="120" w:afterAutospacing="0" w:line="276" w:lineRule="auto"/>
            </w:pPr>
            <w:r>
              <w:rPr>
                <w:color w:val="000000"/>
              </w:rPr>
              <w:t>System prompts error message “Image’s name already exists in the system”</w:t>
            </w:r>
          </w:p>
        </w:tc>
      </w:tr>
    </w:tbl>
    <w:p w:rsidR="00716DFC" w:rsidRDefault="00716DFC" w:rsidP="00716DFC"/>
    <w:p w:rsidR="00716DFC" w:rsidRDefault="00716DFC" w:rsidP="00716DFC"/>
    <w:p w:rsidR="00716DFC" w:rsidRDefault="00716DFC" w:rsidP="00716DFC"/>
    <w:p w:rsidR="00716DFC" w:rsidRDefault="00716DFC" w:rsidP="00716DFC"/>
    <w:p w:rsidR="00716DFC" w:rsidRDefault="00716DFC" w:rsidP="00716DFC"/>
    <w:p w:rsidR="00716DFC" w:rsidRDefault="00716DFC" w:rsidP="00716DFC"/>
    <w:p w:rsidR="00716DFC" w:rsidRDefault="00716DFC" w:rsidP="00716DFC"/>
    <w:p w:rsidR="00716DFC" w:rsidRDefault="00716DFC" w:rsidP="00716DFC"/>
    <w:tbl>
      <w:tblPr>
        <w:tblW w:w="0" w:type="auto"/>
        <w:tblLook w:val="04A0" w:firstRow="1" w:lastRow="0" w:firstColumn="1" w:lastColumn="0" w:noHBand="0" w:noVBand="1"/>
      </w:tblPr>
      <w:tblGrid>
        <w:gridCol w:w="1522"/>
        <w:gridCol w:w="7822"/>
      </w:tblGrid>
      <w:tr w:rsidR="00716DFC" w:rsidTr="00144328">
        <w:trPr>
          <w:trHeight w:val="303"/>
        </w:trPr>
        <w:tc>
          <w:tcPr>
            <w:tcW w:w="0" w:type="auto"/>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16DFC" w:rsidRDefault="00716DFC" w:rsidP="00144328">
            <w:pPr>
              <w:pStyle w:val="NormalWeb"/>
              <w:spacing w:before="0" w:beforeAutospacing="0" w:after="120" w:afterAutospacing="0" w:line="276" w:lineRule="auto"/>
              <w:jc w:val="center"/>
            </w:pPr>
            <w:r>
              <w:rPr>
                <w:color w:val="000000"/>
              </w:rPr>
              <w:t>SPW5_117T13 - Sunny</w:t>
            </w:r>
          </w:p>
        </w:tc>
      </w:tr>
      <w:tr w:rsidR="00716DFC" w:rsidTr="00144328">
        <w:tc>
          <w:tcPr>
            <w:tcW w:w="152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16DFC" w:rsidRDefault="00716DFC" w:rsidP="00144328">
            <w:pPr>
              <w:pStyle w:val="NormalWeb"/>
              <w:spacing w:before="0" w:beforeAutospacing="0" w:after="120" w:afterAutospacing="0" w:line="276" w:lineRule="auto"/>
            </w:pPr>
            <w:r>
              <w:rPr>
                <w:color w:val="000000"/>
              </w:rPr>
              <w:t>Purpose</w:t>
            </w:r>
          </w:p>
        </w:tc>
        <w:tc>
          <w:tcPr>
            <w:tcW w:w="782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16DFC" w:rsidRDefault="00716DFC" w:rsidP="00144328">
            <w:pPr>
              <w:pStyle w:val="NormalWeb"/>
              <w:spacing w:before="0" w:beforeAutospacing="0" w:after="120" w:afterAutospacing="0" w:line="276" w:lineRule="auto"/>
            </w:pPr>
            <w:r>
              <w:rPr>
                <w:color w:val="000000"/>
              </w:rPr>
              <w:t>Test if the system allows head professor to edit an image name</w:t>
            </w:r>
          </w:p>
        </w:tc>
      </w:tr>
      <w:tr w:rsidR="00716DFC" w:rsidTr="00144328">
        <w:tc>
          <w:tcPr>
            <w:tcW w:w="152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16DFC" w:rsidRDefault="00716DFC" w:rsidP="00144328">
            <w:pPr>
              <w:pStyle w:val="NormalWeb"/>
              <w:spacing w:before="0" w:beforeAutospacing="0" w:after="120" w:afterAutospacing="0" w:line="276" w:lineRule="auto"/>
            </w:pPr>
            <w:r>
              <w:rPr>
                <w:color w:val="000000"/>
              </w:rPr>
              <w:t>Test Setup</w:t>
            </w:r>
          </w:p>
        </w:tc>
        <w:tc>
          <w:tcPr>
            <w:tcW w:w="782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16DFC" w:rsidRDefault="00716DFC" w:rsidP="00144328">
            <w:pPr>
              <w:pStyle w:val="NormalWeb"/>
              <w:spacing w:before="0" w:beforeAutospacing="0" w:after="120" w:afterAutospacing="0" w:line="276" w:lineRule="auto"/>
              <w:rPr>
                <w:color w:val="000000"/>
              </w:rPr>
            </w:pPr>
            <w:r>
              <w:rPr>
                <w:color w:val="000000"/>
              </w:rPr>
              <w:t>- Head professor is logged in</w:t>
            </w:r>
          </w:p>
          <w:p w:rsidR="00716DFC" w:rsidRDefault="00716DFC" w:rsidP="00144328">
            <w:pPr>
              <w:pStyle w:val="NormalWeb"/>
              <w:spacing w:before="0" w:beforeAutospacing="0" w:after="120" w:afterAutospacing="0" w:line="276" w:lineRule="auto"/>
            </w:pPr>
            <w:r>
              <w:rPr>
                <w:color w:val="000000"/>
              </w:rPr>
              <w:t xml:space="preserve">- </w:t>
            </w:r>
            <w:r>
              <w:t>Head Professor went to Admin tab and clicked on VM-Images button</w:t>
            </w:r>
          </w:p>
        </w:tc>
      </w:tr>
      <w:tr w:rsidR="00716DFC" w:rsidTr="00144328">
        <w:tc>
          <w:tcPr>
            <w:tcW w:w="152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16DFC" w:rsidRDefault="00716DFC" w:rsidP="00144328">
            <w:pPr>
              <w:pStyle w:val="NormalWeb"/>
              <w:spacing w:before="0" w:beforeAutospacing="0" w:after="120" w:afterAutospacing="0" w:line="276" w:lineRule="auto"/>
            </w:pPr>
            <w:r>
              <w:rPr>
                <w:color w:val="000000"/>
              </w:rPr>
              <w:t>Input</w:t>
            </w:r>
          </w:p>
        </w:tc>
        <w:tc>
          <w:tcPr>
            <w:tcW w:w="782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16DFC" w:rsidRDefault="00716DFC" w:rsidP="00144328">
            <w:pPr>
              <w:pStyle w:val="NormalWeb"/>
              <w:spacing w:before="0" w:beforeAutospacing="0" w:after="120" w:afterAutospacing="0" w:line="276" w:lineRule="auto"/>
              <w:rPr>
                <w:color w:val="000000"/>
              </w:rPr>
            </w:pPr>
            <w:r>
              <w:rPr>
                <w:color w:val="000000"/>
              </w:rPr>
              <w:t>- Image name</w:t>
            </w:r>
          </w:p>
          <w:p w:rsidR="00716DFC" w:rsidRDefault="00716DFC" w:rsidP="00144328">
            <w:pPr>
              <w:pStyle w:val="NormalWeb"/>
              <w:spacing w:before="0" w:beforeAutospacing="0" w:after="120" w:afterAutospacing="0" w:line="276" w:lineRule="auto"/>
            </w:pPr>
            <w:r>
              <w:rPr>
                <w:color w:val="000000"/>
              </w:rPr>
              <w:t xml:space="preserve">- User clicks on Submit button </w:t>
            </w:r>
          </w:p>
        </w:tc>
      </w:tr>
      <w:tr w:rsidR="00716DFC" w:rsidTr="00144328">
        <w:tc>
          <w:tcPr>
            <w:tcW w:w="152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16DFC" w:rsidRDefault="00716DFC" w:rsidP="00144328">
            <w:pPr>
              <w:pStyle w:val="NormalWeb"/>
              <w:spacing w:before="0" w:beforeAutospacing="0" w:after="120" w:afterAutospacing="0" w:line="276" w:lineRule="auto"/>
            </w:pPr>
            <w:r>
              <w:rPr>
                <w:color w:val="000000"/>
              </w:rPr>
              <w:t>Expected Output</w:t>
            </w:r>
          </w:p>
        </w:tc>
        <w:tc>
          <w:tcPr>
            <w:tcW w:w="782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16DFC" w:rsidRDefault="00716DFC" w:rsidP="00144328">
            <w:pPr>
              <w:pStyle w:val="NormalWeb"/>
              <w:spacing w:before="0" w:beforeAutospacing="0" w:after="120" w:afterAutospacing="0" w:line="276" w:lineRule="auto"/>
            </w:pPr>
            <w:r>
              <w:t>The image name is updated in the database</w:t>
            </w:r>
          </w:p>
        </w:tc>
      </w:tr>
    </w:tbl>
    <w:p w:rsidR="00716DFC" w:rsidRDefault="00716DFC" w:rsidP="00716DFC"/>
    <w:tbl>
      <w:tblPr>
        <w:tblW w:w="0" w:type="auto"/>
        <w:tblLook w:val="04A0" w:firstRow="1" w:lastRow="0" w:firstColumn="1" w:lastColumn="0" w:noHBand="0" w:noVBand="1"/>
      </w:tblPr>
      <w:tblGrid>
        <w:gridCol w:w="1522"/>
        <w:gridCol w:w="7822"/>
      </w:tblGrid>
      <w:tr w:rsidR="00716DFC" w:rsidTr="00144328">
        <w:tc>
          <w:tcPr>
            <w:tcW w:w="0" w:type="auto"/>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16DFC" w:rsidRDefault="00716DFC" w:rsidP="00144328">
            <w:pPr>
              <w:pStyle w:val="NormalWeb"/>
              <w:spacing w:before="0" w:beforeAutospacing="0" w:after="120" w:afterAutospacing="0" w:line="276" w:lineRule="auto"/>
              <w:jc w:val="center"/>
            </w:pPr>
            <w:r>
              <w:rPr>
                <w:color w:val="000000"/>
              </w:rPr>
              <w:t>SPW5_117T14 - Rainy</w:t>
            </w:r>
          </w:p>
        </w:tc>
      </w:tr>
      <w:tr w:rsidR="00716DFC" w:rsidTr="00144328">
        <w:tc>
          <w:tcPr>
            <w:tcW w:w="152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16DFC" w:rsidRDefault="00716DFC" w:rsidP="00144328">
            <w:pPr>
              <w:pStyle w:val="NormalWeb"/>
              <w:spacing w:before="0" w:beforeAutospacing="0" w:after="120" w:afterAutospacing="0" w:line="276" w:lineRule="auto"/>
            </w:pPr>
            <w:r>
              <w:rPr>
                <w:color w:val="000000"/>
              </w:rPr>
              <w:t>Purpose</w:t>
            </w:r>
          </w:p>
        </w:tc>
        <w:tc>
          <w:tcPr>
            <w:tcW w:w="782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16DFC" w:rsidRDefault="00716DFC" w:rsidP="00144328">
            <w:pPr>
              <w:pStyle w:val="NormalWeb"/>
              <w:spacing w:before="0" w:beforeAutospacing="0" w:after="120" w:afterAutospacing="0" w:line="276" w:lineRule="auto"/>
            </w:pPr>
            <w:r>
              <w:rPr>
                <w:color w:val="000000"/>
              </w:rPr>
              <w:t>Test if the system allows head professor to edit an image name</w:t>
            </w:r>
          </w:p>
        </w:tc>
      </w:tr>
      <w:tr w:rsidR="00716DFC" w:rsidTr="00144328">
        <w:tc>
          <w:tcPr>
            <w:tcW w:w="152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16DFC" w:rsidRDefault="00716DFC" w:rsidP="00144328">
            <w:pPr>
              <w:pStyle w:val="NormalWeb"/>
              <w:spacing w:before="0" w:beforeAutospacing="0" w:after="120" w:afterAutospacing="0" w:line="276" w:lineRule="auto"/>
            </w:pPr>
            <w:r>
              <w:rPr>
                <w:color w:val="000000"/>
              </w:rPr>
              <w:t>Test Setup</w:t>
            </w:r>
          </w:p>
        </w:tc>
        <w:tc>
          <w:tcPr>
            <w:tcW w:w="782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16DFC" w:rsidRDefault="00716DFC" w:rsidP="00144328">
            <w:pPr>
              <w:pStyle w:val="NormalWeb"/>
              <w:spacing w:before="0" w:beforeAutospacing="0" w:after="120" w:afterAutospacing="0" w:line="276" w:lineRule="auto"/>
              <w:rPr>
                <w:color w:val="000000"/>
              </w:rPr>
            </w:pPr>
            <w:r>
              <w:rPr>
                <w:color w:val="000000"/>
              </w:rPr>
              <w:t>- Head professor is logged in</w:t>
            </w:r>
          </w:p>
          <w:p w:rsidR="00716DFC" w:rsidRDefault="00716DFC" w:rsidP="00144328">
            <w:pPr>
              <w:pStyle w:val="NormalWeb"/>
              <w:spacing w:before="0" w:beforeAutospacing="0" w:after="120" w:afterAutospacing="0" w:line="276" w:lineRule="auto"/>
            </w:pPr>
            <w:r>
              <w:rPr>
                <w:color w:val="000000"/>
              </w:rPr>
              <w:t xml:space="preserve">- </w:t>
            </w:r>
            <w:r>
              <w:t>Head Professor went to Admin tab and clicked on VM-Images button</w:t>
            </w:r>
          </w:p>
        </w:tc>
      </w:tr>
      <w:tr w:rsidR="00716DFC" w:rsidTr="00144328">
        <w:tc>
          <w:tcPr>
            <w:tcW w:w="152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16DFC" w:rsidRDefault="00716DFC" w:rsidP="00144328">
            <w:pPr>
              <w:pStyle w:val="NormalWeb"/>
              <w:spacing w:before="0" w:beforeAutospacing="0" w:after="120" w:afterAutospacing="0" w:line="276" w:lineRule="auto"/>
            </w:pPr>
            <w:r>
              <w:rPr>
                <w:color w:val="000000"/>
              </w:rPr>
              <w:t>Input</w:t>
            </w:r>
          </w:p>
        </w:tc>
        <w:tc>
          <w:tcPr>
            <w:tcW w:w="782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16DFC" w:rsidRDefault="00716DFC" w:rsidP="00144328">
            <w:pPr>
              <w:pStyle w:val="NormalWeb"/>
              <w:spacing w:before="0" w:beforeAutospacing="0" w:after="120" w:afterAutospacing="0" w:line="276" w:lineRule="auto"/>
              <w:rPr>
                <w:color w:val="000000"/>
              </w:rPr>
            </w:pPr>
            <w:r>
              <w:rPr>
                <w:color w:val="000000"/>
              </w:rPr>
              <w:t>- image name input field is empty</w:t>
            </w:r>
          </w:p>
          <w:p w:rsidR="00716DFC" w:rsidRPr="00B067A3" w:rsidRDefault="00716DFC" w:rsidP="00144328">
            <w:pPr>
              <w:pStyle w:val="NormalWeb"/>
              <w:spacing w:before="0" w:beforeAutospacing="0" w:after="120" w:afterAutospacing="0" w:line="276" w:lineRule="auto"/>
              <w:rPr>
                <w:color w:val="000000"/>
              </w:rPr>
            </w:pPr>
            <w:r>
              <w:rPr>
                <w:color w:val="000000"/>
              </w:rPr>
              <w:t>- User clicks on Submit button</w:t>
            </w:r>
          </w:p>
        </w:tc>
      </w:tr>
      <w:tr w:rsidR="00716DFC" w:rsidTr="00144328">
        <w:tc>
          <w:tcPr>
            <w:tcW w:w="152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16DFC" w:rsidRDefault="00716DFC" w:rsidP="00144328">
            <w:pPr>
              <w:pStyle w:val="NormalWeb"/>
              <w:spacing w:before="0" w:beforeAutospacing="0" w:after="120" w:afterAutospacing="0" w:line="276" w:lineRule="auto"/>
            </w:pPr>
            <w:r>
              <w:rPr>
                <w:color w:val="000000"/>
              </w:rPr>
              <w:t>Expected Output</w:t>
            </w:r>
          </w:p>
        </w:tc>
        <w:tc>
          <w:tcPr>
            <w:tcW w:w="782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16DFC" w:rsidRDefault="00716DFC" w:rsidP="00144328">
            <w:pPr>
              <w:pStyle w:val="NormalWeb"/>
              <w:spacing w:before="0" w:beforeAutospacing="0" w:after="120" w:afterAutospacing="0" w:line="276" w:lineRule="auto"/>
            </w:pPr>
            <w:r>
              <w:rPr>
                <w:color w:val="000000"/>
              </w:rPr>
              <w:t>System prompts error message “Image’s name cannot be empty”</w:t>
            </w:r>
          </w:p>
        </w:tc>
      </w:tr>
    </w:tbl>
    <w:p w:rsidR="00716DFC" w:rsidRDefault="00716DFC" w:rsidP="00716DFC"/>
    <w:p w:rsidR="00716DFC" w:rsidRDefault="00716DFC" w:rsidP="00716DFC"/>
    <w:p w:rsidR="00716DFC" w:rsidRDefault="00716DFC" w:rsidP="00716DFC"/>
    <w:p w:rsidR="00716DFC" w:rsidRDefault="00716DFC" w:rsidP="00716DFC"/>
    <w:p w:rsidR="00716DFC" w:rsidRDefault="00716DFC" w:rsidP="00716DFC"/>
    <w:p w:rsidR="00716DFC" w:rsidRDefault="00716DFC" w:rsidP="00716DFC"/>
    <w:p w:rsidR="00716DFC" w:rsidRDefault="00716DFC" w:rsidP="00716DFC"/>
    <w:p w:rsidR="00716DFC" w:rsidRDefault="00716DFC" w:rsidP="00716DFC"/>
    <w:tbl>
      <w:tblPr>
        <w:tblW w:w="0" w:type="auto"/>
        <w:tblLook w:val="04A0" w:firstRow="1" w:lastRow="0" w:firstColumn="1" w:lastColumn="0" w:noHBand="0" w:noVBand="1"/>
      </w:tblPr>
      <w:tblGrid>
        <w:gridCol w:w="1522"/>
        <w:gridCol w:w="7822"/>
      </w:tblGrid>
      <w:tr w:rsidR="00716DFC" w:rsidTr="00144328">
        <w:trPr>
          <w:trHeight w:val="303"/>
        </w:trPr>
        <w:tc>
          <w:tcPr>
            <w:tcW w:w="0" w:type="auto"/>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16DFC" w:rsidRDefault="00716DFC" w:rsidP="00144328">
            <w:pPr>
              <w:pStyle w:val="NormalWeb"/>
              <w:spacing w:before="0" w:beforeAutospacing="0" w:after="120" w:afterAutospacing="0" w:line="276" w:lineRule="auto"/>
              <w:jc w:val="center"/>
            </w:pPr>
            <w:r>
              <w:rPr>
                <w:color w:val="000000"/>
              </w:rPr>
              <w:t>SPW5_116T15 - Sunny</w:t>
            </w:r>
          </w:p>
        </w:tc>
      </w:tr>
      <w:tr w:rsidR="00716DFC" w:rsidTr="00144328">
        <w:tc>
          <w:tcPr>
            <w:tcW w:w="152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16DFC" w:rsidRDefault="00716DFC" w:rsidP="00144328">
            <w:pPr>
              <w:pStyle w:val="NormalWeb"/>
              <w:spacing w:before="0" w:beforeAutospacing="0" w:after="120" w:afterAutospacing="0" w:line="276" w:lineRule="auto"/>
            </w:pPr>
            <w:r>
              <w:rPr>
                <w:color w:val="000000"/>
              </w:rPr>
              <w:t>Purpose</w:t>
            </w:r>
          </w:p>
        </w:tc>
        <w:tc>
          <w:tcPr>
            <w:tcW w:w="782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16DFC" w:rsidRDefault="00716DFC" w:rsidP="00144328">
            <w:pPr>
              <w:pStyle w:val="NormalWeb"/>
              <w:spacing w:before="0" w:beforeAutospacing="0" w:after="120" w:afterAutospacing="0" w:line="276" w:lineRule="auto"/>
            </w:pPr>
            <w:r>
              <w:rPr>
                <w:color w:val="000000"/>
              </w:rPr>
              <w:t xml:space="preserve">Test if the system allows head professor to delete an image </w:t>
            </w:r>
          </w:p>
        </w:tc>
      </w:tr>
      <w:tr w:rsidR="00716DFC" w:rsidTr="00144328">
        <w:tc>
          <w:tcPr>
            <w:tcW w:w="152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16DFC" w:rsidRDefault="00716DFC" w:rsidP="00144328">
            <w:pPr>
              <w:pStyle w:val="NormalWeb"/>
              <w:spacing w:before="0" w:beforeAutospacing="0" w:after="120" w:afterAutospacing="0" w:line="276" w:lineRule="auto"/>
            </w:pPr>
            <w:r>
              <w:rPr>
                <w:color w:val="000000"/>
              </w:rPr>
              <w:t>Test Setup</w:t>
            </w:r>
          </w:p>
        </w:tc>
        <w:tc>
          <w:tcPr>
            <w:tcW w:w="782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16DFC" w:rsidRDefault="00716DFC" w:rsidP="00144328">
            <w:pPr>
              <w:pStyle w:val="NormalWeb"/>
              <w:spacing w:before="0" w:beforeAutospacing="0" w:after="120" w:afterAutospacing="0" w:line="276" w:lineRule="auto"/>
              <w:rPr>
                <w:color w:val="000000"/>
              </w:rPr>
            </w:pPr>
            <w:r>
              <w:rPr>
                <w:color w:val="000000"/>
              </w:rPr>
              <w:t>- Head professor is logged in</w:t>
            </w:r>
          </w:p>
          <w:p w:rsidR="00716DFC" w:rsidRDefault="00716DFC" w:rsidP="00144328">
            <w:pPr>
              <w:pStyle w:val="NormalWeb"/>
              <w:spacing w:before="0" w:beforeAutospacing="0" w:after="120" w:afterAutospacing="0" w:line="276" w:lineRule="auto"/>
            </w:pPr>
            <w:r>
              <w:rPr>
                <w:color w:val="000000"/>
              </w:rPr>
              <w:t xml:space="preserve">- </w:t>
            </w:r>
            <w:r>
              <w:t>Head Professor went to Admin tab and clicked on VM-Images button</w:t>
            </w:r>
          </w:p>
        </w:tc>
      </w:tr>
      <w:tr w:rsidR="00716DFC" w:rsidTr="00144328">
        <w:tc>
          <w:tcPr>
            <w:tcW w:w="152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16DFC" w:rsidRDefault="00716DFC" w:rsidP="00144328">
            <w:pPr>
              <w:pStyle w:val="NormalWeb"/>
              <w:spacing w:before="0" w:beforeAutospacing="0" w:after="120" w:afterAutospacing="0" w:line="276" w:lineRule="auto"/>
            </w:pPr>
            <w:r>
              <w:rPr>
                <w:color w:val="000000"/>
              </w:rPr>
              <w:t>Input</w:t>
            </w:r>
          </w:p>
        </w:tc>
        <w:tc>
          <w:tcPr>
            <w:tcW w:w="782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16DFC" w:rsidRDefault="00716DFC" w:rsidP="00144328">
            <w:pPr>
              <w:pStyle w:val="NormalWeb"/>
              <w:spacing w:before="0" w:beforeAutospacing="0" w:after="120" w:afterAutospacing="0" w:line="276" w:lineRule="auto"/>
            </w:pPr>
            <w:r>
              <w:rPr>
                <w:color w:val="000000"/>
              </w:rPr>
              <w:t>- User clicks delete icon</w:t>
            </w:r>
          </w:p>
        </w:tc>
      </w:tr>
      <w:tr w:rsidR="00716DFC" w:rsidTr="00144328">
        <w:tc>
          <w:tcPr>
            <w:tcW w:w="152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16DFC" w:rsidRDefault="00716DFC" w:rsidP="00144328">
            <w:pPr>
              <w:pStyle w:val="NormalWeb"/>
              <w:spacing w:before="0" w:beforeAutospacing="0" w:after="120" w:afterAutospacing="0" w:line="276" w:lineRule="auto"/>
            </w:pPr>
            <w:r>
              <w:rPr>
                <w:color w:val="000000"/>
              </w:rPr>
              <w:t>Expected Output</w:t>
            </w:r>
          </w:p>
        </w:tc>
        <w:tc>
          <w:tcPr>
            <w:tcW w:w="782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16DFC" w:rsidRDefault="00716DFC" w:rsidP="00144328">
            <w:pPr>
              <w:pStyle w:val="NormalWeb"/>
              <w:spacing w:before="0" w:beforeAutospacing="0" w:after="120" w:afterAutospacing="0" w:line="276" w:lineRule="auto"/>
            </w:pPr>
            <w:r>
              <w:t>System deletes image and virtual machine requests associated with the image</w:t>
            </w:r>
          </w:p>
        </w:tc>
      </w:tr>
    </w:tbl>
    <w:p w:rsidR="00716DFC" w:rsidRDefault="00716DFC" w:rsidP="00716DFC"/>
    <w:tbl>
      <w:tblPr>
        <w:tblW w:w="0" w:type="auto"/>
        <w:tblLook w:val="04A0" w:firstRow="1" w:lastRow="0" w:firstColumn="1" w:lastColumn="0" w:noHBand="0" w:noVBand="1"/>
      </w:tblPr>
      <w:tblGrid>
        <w:gridCol w:w="1522"/>
        <w:gridCol w:w="7822"/>
      </w:tblGrid>
      <w:tr w:rsidR="00716DFC" w:rsidTr="00144328">
        <w:tc>
          <w:tcPr>
            <w:tcW w:w="0" w:type="auto"/>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16DFC" w:rsidRDefault="00716DFC" w:rsidP="00144328">
            <w:pPr>
              <w:pStyle w:val="NormalWeb"/>
              <w:spacing w:before="0" w:beforeAutospacing="0" w:after="120" w:afterAutospacing="0" w:line="276" w:lineRule="auto"/>
              <w:jc w:val="center"/>
            </w:pPr>
            <w:r>
              <w:rPr>
                <w:color w:val="000000"/>
              </w:rPr>
              <w:t>SPW5_116T16 - Rainy</w:t>
            </w:r>
          </w:p>
        </w:tc>
      </w:tr>
      <w:tr w:rsidR="00716DFC" w:rsidTr="00144328">
        <w:tc>
          <w:tcPr>
            <w:tcW w:w="152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16DFC" w:rsidRDefault="00716DFC" w:rsidP="00144328">
            <w:pPr>
              <w:pStyle w:val="NormalWeb"/>
              <w:spacing w:before="0" w:beforeAutospacing="0" w:after="120" w:afterAutospacing="0" w:line="276" w:lineRule="auto"/>
            </w:pPr>
            <w:r>
              <w:rPr>
                <w:color w:val="000000"/>
              </w:rPr>
              <w:t>Purpose</w:t>
            </w:r>
          </w:p>
        </w:tc>
        <w:tc>
          <w:tcPr>
            <w:tcW w:w="782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16DFC" w:rsidRDefault="00716DFC" w:rsidP="00144328">
            <w:pPr>
              <w:pStyle w:val="NormalWeb"/>
              <w:spacing w:before="0" w:beforeAutospacing="0" w:after="120" w:afterAutospacing="0" w:line="276" w:lineRule="auto"/>
            </w:pPr>
            <w:r>
              <w:rPr>
                <w:color w:val="000000"/>
              </w:rPr>
              <w:t xml:space="preserve">Test if the system allows head professor to delete an image </w:t>
            </w:r>
          </w:p>
        </w:tc>
      </w:tr>
      <w:tr w:rsidR="00716DFC" w:rsidTr="00144328">
        <w:tc>
          <w:tcPr>
            <w:tcW w:w="152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16DFC" w:rsidRDefault="00716DFC" w:rsidP="00144328">
            <w:pPr>
              <w:pStyle w:val="NormalWeb"/>
              <w:spacing w:before="0" w:beforeAutospacing="0" w:after="120" w:afterAutospacing="0" w:line="276" w:lineRule="auto"/>
            </w:pPr>
            <w:r>
              <w:rPr>
                <w:color w:val="000000"/>
              </w:rPr>
              <w:t>Test Setup</w:t>
            </w:r>
          </w:p>
        </w:tc>
        <w:tc>
          <w:tcPr>
            <w:tcW w:w="782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16DFC" w:rsidRDefault="00716DFC" w:rsidP="00144328">
            <w:pPr>
              <w:pStyle w:val="NormalWeb"/>
              <w:spacing w:before="0" w:beforeAutospacing="0" w:after="120" w:afterAutospacing="0" w:line="276" w:lineRule="auto"/>
              <w:rPr>
                <w:color w:val="000000"/>
              </w:rPr>
            </w:pPr>
            <w:r>
              <w:rPr>
                <w:color w:val="000000"/>
              </w:rPr>
              <w:t>- Head professor is logged in</w:t>
            </w:r>
          </w:p>
          <w:p w:rsidR="00716DFC" w:rsidRDefault="00716DFC" w:rsidP="00144328">
            <w:pPr>
              <w:pStyle w:val="NormalWeb"/>
              <w:spacing w:before="0" w:beforeAutospacing="0" w:after="120" w:afterAutospacing="0" w:line="276" w:lineRule="auto"/>
            </w:pPr>
            <w:r>
              <w:rPr>
                <w:color w:val="000000"/>
              </w:rPr>
              <w:t xml:space="preserve">- </w:t>
            </w:r>
            <w:r>
              <w:t>Head Professor went to Admin tab and clicked on VM-Images button</w:t>
            </w:r>
          </w:p>
        </w:tc>
      </w:tr>
      <w:tr w:rsidR="00716DFC" w:rsidTr="00144328">
        <w:tc>
          <w:tcPr>
            <w:tcW w:w="152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16DFC" w:rsidRDefault="00716DFC" w:rsidP="00144328">
            <w:pPr>
              <w:pStyle w:val="NormalWeb"/>
              <w:spacing w:before="0" w:beforeAutospacing="0" w:after="120" w:afterAutospacing="0" w:line="276" w:lineRule="auto"/>
            </w:pPr>
            <w:r>
              <w:rPr>
                <w:color w:val="000000"/>
              </w:rPr>
              <w:t>Input</w:t>
            </w:r>
          </w:p>
        </w:tc>
        <w:tc>
          <w:tcPr>
            <w:tcW w:w="782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16DFC" w:rsidRPr="00B067A3" w:rsidRDefault="00716DFC" w:rsidP="00144328">
            <w:pPr>
              <w:pStyle w:val="NormalWeb"/>
              <w:spacing w:before="0" w:beforeAutospacing="0" w:after="120" w:afterAutospacing="0" w:line="276" w:lineRule="auto"/>
              <w:rPr>
                <w:color w:val="000000"/>
              </w:rPr>
            </w:pPr>
            <w:r>
              <w:rPr>
                <w:color w:val="000000"/>
              </w:rPr>
              <w:t>- User clicks delete icon</w:t>
            </w:r>
          </w:p>
        </w:tc>
      </w:tr>
      <w:tr w:rsidR="00716DFC" w:rsidTr="00144328">
        <w:tc>
          <w:tcPr>
            <w:tcW w:w="152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16DFC" w:rsidRDefault="00716DFC" w:rsidP="00144328">
            <w:pPr>
              <w:pStyle w:val="NormalWeb"/>
              <w:spacing w:before="0" w:beforeAutospacing="0" w:after="120" w:afterAutospacing="0" w:line="276" w:lineRule="auto"/>
            </w:pPr>
            <w:r>
              <w:rPr>
                <w:color w:val="000000"/>
              </w:rPr>
              <w:t>Expected Output</w:t>
            </w:r>
          </w:p>
        </w:tc>
        <w:tc>
          <w:tcPr>
            <w:tcW w:w="782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16DFC" w:rsidRDefault="00716DFC" w:rsidP="00144328">
            <w:pPr>
              <w:pStyle w:val="NormalWeb"/>
              <w:spacing w:before="0" w:beforeAutospacing="0" w:after="120" w:afterAutospacing="0" w:line="276" w:lineRule="auto"/>
            </w:pPr>
            <w:r>
              <w:rPr>
                <w:color w:val="000000"/>
              </w:rPr>
              <w:t>System prompts confirmation message “Are you sure you want to delete image’s name”</w:t>
            </w:r>
          </w:p>
        </w:tc>
      </w:tr>
    </w:tbl>
    <w:p w:rsidR="00716DFC" w:rsidRDefault="00716DFC" w:rsidP="00716DFC"/>
    <w:p w:rsidR="00716DFC" w:rsidRDefault="00716DFC" w:rsidP="00716DFC"/>
    <w:p w:rsidR="00716DFC" w:rsidRDefault="00716DFC" w:rsidP="00716DFC"/>
    <w:p w:rsidR="00716DFC" w:rsidRDefault="00716DFC" w:rsidP="00716DFC"/>
    <w:p w:rsidR="00716DFC" w:rsidRDefault="00716DFC" w:rsidP="00716DFC"/>
    <w:p w:rsidR="00716DFC" w:rsidRDefault="00716DFC" w:rsidP="00716DFC"/>
    <w:p w:rsidR="00716DFC" w:rsidRDefault="00716DFC" w:rsidP="00716DFC"/>
    <w:p w:rsidR="00716DFC" w:rsidRDefault="00716DFC" w:rsidP="00716DFC"/>
    <w:p w:rsidR="00716DFC" w:rsidRDefault="00716DFC" w:rsidP="00716DFC"/>
    <w:p w:rsidR="00716DFC" w:rsidRDefault="00716DFC" w:rsidP="00716DFC"/>
    <w:tbl>
      <w:tblPr>
        <w:tblW w:w="0" w:type="auto"/>
        <w:tblLook w:val="04A0" w:firstRow="1" w:lastRow="0" w:firstColumn="1" w:lastColumn="0" w:noHBand="0" w:noVBand="1"/>
      </w:tblPr>
      <w:tblGrid>
        <w:gridCol w:w="1522"/>
        <w:gridCol w:w="7822"/>
      </w:tblGrid>
      <w:tr w:rsidR="00716DFC" w:rsidTr="00144328">
        <w:trPr>
          <w:trHeight w:val="303"/>
        </w:trPr>
        <w:tc>
          <w:tcPr>
            <w:tcW w:w="0" w:type="auto"/>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16DFC" w:rsidRDefault="00716DFC" w:rsidP="00144328">
            <w:pPr>
              <w:pStyle w:val="NormalWeb"/>
              <w:spacing w:before="0" w:beforeAutospacing="0" w:after="120" w:afterAutospacing="0" w:line="276" w:lineRule="auto"/>
              <w:jc w:val="center"/>
            </w:pPr>
            <w:r>
              <w:rPr>
                <w:color w:val="000000"/>
              </w:rPr>
              <w:t>SPW5_114T17 - Sunny</w:t>
            </w:r>
          </w:p>
        </w:tc>
      </w:tr>
      <w:tr w:rsidR="00716DFC" w:rsidTr="00144328">
        <w:tc>
          <w:tcPr>
            <w:tcW w:w="152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16DFC" w:rsidRDefault="00716DFC" w:rsidP="00144328">
            <w:pPr>
              <w:pStyle w:val="NormalWeb"/>
              <w:spacing w:before="0" w:beforeAutospacing="0" w:after="120" w:afterAutospacing="0" w:line="276" w:lineRule="auto"/>
            </w:pPr>
            <w:r>
              <w:rPr>
                <w:color w:val="000000"/>
              </w:rPr>
              <w:t>Purpose</w:t>
            </w:r>
          </w:p>
        </w:tc>
        <w:tc>
          <w:tcPr>
            <w:tcW w:w="782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16DFC" w:rsidRDefault="00716DFC" w:rsidP="00144328">
            <w:pPr>
              <w:pStyle w:val="NormalWeb"/>
              <w:spacing w:before="0" w:beforeAutospacing="0" w:after="120" w:afterAutospacing="0" w:line="276" w:lineRule="auto"/>
            </w:pPr>
            <w:r>
              <w:rPr>
                <w:color w:val="000000"/>
              </w:rPr>
              <w:t xml:space="preserve">Test if the system allows head professor to filter images </w:t>
            </w:r>
          </w:p>
        </w:tc>
      </w:tr>
      <w:tr w:rsidR="00716DFC" w:rsidTr="00144328">
        <w:tc>
          <w:tcPr>
            <w:tcW w:w="152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16DFC" w:rsidRDefault="00716DFC" w:rsidP="00144328">
            <w:pPr>
              <w:pStyle w:val="NormalWeb"/>
              <w:spacing w:before="0" w:beforeAutospacing="0" w:after="120" w:afterAutospacing="0" w:line="276" w:lineRule="auto"/>
            </w:pPr>
            <w:r>
              <w:rPr>
                <w:color w:val="000000"/>
              </w:rPr>
              <w:t>Test Setup</w:t>
            </w:r>
          </w:p>
        </w:tc>
        <w:tc>
          <w:tcPr>
            <w:tcW w:w="782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16DFC" w:rsidRDefault="00716DFC" w:rsidP="00144328">
            <w:pPr>
              <w:pStyle w:val="NormalWeb"/>
              <w:spacing w:before="0" w:beforeAutospacing="0" w:after="120" w:afterAutospacing="0" w:line="276" w:lineRule="auto"/>
              <w:rPr>
                <w:color w:val="000000"/>
              </w:rPr>
            </w:pPr>
            <w:r>
              <w:rPr>
                <w:color w:val="000000"/>
              </w:rPr>
              <w:t>- Head professor is logged in</w:t>
            </w:r>
          </w:p>
          <w:p w:rsidR="00716DFC" w:rsidRDefault="00716DFC" w:rsidP="00144328">
            <w:pPr>
              <w:pStyle w:val="NormalWeb"/>
              <w:spacing w:before="0" w:beforeAutospacing="0" w:after="120" w:afterAutospacing="0" w:line="276" w:lineRule="auto"/>
            </w:pPr>
            <w:r>
              <w:rPr>
                <w:color w:val="000000"/>
              </w:rPr>
              <w:t xml:space="preserve">- </w:t>
            </w:r>
            <w:r>
              <w:t>Head Professor went to Admin tab and clicked on VM-Images button</w:t>
            </w:r>
          </w:p>
        </w:tc>
      </w:tr>
      <w:tr w:rsidR="00716DFC" w:rsidTr="00144328">
        <w:tc>
          <w:tcPr>
            <w:tcW w:w="152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16DFC" w:rsidRDefault="00716DFC" w:rsidP="00144328">
            <w:pPr>
              <w:pStyle w:val="NormalWeb"/>
              <w:spacing w:before="0" w:beforeAutospacing="0" w:after="120" w:afterAutospacing="0" w:line="276" w:lineRule="auto"/>
            </w:pPr>
            <w:r>
              <w:rPr>
                <w:color w:val="000000"/>
              </w:rPr>
              <w:t>Input</w:t>
            </w:r>
          </w:p>
        </w:tc>
        <w:tc>
          <w:tcPr>
            <w:tcW w:w="782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16DFC" w:rsidRDefault="00716DFC" w:rsidP="00144328">
            <w:pPr>
              <w:pStyle w:val="NormalWeb"/>
              <w:spacing w:before="0" w:beforeAutospacing="0" w:after="120" w:afterAutospacing="0" w:line="276" w:lineRule="auto"/>
              <w:rPr>
                <w:color w:val="000000"/>
              </w:rPr>
            </w:pPr>
            <w:r>
              <w:rPr>
                <w:color w:val="000000"/>
              </w:rPr>
              <w:t>- User enters partial image name in the filter option</w:t>
            </w:r>
          </w:p>
          <w:p w:rsidR="00716DFC" w:rsidRDefault="00716DFC" w:rsidP="00144328">
            <w:pPr>
              <w:pStyle w:val="NormalWeb"/>
              <w:spacing w:before="0" w:beforeAutospacing="0" w:after="120" w:afterAutospacing="0" w:line="276" w:lineRule="auto"/>
            </w:pPr>
            <w:r>
              <w:rPr>
                <w:color w:val="000000"/>
              </w:rPr>
              <w:t>- User hit enter key</w:t>
            </w:r>
          </w:p>
        </w:tc>
      </w:tr>
      <w:tr w:rsidR="00716DFC" w:rsidTr="00144328">
        <w:tc>
          <w:tcPr>
            <w:tcW w:w="152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16DFC" w:rsidRDefault="00716DFC" w:rsidP="00144328">
            <w:pPr>
              <w:pStyle w:val="NormalWeb"/>
              <w:spacing w:before="0" w:beforeAutospacing="0" w:after="120" w:afterAutospacing="0" w:line="276" w:lineRule="auto"/>
            </w:pPr>
            <w:r>
              <w:rPr>
                <w:color w:val="000000"/>
              </w:rPr>
              <w:t>Expected Output</w:t>
            </w:r>
          </w:p>
        </w:tc>
        <w:tc>
          <w:tcPr>
            <w:tcW w:w="782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16DFC" w:rsidRDefault="00716DFC" w:rsidP="00144328">
            <w:pPr>
              <w:pStyle w:val="NormalWeb"/>
              <w:spacing w:before="0" w:beforeAutospacing="0" w:after="120" w:afterAutospacing="0" w:line="276" w:lineRule="auto"/>
            </w:pPr>
            <w:r>
              <w:t>System prompts all images that have within its name the filtered option</w:t>
            </w:r>
          </w:p>
        </w:tc>
      </w:tr>
    </w:tbl>
    <w:p w:rsidR="00716DFC" w:rsidRDefault="00716DFC" w:rsidP="00716DFC"/>
    <w:tbl>
      <w:tblPr>
        <w:tblW w:w="0" w:type="auto"/>
        <w:tblLook w:val="04A0" w:firstRow="1" w:lastRow="0" w:firstColumn="1" w:lastColumn="0" w:noHBand="0" w:noVBand="1"/>
      </w:tblPr>
      <w:tblGrid>
        <w:gridCol w:w="1522"/>
        <w:gridCol w:w="7822"/>
      </w:tblGrid>
      <w:tr w:rsidR="00716DFC" w:rsidTr="00144328">
        <w:tc>
          <w:tcPr>
            <w:tcW w:w="0" w:type="auto"/>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16DFC" w:rsidRDefault="00716DFC" w:rsidP="00144328">
            <w:pPr>
              <w:pStyle w:val="NormalWeb"/>
              <w:spacing w:before="0" w:beforeAutospacing="0" w:after="120" w:afterAutospacing="0" w:line="276" w:lineRule="auto"/>
              <w:jc w:val="center"/>
            </w:pPr>
            <w:r>
              <w:rPr>
                <w:color w:val="000000"/>
              </w:rPr>
              <w:t>SPW5_114T18 - Rainy</w:t>
            </w:r>
          </w:p>
        </w:tc>
      </w:tr>
      <w:tr w:rsidR="00716DFC" w:rsidTr="00144328">
        <w:tc>
          <w:tcPr>
            <w:tcW w:w="152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16DFC" w:rsidRDefault="00716DFC" w:rsidP="00144328">
            <w:pPr>
              <w:pStyle w:val="NormalWeb"/>
              <w:spacing w:before="0" w:beforeAutospacing="0" w:after="120" w:afterAutospacing="0" w:line="276" w:lineRule="auto"/>
            </w:pPr>
            <w:r>
              <w:rPr>
                <w:color w:val="000000"/>
              </w:rPr>
              <w:t>Purpose</w:t>
            </w:r>
          </w:p>
        </w:tc>
        <w:tc>
          <w:tcPr>
            <w:tcW w:w="782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16DFC" w:rsidRDefault="00716DFC" w:rsidP="00144328">
            <w:pPr>
              <w:pStyle w:val="NormalWeb"/>
              <w:spacing w:before="0" w:beforeAutospacing="0" w:after="120" w:afterAutospacing="0" w:line="276" w:lineRule="auto"/>
            </w:pPr>
            <w:r>
              <w:rPr>
                <w:color w:val="000000"/>
              </w:rPr>
              <w:t>Test if the system allows head professor to filter images</w:t>
            </w:r>
          </w:p>
        </w:tc>
      </w:tr>
      <w:tr w:rsidR="00716DFC" w:rsidTr="00144328">
        <w:tc>
          <w:tcPr>
            <w:tcW w:w="152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16DFC" w:rsidRDefault="00716DFC" w:rsidP="00144328">
            <w:pPr>
              <w:pStyle w:val="NormalWeb"/>
              <w:spacing w:before="0" w:beforeAutospacing="0" w:after="120" w:afterAutospacing="0" w:line="276" w:lineRule="auto"/>
            </w:pPr>
            <w:r>
              <w:rPr>
                <w:color w:val="000000"/>
              </w:rPr>
              <w:t>Test Setup</w:t>
            </w:r>
          </w:p>
        </w:tc>
        <w:tc>
          <w:tcPr>
            <w:tcW w:w="782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16DFC" w:rsidRDefault="00716DFC" w:rsidP="00144328">
            <w:pPr>
              <w:pStyle w:val="NormalWeb"/>
              <w:spacing w:before="0" w:beforeAutospacing="0" w:after="120" w:afterAutospacing="0" w:line="276" w:lineRule="auto"/>
              <w:rPr>
                <w:color w:val="000000"/>
              </w:rPr>
            </w:pPr>
            <w:r>
              <w:rPr>
                <w:color w:val="000000"/>
              </w:rPr>
              <w:t>- Head professor is logged in</w:t>
            </w:r>
          </w:p>
          <w:p w:rsidR="00716DFC" w:rsidRDefault="00716DFC" w:rsidP="00144328">
            <w:pPr>
              <w:pStyle w:val="NormalWeb"/>
              <w:spacing w:before="0" w:beforeAutospacing="0" w:after="120" w:afterAutospacing="0" w:line="276" w:lineRule="auto"/>
            </w:pPr>
            <w:r>
              <w:rPr>
                <w:color w:val="000000"/>
              </w:rPr>
              <w:t xml:space="preserve">- </w:t>
            </w:r>
            <w:r>
              <w:t>Head Professor went to Admin tab and clicked on VM-Images button</w:t>
            </w:r>
          </w:p>
        </w:tc>
      </w:tr>
      <w:tr w:rsidR="00716DFC" w:rsidTr="00144328">
        <w:tc>
          <w:tcPr>
            <w:tcW w:w="152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16DFC" w:rsidRDefault="00716DFC" w:rsidP="00144328">
            <w:pPr>
              <w:pStyle w:val="NormalWeb"/>
              <w:spacing w:before="0" w:beforeAutospacing="0" w:after="120" w:afterAutospacing="0" w:line="276" w:lineRule="auto"/>
            </w:pPr>
            <w:r>
              <w:rPr>
                <w:color w:val="000000"/>
              </w:rPr>
              <w:t>Input</w:t>
            </w:r>
          </w:p>
        </w:tc>
        <w:tc>
          <w:tcPr>
            <w:tcW w:w="782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16DFC" w:rsidRDefault="00716DFC" w:rsidP="00144328">
            <w:pPr>
              <w:pStyle w:val="NormalWeb"/>
              <w:spacing w:before="0" w:beforeAutospacing="0" w:after="120" w:afterAutospacing="0" w:line="276" w:lineRule="auto"/>
              <w:rPr>
                <w:color w:val="000000"/>
              </w:rPr>
            </w:pPr>
            <w:r>
              <w:rPr>
                <w:color w:val="000000"/>
              </w:rPr>
              <w:t>- User does not enter a value in image name filter</w:t>
            </w:r>
          </w:p>
          <w:p w:rsidR="00716DFC" w:rsidRPr="00B067A3" w:rsidRDefault="00716DFC" w:rsidP="00144328">
            <w:pPr>
              <w:pStyle w:val="NormalWeb"/>
              <w:spacing w:before="0" w:beforeAutospacing="0" w:after="120" w:afterAutospacing="0" w:line="276" w:lineRule="auto"/>
              <w:rPr>
                <w:color w:val="000000"/>
              </w:rPr>
            </w:pPr>
            <w:r>
              <w:rPr>
                <w:color w:val="000000"/>
              </w:rPr>
              <w:t>- User hit the enter key</w:t>
            </w:r>
          </w:p>
        </w:tc>
      </w:tr>
      <w:tr w:rsidR="00716DFC" w:rsidTr="00144328">
        <w:tc>
          <w:tcPr>
            <w:tcW w:w="152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16DFC" w:rsidRDefault="00716DFC" w:rsidP="00144328">
            <w:pPr>
              <w:pStyle w:val="NormalWeb"/>
              <w:spacing w:before="0" w:beforeAutospacing="0" w:after="120" w:afterAutospacing="0" w:line="276" w:lineRule="auto"/>
            </w:pPr>
            <w:r>
              <w:rPr>
                <w:color w:val="000000"/>
              </w:rPr>
              <w:t>Expected Output</w:t>
            </w:r>
          </w:p>
        </w:tc>
        <w:tc>
          <w:tcPr>
            <w:tcW w:w="782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16DFC" w:rsidRDefault="00716DFC" w:rsidP="00144328">
            <w:pPr>
              <w:pStyle w:val="NormalWeb"/>
              <w:spacing w:before="0" w:beforeAutospacing="0" w:after="120" w:afterAutospacing="0" w:line="276" w:lineRule="auto"/>
            </w:pPr>
            <w:r>
              <w:rPr>
                <w:color w:val="000000"/>
              </w:rPr>
              <w:t>System prompts all image names</w:t>
            </w:r>
          </w:p>
        </w:tc>
      </w:tr>
    </w:tbl>
    <w:p w:rsidR="00716DFC" w:rsidRDefault="00716DFC" w:rsidP="00716DFC"/>
    <w:p w:rsidR="00716DFC" w:rsidRDefault="00716DFC" w:rsidP="00716DFC"/>
    <w:p w:rsidR="00716DFC" w:rsidRDefault="00716DFC" w:rsidP="00716DFC"/>
    <w:p w:rsidR="00716DFC" w:rsidRDefault="00716DFC" w:rsidP="00716DFC"/>
    <w:p w:rsidR="00716DFC" w:rsidRDefault="00716DFC" w:rsidP="00716DFC"/>
    <w:p w:rsidR="00716DFC" w:rsidRDefault="00716DFC" w:rsidP="00716DFC"/>
    <w:tbl>
      <w:tblPr>
        <w:tblW w:w="0" w:type="auto"/>
        <w:tblLook w:val="04A0" w:firstRow="1" w:lastRow="0" w:firstColumn="1" w:lastColumn="0" w:noHBand="0" w:noVBand="1"/>
      </w:tblPr>
      <w:tblGrid>
        <w:gridCol w:w="1522"/>
        <w:gridCol w:w="7822"/>
      </w:tblGrid>
      <w:tr w:rsidR="00716DFC" w:rsidTr="00144328">
        <w:trPr>
          <w:trHeight w:val="303"/>
        </w:trPr>
        <w:tc>
          <w:tcPr>
            <w:tcW w:w="0" w:type="auto"/>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16DFC" w:rsidRDefault="00716DFC" w:rsidP="00144328">
            <w:pPr>
              <w:pStyle w:val="NormalWeb"/>
              <w:spacing w:before="0" w:beforeAutospacing="0" w:after="120" w:afterAutospacing="0" w:line="276" w:lineRule="auto"/>
              <w:jc w:val="center"/>
            </w:pPr>
            <w:r>
              <w:rPr>
                <w:color w:val="000000"/>
              </w:rPr>
              <w:lastRenderedPageBreak/>
              <w:t>SPW5_115T19 - Sunny</w:t>
            </w:r>
          </w:p>
        </w:tc>
      </w:tr>
      <w:tr w:rsidR="00716DFC" w:rsidTr="00144328">
        <w:tc>
          <w:tcPr>
            <w:tcW w:w="152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16DFC" w:rsidRDefault="00716DFC" w:rsidP="00144328">
            <w:pPr>
              <w:pStyle w:val="NormalWeb"/>
              <w:spacing w:before="0" w:beforeAutospacing="0" w:after="120" w:afterAutospacing="0" w:line="276" w:lineRule="auto"/>
            </w:pPr>
            <w:r>
              <w:rPr>
                <w:color w:val="000000"/>
              </w:rPr>
              <w:t>Purpose</w:t>
            </w:r>
          </w:p>
        </w:tc>
        <w:tc>
          <w:tcPr>
            <w:tcW w:w="782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16DFC" w:rsidRDefault="00716DFC" w:rsidP="00144328">
            <w:pPr>
              <w:pStyle w:val="NormalWeb"/>
              <w:spacing w:before="0" w:beforeAutospacing="0" w:after="120" w:afterAutospacing="0" w:line="276" w:lineRule="auto"/>
            </w:pPr>
            <w:r>
              <w:rPr>
                <w:color w:val="000000"/>
              </w:rPr>
              <w:t>Test if the system allows head professor to change the image’s status</w:t>
            </w:r>
          </w:p>
        </w:tc>
      </w:tr>
      <w:tr w:rsidR="00716DFC" w:rsidTr="00144328">
        <w:tc>
          <w:tcPr>
            <w:tcW w:w="152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16DFC" w:rsidRDefault="00716DFC" w:rsidP="00144328">
            <w:pPr>
              <w:pStyle w:val="NormalWeb"/>
              <w:spacing w:before="0" w:beforeAutospacing="0" w:after="120" w:afterAutospacing="0" w:line="276" w:lineRule="auto"/>
            </w:pPr>
            <w:r>
              <w:rPr>
                <w:color w:val="000000"/>
              </w:rPr>
              <w:t>Test Setup</w:t>
            </w:r>
          </w:p>
        </w:tc>
        <w:tc>
          <w:tcPr>
            <w:tcW w:w="782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16DFC" w:rsidRDefault="00716DFC" w:rsidP="00144328">
            <w:pPr>
              <w:pStyle w:val="NormalWeb"/>
              <w:spacing w:before="0" w:beforeAutospacing="0" w:after="120" w:afterAutospacing="0" w:line="276" w:lineRule="auto"/>
              <w:rPr>
                <w:color w:val="000000"/>
              </w:rPr>
            </w:pPr>
            <w:r>
              <w:rPr>
                <w:color w:val="000000"/>
              </w:rPr>
              <w:t>- Head professor is logged in</w:t>
            </w:r>
          </w:p>
          <w:p w:rsidR="00716DFC" w:rsidRDefault="00716DFC" w:rsidP="00144328">
            <w:pPr>
              <w:pStyle w:val="NormalWeb"/>
              <w:spacing w:before="0" w:beforeAutospacing="0" w:after="120" w:afterAutospacing="0" w:line="276" w:lineRule="auto"/>
            </w:pPr>
            <w:r>
              <w:rPr>
                <w:color w:val="000000"/>
              </w:rPr>
              <w:t xml:space="preserve">- </w:t>
            </w:r>
            <w:r>
              <w:t>Head Professor went to Admin tab and clicked on VM-Images button</w:t>
            </w:r>
          </w:p>
        </w:tc>
      </w:tr>
      <w:tr w:rsidR="00716DFC" w:rsidTr="00144328">
        <w:tc>
          <w:tcPr>
            <w:tcW w:w="152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16DFC" w:rsidRDefault="00716DFC" w:rsidP="00144328">
            <w:pPr>
              <w:pStyle w:val="NormalWeb"/>
              <w:spacing w:before="0" w:beforeAutospacing="0" w:after="120" w:afterAutospacing="0" w:line="276" w:lineRule="auto"/>
            </w:pPr>
            <w:r>
              <w:rPr>
                <w:color w:val="000000"/>
              </w:rPr>
              <w:t>Input</w:t>
            </w:r>
          </w:p>
        </w:tc>
        <w:tc>
          <w:tcPr>
            <w:tcW w:w="782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16DFC" w:rsidRPr="00225329" w:rsidRDefault="00716DFC" w:rsidP="00144328">
            <w:pPr>
              <w:pStyle w:val="NormalWeb"/>
              <w:spacing w:before="0" w:beforeAutospacing="0" w:after="120" w:afterAutospacing="0" w:line="276" w:lineRule="auto"/>
              <w:rPr>
                <w:color w:val="000000"/>
              </w:rPr>
            </w:pPr>
            <w:r>
              <w:rPr>
                <w:color w:val="000000"/>
              </w:rPr>
              <w:t>- User clicks on change image status icon</w:t>
            </w:r>
          </w:p>
        </w:tc>
      </w:tr>
      <w:tr w:rsidR="00716DFC" w:rsidTr="00144328">
        <w:tc>
          <w:tcPr>
            <w:tcW w:w="152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16DFC" w:rsidRDefault="00716DFC" w:rsidP="00144328">
            <w:pPr>
              <w:pStyle w:val="NormalWeb"/>
              <w:spacing w:before="0" w:beforeAutospacing="0" w:after="120" w:afterAutospacing="0" w:line="276" w:lineRule="auto"/>
            </w:pPr>
            <w:r>
              <w:rPr>
                <w:color w:val="000000"/>
              </w:rPr>
              <w:t>Expected Output</w:t>
            </w:r>
          </w:p>
        </w:tc>
        <w:tc>
          <w:tcPr>
            <w:tcW w:w="782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16DFC" w:rsidRDefault="00716DFC" w:rsidP="00144328">
            <w:pPr>
              <w:pStyle w:val="NormalWeb"/>
              <w:spacing w:before="0" w:beforeAutospacing="0" w:after="120" w:afterAutospacing="0" w:line="276" w:lineRule="auto"/>
            </w:pPr>
            <w:r>
              <w:t xml:space="preserve">System changes the image status </w:t>
            </w:r>
          </w:p>
        </w:tc>
      </w:tr>
    </w:tbl>
    <w:p w:rsidR="00716DFC" w:rsidRDefault="00716DFC" w:rsidP="00716DFC"/>
    <w:tbl>
      <w:tblPr>
        <w:tblW w:w="0" w:type="auto"/>
        <w:tblLook w:val="04A0" w:firstRow="1" w:lastRow="0" w:firstColumn="1" w:lastColumn="0" w:noHBand="0" w:noVBand="1"/>
      </w:tblPr>
      <w:tblGrid>
        <w:gridCol w:w="1522"/>
        <w:gridCol w:w="7822"/>
      </w:tblGrid>
      <w:tr w:rsidR="00716DFC" w:rsidTr="00144328">
        <w:tc>
          <w:tcPr>
            <w:tcW w:w="0" w:type="auto"/>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16DFC" w:rsidRDefault="00716DFC" w:rsidP="00144328">
            <w:pPr>
              <w:pStyle w:val="NormalWeb"/>
              <w:spacing w:before="0" w:beforeAutospacing="0" w:after="120" w:afterAutospacing="0" w:line="276" w:lineRule="auto"/>
              <w:jc w:val="center"/>
            </w:pPr>
            <w:r>
              <w:rPr>
                <w:color w:val="000000"/>
              </w:rPr>
              <w:t>SPW5_115T20 - Rainy</w:t>
            </w:r>
          </w:p>
        </w:tc>
      </w:tr>
      <w:tr w:rsidR="00716DFC" w:rsidTr="00144328">
        <w:tc>
          <w:tcPr>
            <w:tcW w:w="152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16DFC" w:rsidRDefault="00716DFC" w:rsidP="00144328">
            <w:pPr>
              <w:pStyle w:val="NormalWeb"/>
              <w:spacing w:before="0" w:beforeAutospacing="0" w:after="120" w:afterAutospacing="0" w:line="276" w:lineRule="auto"/>
            </w:pPr>
            <w:r>
              <w:rPr>
                <w:color w:val="000000"/>
              </w:rPr>
              <w:t>Purpose</w:t>
            </w:r>
          </w:p>
        </w:tc>
        <w:tc>
          <w:tcPr>
            <w:tcW w:w="782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16DFC" w:rsidRDefault="00716DFC" w:rsidP="00144328">
            <w:pPr>
              <w:pStyle w:val="NormalWeb"/>
              <w:spacing w:before="0" w:beforeAutospacing="0" w:after="120" w:afterAutospacing="0" w:line="276" w:lineRule="auto"/>
            </w:pPr>
            <w:r>
              <w:rPr>
                <w:color w:val="000000"/>
              </w:rPr>
              <w:t>Test if the system allows head professor to change the image’s status</w:t>
            </w:r>
          </w:p>
        </w:tc>
      </w:tr>
      <w:tr w:rsidR="00716DFC" w:rsidTr="00144328">
        <w:tc>
          <w:tcPr>
            <w:tcW w:w="152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16DFC" w:rsidRDefault="00716DFC" w:rsidP="00144328">
            <w:pPr>
              <w:pStyle w:val="NormalWeb"/>
              <w:spacing w:before="0" w:beforeAutospacing="0" w:after="120" w:afterAutospacing="0" w:line="276" w:lineRule="auto"/>
            </w:pPr>
            <w:r>
              <w:rPr>
                <w:color w:val="000000"/>
              </w:rPr>
              <w:t>Test Setup</w:t>
            </w:r>
          </w:p>
        </w:tc>
        <w:tc>
          <w:tcPr>
            <w:tcW w:w="782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16DFC" w:rsidRDefault="00716DFC" w:rsidP="00144328">
            <w:pPr>
              <w:pStyle w:val="NormalWeb"/>
              <w:spacing w:before="0" w:beforeAutospacing="0" w:after="120" w:afterAutospacing="0" w:line="276" w:lineRule="auto"/>
              <w:rPr>
                <w:color w:val="000000"/>
              </w:rPr>
            </w:pPr>
            <w:r>
              <w:rPr>
                <w:color w:val="000000"/>
              </w:rPr>
              <w:t>- Head professor is logged in</w:t>
            </w:r>
          </w:p>
          <w:p w:rsidR="00716DFC" w:rsidRDefault="00716DFC" w:rsidP="00144328">
            <w:pPr>
              <w:pStyle w:val="NormalWeb"/>
              <w:spacing w:before="0" w:beforeAutospacing="0" w:after="120" w:afterAutospacing="0" w:line="276" w:lineRule="auto"/>
            </w:pPr>
            <w:r>
              <w:rPr>
                <w:color w:val="000000"/>
              </w:rPr>
              <w:t xml:space="preserve">- </w:t>
            </w:r>
            <w:r>
              <w:t>Head Professor went to Admin tab and clicked on VM-Images button</w:t>
            </w:r>
          </w:p>
        </w:tc>
      </w:tr>
      <w:tr w:rsidR="00716DFC" w:rsidTr="00144328">
        <w:tc>
          <w:tcPr>
            <w:tcW w:w="152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16DFC" w:rsidRDefault="00716DFC" w:rsidP="00144328">
            <w:pPr>
              <w:pStyle w:val="NormalWeb"/>
              <w:spacing w:before="0" w:beforeAutospacing="0" w:after="120" w:afterAutospacing="0" w:line="276" w:lineRule="auto"/>
            </w:pPr>
            <w:r>
              <w:rPr>
                <w:color w:val="000000"/>
              </w:rPr>
              <w:t>Input</w:t>
            </w:r>
          </w:p>
        </w:tc>
        <w:tc>
          <w:tcPr>
            <w:tcW w:w="782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16DFC" w:rsidRPr="00B067A3" w:rsidRDefault="00716DFC" w:rsidP="00144328">
            <w:pPr>
              <w:pStyle w:val="NormalWeb"/>
              <w:spacing w:before="0" w:beforeAutospacing="0" w:after="120" w:afterAutospacing="0" w:line="276" w:lineRule="auto"/>
              <w:rPr>
                <w:color w:val="000000"/>
              </w:rPr>
            </w:pPr>
            <w:r>
              <w:rPr>
                <w:color w:val="000000"/>
              </w:rPr>
              <w:t>- User clicks on change image status icon</w:t>
            </w:r>
          </w:p>
        </w:tc>
      </w:tr>
      <w:tr w:rsidR="00716DFC" w:rsidTr="00144328">
        <w:tc>
          <w:tcPr>
            <w:tcW w:w="152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16DFC" w:rsidRDefault="00716DFC" w:rsidP="00144328">
            <w:pPr>
              <w:pStyle w:val="NormalWeb"/>
              <w:spacing w:before="0" w:beforeAutospacing="0" w:after="120" w:afterAutospacing="0" w:line="276" w:lineRule="auto"/>
            </w:pPr>
            <w:r>
              <w:rPr>
                <w:color w:val="000000"/>
              </w:rPr>
              <w:t>Expected Output</w:t>
            </w:r>
          </w:p>
        </w:tc>
        <w:tc>
          <w:tcPr>
            <w:tcW w:w="782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16DFC" w:rsidRDefault="00716DFC" w:rsidP="00144328">
            <w:pPr>
              <w:pStyle w:val="NormalWeb"/>
              <w:spacing w:before="0" w:beforeAutospacing="0" w:after="120" w:afterAutospacing="0" w:line="276" w:lineRule="auto"/>
            </w:pPr>
            <w:r>
              <w:rPr>
                <w:color w:val="000000"/>
              </w:rPr>
              <w:t>System change image status</w:t>
            </w:r>
          </w:p>
        </w:tc>
      </w:tr>
    </w:tbl>
    <w:p w:rsidR="00716DFC" w:rsidRDefault="00716DFC" w:rsidP="00716DFC"/>
    <w:p w:rsidR="00716DFC" w:rsidRDefault="00716DFC" w:rsidP="00716DFC"/>
    <w:p w:rsidR="00716DFC" w:rsidRDefault="00716DFC" w:rsidP="00716DFC"/>
    <w:p w:rsidR="00716DFC" w:rsidRDefault="00716DFC" w:rsidP="00716DFC"/>
    <w:p w:rsidR="00716DFC" w:rsidRDefault="00716DFC" w:rsidP="00716DFC"/>
    <w:p w:rsidR="00716DFC" w:rsidRDefault="00716DFC" w:rsidP="00716DFC"/>
    <w:p w:rsidR="00716DFC" w:rsidRDefault="00716DFC" w:rsidP="00716DFC"/>
    <w:p w:rsidR="00716DFC" w:rsidRDefault="00716DFC" w:rsidP="00716DFC"/>
    <w:p w:rsidR="00716DFC" w:rsidRDefault="00716DFC" w:rsidP="00716DFC"/>
    <w:p w:rsidR="00716DFC" w:rsidRDefault="00716DFC" w:rsidP="00716DFC"/>
    <w:tbl>
      <w:tblPr>
        <w:tblW w:w="0" w:type="auto"/>
        <w:tblLook w:val="04A0" w:firstRow="1" w:lastRow="0" w:firstColumn="1" w:lastColumn="0" w:noHBand="0" w:noVBand="1"/>
      </w:tblPr>
      <w:tblGrid>
        <w:gridCol w:w="1522"/>
        <w:gridCol w:w="7822"/>
      </w:tblGrid>
      <w:tr w:rsidR="00716DFC" w:rsidTr="00144328">
        <w:trPr>
          <w:trHeight w:val="303"/>
        </w:trPr>
        <w:tc>
          <w:tcPr>
            <w:tcW w:w="0" w:type="auto"/>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16DFC" w:rsidRDefault="00716DFC" w:rsidP="00144328">
            <w:pPr>
              <w:pStyle w:val="NormalWeb"/>
              <w:spacing w:before="0" w:beforeAutospacing="0" w:after="120" w:afterAutospacing="0" w:line="276" w:lineRule="auto"/>
              <w:jc w:val="center"/>
            </w:pPr>
            <w:r>
              <w:rPr>
                <w:color w:val="000000"/>
              </w:rPr>
              <w:lastRenderedPageBreak/>
              <w:t>SPW5_112T21 - Sunny</w:t>
            </w:r>
          </w:p>
        </w:tc>
      </w:tr>
      <w:tr w:rsidR="00716DFC" w:rsidTr="00144328">
        <w:tc>
          <w:tcPr>
            <w:tcW w:w="152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16DFC" w:rsidRDefault="00716DFC" w:rsidP="00144328">
            <w:pPr>
              <w:pStyle w:val="NormalWeb"/>
              <w:spacing w:before="0" w:beforeAutospacing="0" w:after="120" w:afterAutospacing="0" w:line="276" w:lineRule="auto"/>
            </w:pPr>
            <w:r>
              <w:rPr>
                <w:color w:val="000000"/>
              </w:rPr>
              <w:t>Purpose</w:t>
            </w:r>
          </w:p>
        </w:tc>
        <w:tc>
          <w:tcPr>
            <w:tcW w:w="782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16DFC" w:rsidRDefault="00716DFC" w:rsidP="00144328">
            <w:pPr>
              <w:pStyle w:val="NormalWeb"/>
              <w:spacing w:before="0" w:beforeAutospacing="0" w:after="120" w:afterAutospacing="0" w:line="276" w:lineRule="auto"/>
            </w:pPr>
            <w:r>
              <w:rPr>
                <w:color w:val="000000"/>
              </w:rPr>
              <w:t>Test if the system allows head professor to set/modify the default email for vm creation</w:t>
            </w:r>
          </w:p>
        </w:tc>
      </w:tr>
      <w:tr w:rsidR="00716DFC" w:rsidTr="00144328">
        <w:tc>
          <w:tcPr>
            <w:tcW w:w="152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16DFC" w:rsidRDefault="00716DFC" w:rsidP="00144328">
            <w:pPr>
              <w:pStyle w:val="NormalWeb"/>
              <w:spacing w:before="0" w:beforeAutospacing="0" w:after="120" w:afterAutospacing="0" w:line="276" w:lineRule="auto"/>
            </w:pPr>
            <w:r>
              <w:rPr>
                <w:color w:val="000000"/>
              </w:rPr>
              <w:t>Test Setup</w:t>
            </w:r>
          </w:p>
        </w:tc>
        <w:tc>
          <w:tcPr>
            <w:tcW w:w="782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16DFC" w:rsidRDefault="00716DFC" w:rsidP="00144328">
            <w:pPr>
              <w:pStyle w:val="NormalWeb"/>
              <w:spacing w:before="0" w:beforeAutospacing="0" w:after="120" w:afterAutospacing="0" w:line="276" w:lineRule="auto"/>
              <w:rPr>
                <w:color w:val="000000"/>
              </w:rPr>
            </w:pPr>
            <w:r>
              <w:rPr>
                <w:color w:val="000000"/>
              </w:rPr>
              <w:t>- Head professor is logged in</w:t>
            </w:r>
          </w:p>
          <w:p w:rsidR="00716DFC" w:rsidRDefault="00716DFC" w:rsidP="00144328">
            <w:pPr>
              <w:pStyle w:val="NormalWeb"/>
              <w:spacing w:before="0" w:beforeAutospacing="0" w:after="120" w:afterAutospacing="0" w:line="276" w:lineRule="auto"/>
            </w:pPr>
            <w:r>
              <w:rPr>
                <w:color w:val="000000"/>
              </w:rPr>
              <w:t xml:space="preserve">- </w:t>
            </w:r>
            <w:r>
              <w:t>Head Professor went to Admin tab and to Set Default Email for VM Creation      form</w:t>
            </w:r>
          </w:p>
        </w:tc>
      </w:tr>
      <w:tr w:rsidR="00716DFC" w:rsidTr="00144328">
        <w:tc>
          <w:tcPr>
            <w:tcW w:w="152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16DFC" w:rsidRDefault="00716DFC" w:rsidP="00144328">
            <w:pPr>
              <w:pStyle w:val="NormalWeb"/>
              <w:spacing w:before="0" w:beforeAutospacing="0" w:after="120" w:afterAutospacing="0" w:line="276" w:lineRule="auto"/>
            </w:pPr>
            <w:r>
              <w:rPr>
                <w:color w:val="000000"/>
              </w:rPr>
              <w:t>Input</w:t>
            </w:r>
          </w:p>
        </w:tc>
        <w:tc>
          <w:tcPr>
            <w:tcW w:w="782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16DFC" w:rsidRDefault="00716DFC" w:rsidP="00144328">
            <w:pPr>
              <w:pStyle w:val="NormalWeb"/>
              <w:spacing w:before="0" w:beforeAutospacing="0" w:after="120" w:afterAutospacing="0" w:line="276" w:lineRule="auto"/>
              <w:rPr>
                <w:color w:val="000000"/>
              </w:rPr>
            </w:pPr>
            <w:r>
              <w:rPr>
                <w:color w:val="000000"/>
              </w:rPr>
              <w:t>- Valid email address</w:t>
            </w:r>
          </w:p>
          <w:p w:rsidR="00716DFC" w:rsidRDefault="00716DFC" w:rsidP="00144328">
            <w:pPr>
              <w:pStyle w:val="NormalWeb"/>
              <w:spacing w:before="0" w:beforeAutospacing="0" w:after="120" w:afterAutospacing="0" w:line="276" w:lineRule="auto"/>
            </w:pPr>
            <w:r>
              <w:rPr>
                <w:color w:val="000000"/>
              </w:rPr>
              <w:t xml:space="preserve">- User clicks on Set Default Email button </w:t>
            </w:r>
          </w:p>
        </w:tc>
      </w:tr>
      <w:tr w:rsidR="00716DFC" w:rsidTr="00144328">
        <w:tc>
          <w:tcPr>
            <w:tcW w:w="152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16DFC" w:rsidRDefault="00716DFC" w:rsidP="00144328">
            <w:pPr>
              <w:pStyle w:val="NormalWeb"/>
              <w:spacing w:before="0" w:beforeAutospacing="0" w:after="120" w:afterAutospacing="0" w:line="276" w:lineRule="auto"/>
            </w:pPr>
            <w:r>
              <w:rPr>
                <w:color w:val="000000"/>
              </w:rPr>
              <w:t>Expected Output</w:t>
            </w:r>
          </w:p>
        </w:tc>
        <w:tc>
          <w:tcPr>
            <w:tcW w:w="782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16DFC" w:rsidRDefault="00716DFC" w:rsidP="00144328">
            <w:pPr>
              <w:pStyle w:val="NormalWeb"/>
              <w:spacing w:before="0" w:beforeAutospacing="0" w:after="120" w:afterAutospacing="0" w:line="276" w:lineRule="auto"/>
            </w:pPr>
            <w:r>
              <w:t>System updates default email value into database</w:t>
            </w:r>
          </w:p>
        </w:tc>
      </w:tr>
    </w:tbl>
    <w:p w:rsidR="00716DFC" w:rsidRDefault="00716DFC" w:rsidP="00716DFC"/>
    <w:tbl>
      <w:tblPr>
        <w:tblW w:w="0" w:type="auto"/>
        <w:tblLook w:val="04A0" w:firstRow="1" w:lastRow="0" w:firstColumn="1" w:lastColumn="0" w:noHBand="0" w:noVBand="1"/>
      </w:tblPr>
      <w:tblGrid>
        <w:gridCol w:w="1522"/>
        <w:gridCol w:w="7822"/>
      </w:tblGrid>
      <w:tr w:rsidR="00716DFC" w:rsidTr="00144328">
        <w:tc>
          <w:tcPr>
            <w:tcW w:w="0" w:type="auto"/>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16DFC" w:rsidRDefault="00716DFC" w:rsidP="00144328">
            <w:pPr>
              <w:pStyle w:val="NormalWeb"/>
              <w:spacing w:before="0" w:beforeAutospacing="0" w:after="120" w:afterAutospacing="0" w:line="276" w:lineRule="auto"/>
              <w:jc w:val="center"/>
            </w:pPr>
            <w:r>
              <w:rPr>
                <w:color w:val="000000"/>
              </w:rPr>
              <w:t>SPW5_112T22 - Rainy</w:t>
            </w:r>
          </w:p>
        </w:tc>
      </w:tr>
      <w:tr w:rsidR="00716DFC" w:rsidTr="00144328">
        <w:tc>
          <w:tcPr>
            <w:tcW w:w="152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16DFC" w:rsidRDefault="00716DFC" w:rsidP="00144328">
            <w:pPr>
              <w:pStyle w:val="NormalWeb"/>
              <w:spacing w:before="0" w:beforeAutospacing="0" w:after="120" w:afterAutospacing="0" w:line="276" w:lineRule="auto"/>
            </w:pPr>
            <w:r>
              <w:rPr>
                <w:color w:val="000000"/>
              </w:rPr>
              <w:t>Purpose</w:t>
            </w:r>
          </w:p>
        </w:tc>
        <w:tc>
          <w:tcPr>
            <w:tcW w:w="782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16DFC" w:rsidRDefault="00716DFC" w:rsidP="00144328">
            <w:pPr>
              <w:pStyle w:val="NormalWeb"/>
              <w:spacing w:before="0" w:beforeAutospacing="0" w:after="120" w:afterAutospacing="0" w:line="276" w:lineRule="auto"/>
            </w:pPr>
            <w:r>
              <w:rPr>
                <w:color w:val="000000"/>
              </w:rPr>
              <w:t>Test if the system allows head professor to set/modify the default email for vm creation</w:t>
            </w:r>
          </w:p>
        </w:tc>
      </w:tr>
      <w:tr w:rsidR="00716DFC" w:rsidTr="00144328">
        <w:tc>
          <w:tcPr>
            <w:tcW w:w="152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16DFC" w:rsidRDefault="00716DFC" w:rsidP="00144328">
            <w:pPr>
              <w:pStyle w:val="NormalWeb"/>
              <w:spacing w:before="0" w:beforeAutospacing="0" w:after="120" w:afterAutospacing="0" w:line="276" w:lineRule="auto"/>
            </w:pPr>
            <w:r>
              <w:rPr>
                <w:color w:val="000000"/>
              </w:rPr>
              <w:t>Test Setup</w:t>
            </w:r>
          </w:p>
        </w:tc>
        <w:tc>
          <w:tcPr>
            <w:tcW w:w="782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16DFC" w:rsidRDefault="00716DFC" w:rsidP="00144328">
            <w:pPr>
              <w:pStyle w:val="NormalWeb"/>
              <w:spacing w:before="0" w:beforeAutospacing="0" w:after="120" w:afterAutospacing="0" w:line="276" w:lineRule="auto"/>
              <w:rPr>
                <w:color w:val="000000"/>
              </w:rPr>
            </w:pPr>
            <w:r>
              <w:rPr>
                <w:color w:val="000000"/>
              </w:rPr>
              <w:t>- Head professor is logged in</w:t>
            </w:r>
          </w:p>
          <w:p w:rsidR="00716DFC" w:rsidRDefault="00716DFC" w:rsidP="00144328">
            <w:pPr>
              <w:pStyle w:val="NormalWeb"/>
              <w:spacing w:before="0" w:beforeAutospacing="0" w:after="120" w:afterAutospacing="0" w:line="276" w:lineRule="auto"/>
            </w:pPr>
            <w:r>
              <w:rPr>
                <w:color w:val="000000"/>
              </w:rPr>
              <w:t xml:space="preserve">- </w:t>
            </w:r>
            <w:r>
              <w:t>Head Professor went to Admin tab and to Set Default Email for VM Creation      form</w:t>
            </w:r>
          </w:p>
        </w:tc>
      </w:tr>
      <w:tr w:rsidR="00716DFC" w:rsidTr="00144328">
        <w:tc>
          <w:tcPr>
            <w:tcW w:w="152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16DFC" w:rsidRDefault="00716DFC" w:rsidP="00144328">
            <w:pPr>
              <w:pStyle w:val="NormalWeb"/>
              <w:spacing w:before="0" w:beforeAutospacing="0" w:after="120" w:afterAutospacing="0" w:line="276" w:lineRule="auto"/>
            </w:pPr>
            <w:r>
              <w:rPr>
                <w:color w:val="000000"/>
              </w:rPr>
              <w:t>Input</w:t>
            </w:r>
          </w:p>
        </w:tc>
        <w:tc>
          <w:tcPr>
            <w:tcW w:w="782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16DFC" w:rsidRDefault="00716DFC" w:rsidP="00144328">
            <w:pPr>
              <w:pStyle w:val="NormalWeb"/>
              <w:spacing w:before="0" w:beforeAutospacing="0" w:after="120" w:afterAutospacing="0" w:line="276" w:lineRule="auto"/>
              <w:rPr>
                <w:color w:val="000000"/>
              </w:rPr>
            </w:pPr>
            <w:r>
              <w:rPr>
                <w:color w:val="000000"/>
              </w:rPr>
              <w:t>- invalid email address</w:t>
            </w:r>
          </w:p>
          <w:p w:rsidR="00716DFC" w:rsidRPr="00B067A3" w:rsidRDefault="00716DFC" w:rsidP="00144328">
            <w:pPr>
              <w:pStyle w:val="NormalWeb"/>
              <w:spacing w:before="0" w:beforeAutospacing="0" w:after="120" w:afterAutospacing="0" w:line="276" w:lineRule="auto"/>
              <w:rPr>
                <w:color w:val="000000"/>
              </w:rPr>
            </w:pPr>
            <w:r>
              <w:rPr>
                <w:color w:val="000000"/>
              </w:rPr>
              <w:t>- User clicks on Set Default Email button</w:t>
            </w:r>
          </w:p>
        </w:tc>
      </w:tr>
      <w:tr w:rsidR="00716DFC" w:rsidTr="00144328">
        <w:tc>
          <w:tcPr>
            <w:tcW w:w="152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16DFC" w:rsidRDefault="00716DFC" w:rsidP="00144328">
            <w:pPr>
              <w:pStyle w:val="NormalWeb"/>
              <w:spacing w:before="0" w:beforeAutospacing="0" w:after="120" w:afterAutospacing="0" w:line="276" w:lineRule="auto"/>
            </w:pPr>
            <w:r>
              <w:rPr>
                <w:color w:val="000000"/>
              </w:rPr>
              <w:t>Expected Output</w:t>
            </w:r>
          </w:p>
        </w:tc>
        <w:tc>
          <w:tcPr>
            <w:tcW w:w="782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16DFC" w:rsidRDefault="00716DFC" w:rsidP="00144328">
            <w:pPr>
              <w:pStyle w:val="NormalWeb"/>
              <w:spacing w:before="0" w:beforeAutospacing="0" w:after="120" w:afterAutospacing="0" w:line="276" w:lineRule="auto"/>
            </w:pPr>
            <w:r>
              <w:rPr>
                <w:color w:val="000000"/>
              </w:rPr>
              <w:t>System prompts invalid email address error message</w:t>
            </w:r>
          </w:p>
        </w:tc>
      </w:tr>
    </w:tbl>
    <w:p w:rsidR="00716DFC" w:rsidRDefault="00716DFC" w:rsidP="00716DFC"/>
    <w:p w:rsidR="00716DFC" w:rsidRDefault="00716DFC" w:rsidP="00716DFC"/>
    <w:p w:rsidR="00716DFC" w:rsidRDefault="00716DFC" w:rsidP="00716DFC"/>
    <w:p w:rsidR="00716DFC" w:rsidRDefault="00716DFC" w:rsidP="00716DFC"/>
    <w:tbl>
      <w:tblPr>
        <w:tblW w:w="0" w:type="auto"/>
        <w:tblLook w:val="04A0" w:firstRow="1" w:lastRow="0" w:firstColumn="1" w:lastColumn="0" w:noHBand="0" w:noVBand="1"/>
      </w:tblPr>
      <w:tblGrid>
        <w:gridCol w:w="1522"/>
        <w:gridCol w:w="7822"/>
      </w:tblGrid>
      <w:tr w:rsidR="00716DFC" w:rsidTr="00144328">
        <w:trPr>
          <w:trHeight w:val="303"/>
        </w:trPr>
        <w:tc>
          <w:tcPr>
            <w:tcW w:w="0" w:type="auto"/>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16DFC" w:rsidRDefault="00716DFC" w:rsidP="00144328">
            <w:pPr>
              <w:pStyle w:val="NormalWeb"/>
              <w:spacing w:before="0" w:beforeAutospacing="0" w:after="120" w:afterAutospacing="0" w:line="276" w:lineRule="auto"/>
              <w:jc w:val="center"/>
            </w:pPr>
            <w:r>
              <w:rPr>
                <w:color w:val="000000"/>
              </w:rPr>
              <w:lastRenderedPageBreak/>
              <w:t>SPW5_T23 - Sunny</w:t>
            </w:r>
          </w:p>
        </w:tc>
      </w:tr>
      <w:tr w:rsidR="00716DFC" w:rsidTr="00144328">
        <w:tc>
          <w:tcPr>
            <w:tcW w:w="152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16DFC" w:rsidRDefault="00716DFC" w:rsidP="00144328">
            <w:pPr>
              <w:pStyle w:val="NormalWeb"/>
              <w:spacing w:before="0" w:beforeAutospacing="0" w:after="120" w:afterAutospacing="0" w:line="276" w:lineRule="auto"/>
            </w:pPr>
            <w:r>
              <w:rPr>
                <w:color w:val="000000"/>
              </w:rPr>
              <w:t>Purpose</w:t>
            </w:r>
          </w:p>
        </w:tc>
        <w:tc>
          <w:tcPr>
            <w:tcW w:w="782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16DFC" w:rsidRDefault="00716DFC" w:rsidP="00144328">
            <w:pPr>
              <w:pStyle w:val="NormalWeb"/>
              <w:spacing w:before="0" w:beforeAutospacing="0" w:after="120" w:afterAutospacing="0" w:line="276" w:lineRule="auto"/>
            </w:pPr>
            <w:r>
              <w:rPr>
                <w:color w:val="000000"/>
              </w:rPr>
              <w:t>Test if the system allows head professor to filter users</w:t>
            </w:r>
          </w:p>
        </w:tc>
      </w:tr>
      <w:tr w:rsidR="00716DFC" w:rsidTr="00144328">
        <w:tc>
          <w:tcPr>
            <w:tcW w:w="152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16DFC" w:rsidRDefault="00716DFC" w:rsidP="00144328">
            <w:pPr>
              <w:pStyle w:val="NormalWeb"/>
              <w:spacing w:before="0" w:beforeAutospacing="0" w:after="120" w:afterAutospacing="0" w:line="276" w:lineRule="auto"/>
            </w:pPr>
            <w:r>
              <w:rPr>
                <w:color w:val="000000"/>
              </w:rPr>
              <w:t>Test Setup</w:t>
            </w:r>
          </w:p>
        </w:tc>
        <w:tc>
          <w:tcPr>
            <w:tcW w:w="782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16DFC" w:rsidRDefault="00716DFC" w:rsidP="00144328">
            <w:pPr>
              <w:pStyle w:val="NormalWeb"/>
              <w:spacing w:before="0" w:beforeAutospacing="0" w:after="120" w:afterAutospacing="0" w:line="276" w:lineRule="auto"/>
              <w:rPr>
                <w:color w:val="000000"/>
              </w:rPr>
            </w:pPr>
            <w:r>
              <w:rPr>
                <w:color w:val="000000"/>
              </w:rPr>
              <w:t>- Head professor is logged in</w:t>
            </w:r>
          </w:p>
          <w:p w:rsidR="00716DFC" w:rsidRDefault="00716DFC" w:rsidP="00144328">
            <w:pPr>
              <w:pStyle w:val="NormalWeb"/>
              <w:spacing w:before="0" w:beforeAutospacing="0" w:after="120" w:afterAutospacing="0" w:line="276" w:lineRule="auto"/>
            </w:pPr>
            <w:r>
              <w:rPr>
                <w:color w:val="000000"/>
              </w:rPr>
              <w:t xml:space="preserve">- </w:t>
            </w:r>
            <w:r>
              <w:t>Head Professor went to Admin tab and clicked on All Users button</w:t>
            </w:r>
          </w:p>
        </w:tc>
      </w:tr>
      <w:tr w:rsidR="00716DFC" w:rsidTr="00144328">
        <w:tc>
          <w:tcPr>
            <w:tcW w:w="152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16DFC" w:rsidRDefault="00716DFC" w:rsidP="00144328">
            <w:pPr>
              <w:pStyle w:val="NormalWeb"/>
              <w:spacing w:before="0" w:beforeAutospacing="0" w:after="120" w:afterAutospacing="0" w:line="276" w:lineRule="auto"/>
            </w:pPr>
            <w:r>
              <w:rPr>
                <w:color w:val="000000"/>
              </w:rPr>
              <w:t>Input</w:t>
            </w:r>
          </w:p>
        </w:tc>
        <w:tc>
          <w:tcPr>
            <w:tcW w:w="782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16DFC" w:rsidRDefault="00716DFC" w:rsidP="00144328">
            <w:pPr>
              <w:pStyle w:val="NormalWeb"/>
              <w:spacing w:before="0" w:beforeAutospacing="0" w:after="120" w:afterAutospacing="0" w:line="276" w:lineRule="auto"/>
              <w:rPr>
                <w:color w:val="000000"/>
              </w:rPr>
            </w:pPr>
            <w:r>
              <w:rPr>
                <w:color w:val="000000"/>
              </w:rPr>
              <w:t>- User enters a value in first name filter</w:t>
            </w:r>
          </w:p>
          <w:p w:rsidR="00716DFC" w:rsidRDefault="00716DFC" w:rsidP="00144328">
            <w:pPr>
              <w:pStyle w:val="NormalWeb"/>
              <w:spacing w:before="0" w:beforeAutospacing="0" w:after="120" w:afterAutospacing="0" w:line="276" w:lineRule="auto"/>
            </w:pPr>
            <w:r>
              <w:rPr>
                <w:color w:val="000000"/>
              </w:rPr>
              <w:t xml:space="preserve">- User hits the enter key </w:t>
            </w:r>
          </w:p>
        </w:tc>
      </w:tr>
      <w:tr w:rsidR="00716DFC" w:rsidTr="00144328">
        <w:tc>
          <w:tcPr>
            <w:tcW w:w="152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16DFC" w:rsidRDefault="00716DFC" w:rsidP="00144328">
            <w:pPr>
              <w:pStyle w:val="NormalWeb"/>
              <w:spacing w:before="0" w:beforeAutospacing="0" w:after="120" w:afterAutospacing="0" w:line="276" w:lineRule="auto"/>
            </w:pPr>
            <w:r>
              <w:rPr>
                <w:color w:val="000000"/>
              </w:rPr>
              <w:t>Expected Output</w:t>
            </w:r>
          </w:p>
        </w:tc>
        <w:tc>
          <w:tcPr>
            <w:tcW w:w="782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16DFC" w:rsidRDefault="00716DFC" w:rsidP="00144328">
            <w:pPr>
              <w:pStyle w:val="NormalWeb"/>
              <w:spacing w:before="0" w:beforeAutospacing="0" w:after="120" w:afterAutospacing="0" w:line="276" w:lineRule="auto"/>
            </w:pPr>
            <w:r>
              <w:t>System prompts all users with filtered name</w:t>
            </w:r>
          </w:p>
        </w:tc>
      </w:tr>
    </w:tbl>
    <w:p w:rsidR="00716DFC" w:rsidRDefault="00716DFC" w:rsidP="00716DFC"/>
    <w:tbl>
      <w:tblPr>
        <w:tblW w:w="0" w:type="auto"/>
        <w:tblLook w:val="04A0" w:firstRow="1" w:lastRow="0" w:firstColumn="1" w:lastColumn="0" w:noHBand="0" w:noVBand="1"/>
      </w:tblPr>
      <w:tblGrid>
        <w:gridCol w:w="1522"/>
        <w:gridCol w:w="7822"/>
      </w:tblGrid>
      <w:tr w:rsidR="00716DFC" w:rsidTr="00144328">
        <w:tc>
          <w:tcPr>
            <w:tcW w:w="0" w:type="auto"/>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16DFC" w:rsidRDefault="00716DFC" w:rsidP="00144328">
            <w:pPr>
              <w:pStyle w:val="NormalWeb"/>
              <w:spacing w:before="0" w:beforeAutospacing="0" w:after="120" w:afterAutospacing="0" w:line="276" w:lineRule="auto"/>
              <w:jc w:val="center"/>
            </w:pPr>
            <w:r>
              <w:rPr>
                <w:color w:val="000000"/>
              </w:rPr>
              <w:t>SPW5_T24 - Rainy</w:t>
            </w:r>
          </w:p>
        </w:tc>
      </w:tr>
      <w:tr w:rsidR="00716DFC" w:rsidTr="00144328">
        <w:tc>
          <w:tcPr>
            <w:tcW w:w="152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16DFC" w:rsidRDefault="00716DFC" w:rsidP="00144328">
            <w:pPr>
              <w:pStyle w:val="NormalWeb"/>
              <w:spacing w:before="0" w:beforeAutospacing="0" w:after="120" w:afterAutospacing="0" w:line="276" w:lineRule="auto"/>
            </w:pPr>
            <w:r>
              <w:rPr>
                <w:color w:val="000000"/>
              </w:rPr>
              <w:t>Purpose</w:t>
            </w:r>
          </w:p>
        </w:tc>
        <w:tc>
          <w:tcPr>
            <w:tcW w:w="782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16DFC" w:rsidRDefault="00716DFC" w:rsidP="00144328">
            <w:pPr>
              <w:pStyle w:val="NormalWeb"/>
              <w:spacing w:before="0" w:beforeAutospacing="0" w:after="120" w:afterAutospacing="0" w:line="276" w:lineRule="auto"/>
            </w:pPr>
            <w:r>
              <w:rPr>
                <w:color w:val="000000"/>
              </w:rPr>
              <w:t>Test if the system allows head professor to filter users</w:t>
            </w:r>
          </w:p>
        </w:tc>
      </w:tr>
      <w:tr w:rsidR="00716DFC" w:rsidTr="00144328">
        <w:tc>
          <w:tcPr>
            <w:tcW w:w="152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16DFC" w:rsidRDefault="00716DFC" w:rsidP="00144328">
            <w:pPr>
              <w:pStyle w:val="NormalWeb"/>
              <w:spacing w:before="0" w:beforeAutospacing="0" w:after="120" w:afterAutospacing="0" w:line="276" w:lineRule="auto"/>
            </w:pPr>
            <w:r>
              <w:rPr>
                <w:color w:val="000000"/>
              </w:rPr>
              <w:t>Test Setup</w:t>
            </w:r>
          </w:p>
        </w:tc>
        <w:tc>
          <w:tcPr>
            <w:tcW w:w="782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16DFC" w:rsidRDefault="00716DFC" w:rsidP="00144328">
            <w:pPr>
              <w:pStyle w:val="NormalWeb"/>
              <w:spacing w:before="0" w:beforeAutospacing="0" w:after="120" w:afterAutospacing="0" w:line="276" w:lineRule="auto"/>
              <w:rPr>
                <w:color w:val="000000"/>
              </w:rPr>
            </w:pPr>
            <w:r>
              <w:rPr>
                <w:color w:val="000000"/>
              </w:rPr>
              <w:t>- Head professor is logged in</w:t>
            </w:r>
          </w:p>
          <w:p w:rsidR="00716DFC" w:rsidRDefault="00716DFC" w:rsidP="00144328">
            <w:pPr>
              <w:pStyle w:val="NormalWeb"/>
              <w:spacing w:before="0" w:beforeAutospacing="0" w:after="120" w:afterAutospacing="0" w:line="276" w:lineRule="auto"/>
            </w:pPr>
            <w:r>
              <w:rPr>
                <w:color w:val="000000"/>
              </w:rPr>
              <w:t xml:space="preserve">- </w:t>
            </w:r>
            <w:r>
              <w:t>Head Professor went to Admin tab and clicked on All Users button</w:t>
            </w:r>
          </w:p>
        </w:tc>
      </w:tr>
      <w:tr w:rsidR="00716DFC" w:rsidTr="00144328">
        <w:tc>
          <w:tcPr>
            <w:tcW w:w="152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16DFC" w:rsidRDefault="00716DFC" w:rsidP="00144328">
            <w:pPr>
              <w:pStyle w:val="NormalWeb"/>
              <w:spacing w:before="0" w:beforeAutospacing="0" w:after="120" w:afterAutospacing="0" w:line="276" w:lineRule="auto"/>
            </w:pPr>
            <w:r>
              <w:rPr>
                <w:color w:val="000000"/>
              </w:rPr>
              <w:t>Input</w:t>
            </w:r>
          </w:p>
        </w:tc>
        <w:tc>
          <w:tcPr>
            <w:tcW w:w="782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16DFC" w:rsidRDefault="00716DFC" w:rsidP="00144328">
            <w:pPr>
              <w:pStyle w:val="NormalWeb"/>
              <w:spacing w:before="0" w:beforeAutospacing="0" w:after="120" w:afterAutospacing="0" w:line="276" w:lineRule="auto"/>
              <w:rPr>
                <w:color w:val="000000"/>
              </w:rPr>
            </w:pPr>
            <w:r>
              <w:rPr>
                <w:color w:val="000000"/>
              </w:rPr>
              <w:t>- User does not enters a value in first name filter</w:t>
            </w:r>
          </w:p>
          <w:p w:rsidR="00716DFC" w:rsidRPr="00B067A3" w:rsidRDefault="00716DFC" w:rsidP="00144328">
            <w:pPr>
              <w:pStyle w:val="NormalWeb"/>
              <w:spacing w:before="0" w:beforeAutospacing="0" w:after="120" w:afterAutospacing="0" w:line="276" w:lineRule="auto"/>
              <w:rPr>
                <w:color w:val="000000"/>
              </w:rPr>
            </w:pPr>
            <w:r>
              <w:rPr>
                <w:color w:val="000000"/>
              </w:rPr>
              <w:t>- User hits the enter key</w:t>
            </w:r>
          </w:p>
        </w:tc>
      </w:tr>
      <w:tr w:rsidR="00716DFC" w:rsidTr="00144328">
        <w:tc>
          <w:tcPr>
            <w:tcW w:w="152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16DFC" w:rsidRDefault="00716DFC" w:rsidP="00144328">
            <w:pPr>
              <w:pStyle w:val="NormalWeb"/>
              <w:spacing w:before="0" w:beforeAutospacing="0" w:after="120" w:afterAutospacing="0" w:line="276" w:lineRule="auto"/>
            </w:pPr>
            <w:r>
              <w:rPr>
                <w:color w:val="000000"/>
              </w:rPr>
              <w:t>Expected Output</w:t>
            </w:r>
          </w:p>
        </w:tc>
        <w:tc>
          <w:tcPr>
            <w:tcW w:w="782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16DFC" w:rsidRDefault="00716DFC" w:rsidP="00144328">
            <w:pPr>
              <w:pStyle w:val="NormalWeb"/>
              <w:spacing w:before="0" w:beforeAutospacing="0" w:after="120" w:afterAutospacing="0" w:line="276" w:lineRule="auto"/>
            </w:pPr>
            <w:r>
              <w:rPr>
                <w:color w:val="000000"/>
              </w:rPr>
              <w:t>System prompts all users’ name</w:t>
            </w:r>
          </w:p>
        </w:tc>
      </w:tr>
    </w:tbl>
    <w:p w:rsidR="00716DFC" w:rsidRDefault="00716DFC" w:rsidP="00716DFC"/>
    <w:p w:rsidR="000473F5" w:rsidRDefault="000473F5" w:rsidP="00A466EC">
      <w:pPr>
        <w:spacing w:after="200" w:line="276" w:lineRule="auto"/>
        <w:jc w:val="left"/>
        <w:outlineLvl w:val="1"/>
        <w:rPr>
          <w:rFonts w:eastAsia="Times New Roman" w:cs="Times New Roman"/>
          <w:sz w:val="24"/>
          <w:szCs w:val="24"/>
        </w:rPr>
      </w:pPr>
    </w:p>
    <w:p w:rsidR="00716DFC" w:rsidRDefault="00716DFC" w:rsidP="00A466EC">
      <w:pPr>
        <w:spacing w:after="200" w:line="276" w:lineRule="auto"/>
        <w:jc w:val="left"/>
        <w:outlineLvl w:val="1"/>
        <w:rPr>
          <w:rFonts w:eastAsia="Times New Roman" w:cs="Times New Roman"/>
          <w:sz w:val="24"/>
          <w:szCs w:val="24"/>
        </w:rPr>
      </w:pPr>
    </w:p>
    <w:p w:rsidR="00716DFC" w:rsidRDefault="00716DFC" w:rsidP="00A466EC">
      <w:pPr>
        <w:spacing w:after="200" w:line="276" w:lineRule="auto"/>
        <w:jc w:val="left"/>
        <w:outlineLvl w:val="1"/>
        <w:rPr>
          <w:rFonts w:eastAsia="Times New Roman" w:cs="Times New Roman"/>
          <w:sz w:val="24"/>
          <w:szCs w:val="24"/>
        </w:rPr>
      </w:pPr>
    </w:p>
    <w:p w:rsidR="00716DFC" w:rsidRDefault="00716DFC" w:rsidP="00A466EC">
      <w:pPr>
        <w:spacing w:after="200" w:line="276" w:lineRule="auto"/>
        <w:jc w:val="left"/>
        <w:outlineLvl w:val="1"/>
        <w:rPr>
          <w:rFonts w:eastAsia="Times New Roman" w:cs="Times New Roman"/>
          <w:sz w:val="24"/>
          <w:szCs w:val="24"/>
        </w:rPr>
      </w:pPr>
    </w:p>
    <w:p w:rsidR="00716DFC" w:rsidRPr="00A466EC" w:rsidRDefault="00716DFC" w:rsidP="00A466EC">
      <w:pPr>
        <w:spacing w:after="200" w:line="276" w:lineRule="auto"/>
        <w:jc w:val="left"/>
        <w:outlineLvl w:val="1"/>
        <w:rPr>
          <w:rFonts w:eastAsia="Times New Roman" w:cs="Times New Roman"/>
          <w:sz w:val="24"/>
          <w:szCs w:val="24"/>
        </w:rPr>
      </w:pPr>
    </w:p>
    <w:p w:rsidR="000473F5" w:rsidRDefault="000473F5" w:rsidP="00C91381">
      <w:pPr>
        <w:pStyle w:val="ListParagraph"/>
        <w:numPr>
          <w:ilvl w:val="1"/>
          <w:numId w:val="14"/>
        </w:numPr>
        <w:spacing w:after="200" w:line="276" w:lineRule="auto"/>
        <w:jc w:val="left"/>
        <w:outlineLvl w:val="1"/>
        <w:rPr>
          <w:b/>
          <w:sz w:val="28"/>
          <w:szCs w:val="28"/>
        </w:rPr>
      </w:pPr>
      <w:bookmarkStart w:id="128" w:name="_Toc394049339"/>
      <w:r>
        <w:rPr>
          <w:noProof/>
        </w:rPr>
        <w:lastRenderedPageBreak/>
        <mc:AlternateContent>
          <mc:Choice Requires="wps">
            <w:drawing>
              <wp:anchor distT="0" distB="0" distL="114300" distR="114300" simplePos="0" relativeHeight="251654656" behindDoc="0" locked="0" layoutInCell="1" allowOverlap="1" wp14:anchorId="4B6B46F8" wp14:editId="6D8E7DC5">
                <wp:simplePos x="0" y="0"/>
                <wp:positionH relativeFrom="column">
                  <wp:posOffset>464185</wp:posOffset>
                </wp:positionH>
                <wp:positionV relativeFrom="paragraph">
                  <wp:posOffset>255270</wp:posOffset>
                </wp:positionV>
                <wp:extent cx="5358765" cy="0"/>
                <wp:effectExtent l="0" t="0" r="13335" b="19050"/>
                <wp:wrapNone/>
                <wp:docPr id="123" name="Straight Connector 123"/>
                <wp:cNvGraphicFramePr/>
                <a:graphic xmlns:a="http://schemas.openxmlformats.org/drawingml/2006/main">
                  <a:graphicData uri="http://schemas.microsoft.com/office/word/2010/wordprocessingShape">
                    <wps:wsp>
                      <wps:cNvCnPr/>
                      <wps:spPr>
                        <a:xfrm>
                          <a:off x="0" y="0"/>
                          <a:ext cx="5358765" cy="0"/>
                        </a:xfrm>
                        <a:prstGeom prst="line">
                          <a:avLst/>
                        </a:prstGeom>
                        <a:noFill/>
                        <a:ln w="15875" cap="flat" cmpd="sng" algn="ctr">
                          <a:solidFill>
                            <a:sysClr val="windowText" lastClr="000000"/>
                          </a:solidFill>
                          <a:prstDash val="solid"/>
                        </a:ln>
                        <a:effectLst/>
                      </wps:spPr>
                      <wps:bodyPr/>
                    </wps:wsp>
                  </a:graphicData>
                </a:graphic>
                <wp14:sizeRelH relativeFrom="page">
                  <wp14:pctWidth>0</wp14:pctWidth>
                </wp14:sizeRelH>
                <wp14:sizeRelV relativeFrom="page">
                  <wp14:pctHeight>0</wp14:pctHeight>
                </wp14:sizeRelV>
              </wp:anchor>
            </w:drawing>
          </mc:Choice>
          <mc:Fallback>
            <w:pict>
              <v:line w14:anchorId="29B6D803" id="Straight Connector 123" o:spid="_x0000_s1026" style="position:absolute;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55pt,20.1pt" to="458.5pt,2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" strokecolor="windowText" strokeweight="1.25pt"/>
            </w:pict>
          </mc:Fallback>
        </mc:AlternateContent>
      </w:r>
      <w:r>
        <w:rPr>
          <w:b/>
          <w:sz w:val="28"/>
          <w:szCs w:val="28"/>
        </w:rPr>
        <w:t>Evaluation of Tests</w:t>
      </w:r>
      <w:bookmarkEnd w:id="128"/>
      <w:r>
        <w:rPr>
          <w:b/>
          <w:sz w:val="28"/>
          <w:szCs w:val="28"/>
        </w:rPr>
        <w:br/>
      </w:r>
    </w:p>
    <w:p w:rsidR="00B931A8" w:rsidRDefault="00B931A8" w:rsidP="000473F5">
      <w:pPr>
        <w:ind w:left="720"/>
        <w:jc w:val="left"/>
        <w:rPr>
          <w:rFonts w:eastAsia="Times New Roman" w:cs="Times New Roman"/>
          <w:sz w:val="24"/>
          <w:szCs w:val="24"/>
        </w:rPr>
      </w:pPr>
    </w:p>
    <w:tbl>
      <w:tblPr>
        <w:tblStyle w:val="TableGrid"/>
        <w:tblW w:w="0" w:type="auto"/>
        <w:tblInd w:w="720" w:type="dxa"/>
        <w:tblLook w:val="04A0" w:firstRow="1" w:lastRow="0" w:firstColumn="1" w:lastColumn="0" w:noHBand="0" w:noVBand="1"/>
      </w:tblPr>
      <w:tblGrid>
        <w:gridCol w:w="2926"/>
        <w:gridCol w:w="2837"/>
        <w:gridCol w:w="2867"/>
      </w:tblGrid>
      <w:tr w:rsidR="00716DFC" w:rsidRPr="000473F5" w:rsidTr="00144328">
        <w:tc>
          <w:tcPr>
            <w:tcW w:w="2926" w:type="dxa"/>
          </w:tcPr>
          <w:p w:rsidR="00716DFC" w:rsidRPr="000473F5" w:rsidRDefault="00716DFC" w:rsidP="00144328">
            <w:pPr>
              <w:rPr>
                <w:rFonts w:eastAsia="Times New Roman" w:cs="Times New Roman"/>
                <w:b/>
                <w:sz w:val="24"/>
                <w:szCs w:val="24"/>
              </w:rPr>
            </w:pPr>
            <w:r w:rsidRPr="000473F5">
              <w:rPr>
                <w:rFonts w:eastAsia="Times New Roman" w:cs="Times New Roman"/>
                <w:b/>
                <w:sz w:val="24"/>
                <w:szCs w:val="24"/>
              </w:rPr>
              <w:t>Test</w:t>
            </w:r>
          </w:p>
        </w:tc>
        <w:tc>
          <w:tcPr>
            <w:tcW w:w="2837" w:type="dxa"/>
          </w:tcPr>
          <w:p w:rsidR="00716DFC" w:rsidRPr="000473F5" w:rsidRDefault="00716DFC" w:rsidP="00144328">
            <w:pPr>
              <w:rPr>
                <w:rFonts w:eastAsia="Times New Roman" w:cs="Times New Roman"/>
                <w:b/>
                <w:sz w:val="24"/>
                <w:szCs w:val="24"/>
              </w:rPr>
            </w:pPr>
            <w:r w:rsidRPr="000473F5">
              <w:rPr>
                <w:rFonts w:eastAsia="Times New Roman" w:cs="Times New Roman"/>
                <w:b/>
                <w:sz w:val="24"/>
                <w:szCs w:val="24"/>
              </w:rPr>
              <w:t>Type</w:t>
            </w:r>
          </w:p>
        </w:tc>
        <w:tc>
          <w:tcPr>
            <w:tcW w:w="2867" w:type="dxa"/>
          </w:tcPr>
          <w:p w:rsidR="00716DFC" w:rsidRPr="000473F5" w:rsidRDefault="00716DFC" w:rsidP="00144328">
            <w:pPr>
              <w:rPr>
                <w:rFonts w:eastAsia="Times New Roman" w:cs="Times New Roman"/>
                <w:b/>
                <w:sz w:val="24"/>
                <w:szCs w:val="24"/>
              </w:rPr>
            </w:pPr>
            <w:r w:rsidRPr="000473F5">
              <w:rPr>
                <w:rFonts w:eastAsia="Times New Roman" w:cs="Times New Roman"/>
                <w:b/>
                <w:sz w:val="24"/>
                <w:szCs w:val="24"/>
              </w:rPr>
              <w:t>Passed?</w:t>
            </w:r>
          </w:p>
        </w:tc>
      </w:tr>
      <w:tr w:rsidR="00716DFC" w:rsidTr="00144328">
        <w:tc>
          <w:tcPr>
            <w:tcW w:w="2926" w:type="dxa"/>
          </w:tcPr>
          <w:p w:rsidR="00716DFC" w:rsidRDefault="00716DFC" w:rsidP="00144328">
            <w:pPr>
              <w:rPr>
                <w:rFonts w:eastAsia="Times New Roman" w:cs="Times New Roman"/>
                <w:sz w:val="24"/>
                <w:szCs w:val="24"/>
              </w:rPr>
            </w:pPr>
            <w:r>
              <w:rPr>
                <w:color w:val="000000"/>
              </w:rPr>
              <w:t>SPW5_108T1</w:t>
            </w:r>
          </w:p>
        </w:tc>
        <w:tc>
          <w:tcPr>
            <w:tcW w:w="2837" w:type="dxa"/>
          </w:tcPr>
          <w:p w:rsidR="00716DFC" w:rsidRDefault="00716DFC" w:rsidP="00144328">
            <w:pPr>
              <w:rPr>
                <w:rFonts w:eastAsia="Times New Roman" w:cs="Times New Roman"/>
                <w:sz w:val="24"/>
                <w:szCs w:val="24"/>
              </w:rPr>
            </w:pPr>
            <w:r>
              <w:rPr>
                <w:rFonts w:eastAsia="Times New Roman" w:cs="Times New Roman"/>
                <w:sz w:val="24"/>
                <w:szCs w:val="24"/>
              </w:rPr>
              <w:t>Sunny</w:t>
            </w:r>
          </w:p>
        </w:tc>
        <w:tc>
          <w:tcPr>
            <w:tcW w:w="2867" w:type="dxa"/>
          </w:tcPr>
          <w:p w:rsidR="00716DFC" w:rsidRDefault="00716DFC" w:rsidP="00144328">
            <w:pPr>
              <w:rPr>
                <w:rFonts w:eastAsia="Times New Roman" w:cs="Times New Roman"/>
                <w:sz w:val="24"/>
                <w:szCs w:val="24"/>
              </w:rPr>
            </w:pPr>
            <w:r>
              <w:rPr>
                <w:rFonts w:eastAsia="Times New Roman" w:cs="Times New Roman"/>
                <w:sz w:val="24"/>
                <w:szCs w:val="24"/>
              </w:rPr>
              <w:t>Passed</w:t>
            </w:r>
          </w:p>
        </w:tc>
      </w:tr>
      <w:tr w:rsidR="00716DFC" w:rsidTr="00144328">
        <w:tc>
          <w:tcPr>
            <w:tcW w:w="2926" w:type="dxa"/>
          </w:tcPr>
          <w:p w:rsidR="00716DFC" w:rsidRDefault="00716DFC" w:rsidP="00144328">
            <w:pPr>
              <w:rPr>
                <w:rFonts w:eastAsia="Times New Roman" w:cs="Times New Roman"/>
                <w:sz w:val="24"/>
                <w:szCs w:val="24"/>
              </w:rPr>
            </w:pPr>
            <w:r>
              <w:rPr>
                <w:color w:val="000000"/>
              </w:rPr>
              <w:t>SPW5_108T2</w:t>
            </w:r>
          </w:p>
        </w:tc>
        <w:tc>
          <w:tcPr>
            <w:tcW w:w="2837" w:type="dxa"/>
          </w:tcPr>
          <w:p w:rsidR="00716DFC" w:rsidRDefault="00716DFC" w:rsidP="00144328">
            <w:pPr>
              <w:rPr>
                <w:rFonts w:eastAsia="Times New Roman" w:cs="Times New Roman"/>
                <w:sz w:val="24"/>
                <w:szCs w:val="24"/>
              </w:rPr>
            </w:pPr>
            <w:r>
              <w:rPr>
                <w:rFonts w:eastAsia="Times New Roman" w:cs="Times New Roman"/>
                <w:sz w:val="24"/>
                <w:szCs w:val="24"/>
              </w:rPr>
              <w:t>Rainy</w:t>
            </w:r>
          </w:p>
        </w:tc>
        <w:tc>
          <w:tcPr>
            <w:tcW w:w="2867" w:type="dxa"/>
          </w:tcPr>
          <w:p w:rsidR="00716DFC" w:rsidRDefault="00716DFC" w:rsidP="00144328">
            <w:pPr>
              <w:rPr>
                <w:rFonts w:eastAsia="Times New Roman" w:cs="Times New Roman"/>
                <w:sz w:val="24"/>
                <w:szCs w:val="24"/>
              </w:rPr>
            </w:pPr>
            <w:r>
              <w:rPr>
                <w:rFonts w:eastAsia="Times New Roman" w:cs="Times New Roman"/>
                <w:sz w:val="24"/>
                <w:szCs w:val="24"/>
              </w:rPr>
              <w:t>Passed</w:t>
            </w:r>
          </w:p>
        </w:tc>
      </w:tr>
      <w:tr w:rsidR="00716DFC" w:rsidTr="00144328">
        <w:tc>
          <w:tcPr>
            <w:tcW w:w="2926" w:type="dxa"/>
          </w:tcPr>
          <w:p w:rsidR="00716DFC" w:rsidRDefault="00716DFC" w:rsidP="00144328">
            <w:pPr>
              <w:rPr>
                <w:rFonts w:eastAsia="Times New Roman" w:cs="Times New Roman"/>
                <w:sz w:val="24"/>
                <w:szCs w:val="24"/>
              </w:rPr>
            </w:pPr>
            <w:r>
              <w:rPr>
                <w:color w:val="000000"/>
              </w:rPr>
              <w:t>SPW5_109T3</w:t>
            </w:r>
          </w:p>
        </w:tc>
        <w:tc>
          <w:tcPr>
            <w:tcW w:w="2837" w:type="dxa"/>
          </w:tcPr>
          <w:p w:rsidR="00716DFC" w:rsidRDefault="00716DFC" w:rsidP="00144328">
            <w:pPr>
              <w:rPr>
                <w:rFonts w:eastAsia="Times New Roman" w:cs="Times New Roman"/>
                <w:sz w:val="24"/>
                <w:szCs w:val="24"/>
              </w:rPr>
            </w:pPr>
            <w:r>
              <w:rPr>
                <w:rFonts w:eastAsia="Times New Roman" w:cs="Times New Roman"/>
                <w:sz w:val="24"/>
                <w:szCs w:val="24"/>
              </w:rPr>
              <w:t>Sunny</w:t>
            </w:r>
          </w:p>
        </w:tc>
        <w:tc>
          <w:tcPr>
            <w:tcW w:w="2867" w:type="dxa"/>
          </w:tcPr>
          <w:p w:rsidR="00716DFC" w:rsidRDefault="00716DFC" w:rsidP="00144328">
            <w:pPr>
              <w:rPr>
                <w:rFonts w:eastAsia="Times New Roman" w:cs="Times New Roman"/>
                <w:sz w:val="24"/>
                <w:szCs w:val="24"/>
              </w:rPr>
            </w:pPr>
            <w:r>
              <w:rPr>
                <w:rFonts w:eastAsia="Times New Roman" w:cs="Times New Roman"/>
                <w:sz w:val="24"/>
                <w:szCs w:val="24"/>
              </w:rPr>
              <w:t>Passed</w:t>
            </w:r>
          </w:p>
        </w:tc>
      </w:tr>
      <w:tr w:rsidR="00716DFC" w:rsidTr="00144328">
        <w:tc>
          <w:tcPr>
            <w:tcW w:w="2926" w:type="dxa"/>
          </w:tcPr>
          <w:p w:rsidR="00716DFC" w:rsidRDefault="00716DFC" w:rsidP="00144328">
            <w:pPr>
              <w:rPr>
                <w:rFonts w:eastAsia="Times New Roman" w:cs="Times New Roman"/>
                <w:sz w:val="24"/>
                <w:szCs w:val="24"/>
              </w:rPr>
            </w:pPr>
            <w:r>
              <w:rPr>
                <w:color w:val="000000"/>
              </w:rPr>
              <w:t>SPW5_109T4</w:t>
            </w:r>
          </w:p>
        </w:tc>
        <w:tc>
          <w:tcPr>
            <w:tcW w:w="2837" w:type="dxa"/>
          </w:tcPr>
          <w:p w:rsidR="00716DFC" w:rsidRDefault="00716DFC" w:rsidP="00144328">
            <w:pPr>
              <w:rPr>
                <w:rFonts w:eastAsia="Times New Roman" w:cs="Times New Roman"/>
                <w:sz w:val="24"/>
                <w:szCs w:val="24"/>
              </w:rPr>
            </w:pPr>
            <w:r>
              <w:rPr>
                <w:rFonts w:eastAsia="Times New Roman" w:cs="Times New Roman"/>
                <w:sz w:val="24"/>
                <w:szCs w:val="24"/>
              </w:rPr>
              <w:t>Rainy</w:t>
            </w:r>
          </w:p>
        </w:tc>
        <w:tc>
          <w:tcPr>
            <w:tcW w:w="2867" w:type="dxa"/>
          </w:tcPr>
          <w:p w:rsidR="00716DFC" w:rsidRDefault="00716DFC" w:rsidP="00144328">
            <w:pPr>
              <w:rPr>
                <w:rFonts w:eastAsia="Times New Roman" w:cs="Times New Roman"/>
                <w:sz w:val="24"/>
                <w:szCs w:val="24"/>
              </w:rPr>
            </w:pPr>
            <w:r>
              <w:rPr>
                <w:rFonts w:eastAsia="Times New Roman" w:cs="Times New Roman"/>
                <w:sz w:val="24"/>
                <w:szCs w:val="24"/>
              </w:rPr>
              <w:t>Passed</w:t>
            </w:r>
          </w:p>
        </w:tc>
      </w:tr>
      <w:tr w:rsidR="00716DFC" w:rsidTr="00144328">
        <w:tc>
          <w:tcPr>
            <w:tcW w:w="2926" w:type="dxa"/>
          </w:tcPr>
          <w:p w:rsidR="00716DFC" w:rsidRDefault="00716DFC" w:rsidP="00144328">
            <w:pPr>
              <w:rPr>
                <w:rFonts w:eastAsia="Times New Roman" w:cs="Times New Roman"/>
                <w:sz w:val="24"/>
                <w:szCs w:val="24"/>
              </w:rPr>
            </w:pPr>
            <w:r>
              <w:rPr>
                <w:color w:val="000000"/>
              </w:rPr>
              <w:t>SPW5_119T5</w:t>
            </w:r>
          </w:p>
        </w:tc>
        <w:tc>
          <w:tcPr>
            <w:tcW w:w="2837" w:type="dxa"/>
          </w:tcPr>
          <w:p w:rsidR="00716DFC" w:rsidRDefault="00716DFC" w:rsidP="00144328">
            <w:pPr>
              <w:rPr>
                <w:rFonts w:eastAsia="Times New Roman" w:cs="Times New Roman"/>
                <w:sz w:val="24"/>
                <w:szCs w:val="24"/>
              </w:rPr>
            </w:pPr>
            <w:r>
              <w:rPr>
                <w:rFonts w:eastAsia="Times New Roman" w:cs="Times New Roman"/>
                <w:sz w:val="24"/>
                <w:szCs w:val="24"/>
              </w:rPr>
              <w:t>Sunny</w:t>
            </w:r>
          </w:p>
        </w:tc>
        <w:tc>
          <w:tcPr>
            <w:tcW w:w="2867" w:type="dxa"/>
          </w:tcPr>
          <w:p w:rsidR="00716DFC" w:rsidRDefault="00716DFC" w:rsidP="00144328">
            <w:pPr>
              <w:rPr>
                <w:rFonts w:eastAsia="Times New Roman" w:cs="Times New Roman"/>
                <w:sz w:val="24"/>
                <w:szCs w:val="24"/>
              </w:rPr>
            </w:pPr>
            <w:r>
              <w:rPr>
                <w:rFonts w:eastAsia="Times New Roman" w:cs="Times New Roman"/>
                <w:sz w:val="24"/>
                <w:szCs w:val="24"/>
              </w:rPr>
              <w:t>Passed</w:t>
            </w:r>
          </w:p>
        </w:tc>
      </w:tr>
      <w:tr w:rsidR="00716DFC" w:rsidTr="00144328">
        <w:tc>
          <w:tcPr>
            <w:tcW w:w="2926" w:type="dxa"/>
          </w:tcPr>
          <w:p w:rsidR="00716DFC" w:rsidRDefault="00716DFC" w:rsidP="00144328">
            <w:pPr>
              <w:rPr>
                <w:rFonts w:eastAsia="Times New Roman" w:cs="Times New Roman"/>
                <w:sz w:val="24"/>
                <w:szCs w:val="24"/>
              </w:rPr>
            </w:pPr>
            <w:r>
              <w:rPr>
                <w:color w:val="000000"/>
              </w:rPr>
              <w:t>SPW5_119T6</w:t>
            </w:r>
          </w:p>
        </w:tc>
        <w:tc>
          <w:tcPr>
            <w:tcW w:w="2837" w:type="dxa"/>
          </w:tcPr>
          <w:p w:rsidR="00716DFC" w:rsidRDefault="00716DFC" w:rsidP="00144328">
            <w:pPr>
              <w:rPr>
                <w:rFonts w:eastAsia="Times New Roman" w:cs="Times New Roman"/>
                <w:sz w:val="24"/>
                <w:szCs w:val="24"/>
              </w:rPr>
            </w:pPr>
            <w:r>
              <w:rPr>
                <w:rFonts w:eastAsia="Times New Roman" w:cs="Times New Roman"/>
                <w:sz w:val="24"/>
                <w:szCs w:val="24"/>
              </w:rPr>
              <w:t>Rainy</w:t>
            </w:r>
          </w:p>
        </w:tc>
        <w:tc>
          <w:tcPr>
            <w:tcW w:w="2867" w:type="dxa"/>
          </w:tcPr>
          <w:p w:rsidR="00716DFC" w:rsidRDefault="00716DFC" w:rsidP="00144328">
            <w:pPr>
              <w:rPr>
                <w:rFonts w:eastAsia="Times New Roman" w:cs="Times New Roman"/>
                <w:sz w:val="24"/>
                <w:szCs w:val="24"/>
              </w:rPr>
            </w:pPr>
            <w:r>
              <w:rPr>
                <w:rFonts w:eastAsia="Times New Roman" w:cs="Times New Roman"/>
                <w:sz w:val="24"/>
                <w:szCs w:val="24"/>
              </w:rPr>
              <w:t>Passed</w:t>
            </w:r>
          </w:p>
        </w:tc>
      </w:tr>
      <w:tr w:rsidR="00716DFC" w:rsidTr="00144328">
        <w:tc>
          <w:tcPr>
            <w:tcW w:w="2926" w:type="dxa"/>
          </w:tcPr>
          <w:p w:rsidR="00716DFC" w:rsidRDefault="00716DFC" w:rsidP="00144328">
            <w:pPr>
              <w:rPr>
                <w:rFonts w:eastAsia="Times New Roman" w:cs="Times New Roman"/>
                <w:sz w:val="24"/>
                <w:szCs w:val="24"/>
              </w:rPr>
            </w:pPr>
            <w:r>
              <w:rPr>
                <w:color w:val="000000"/>
              </w:rPr>
              <w:t>SPW5_118T7</w:t>
            </w:r>
          </w:p>
        </w:tc>
        <w:tc>
          <w:tcPr>
            <w:tcW w:w="2837" w:type="dxa"/>
          </w:tcPr>
          <w:p w:rsidR="00716DFC" w:rsidRDefault="00716DFC" w:rsidP="00144328">
            <w:pPr>
              <w:rPr>
                <w:rFonts w:eastAsia="Times New Roman" w:cs="Times New Roman"/>
                <w:sz w:val="24"/>
                <w:szCs w:val="24"/>
              </w:rPr>
            </w:pPr>
            <w:r>
              <w:rPr>
                <w:rFonts w:eastAsia="Times New Roman" w:cs="Times New Roman"/>
                <w:sz w:val="24"/>
                <w:szCs w:val="24"/>
              </w:rPr>
              <w:t>Sunny</w:t>
            </w:r>
          </w:p>
        </w:tc>
        <w:tc>
          <w:tcPr>
            <w:tcW w:w="2867" w:type="dxa"/>
          </w:tcPr>
          <w:p w:rsidR="00716DFC" w:rsidRDefault="00716DFC" w:rsidP="00144328">
            <w:pPr>
              <w:rPr>
                <w:rFonts w:eastAsia="Times New Roman" w:cs="Times New Roman"/>
                <w:sz w:val="24"/>
                <w:szCs w:val="24"/>
              </w:rPr>
            </w:pPr>
            <w:r>
              <w:rPr>
                <w:rFonts w:eastAsia="Times New Roman" w:cs="Times New Roman"/>
                <w:sz w:val="24"/>
                <w:szCs w:val="24"/>
              </w:rPr>
              <w:t>Passed</w:t>
            </w:r>
          </w:p>
        </w:tc>
      </w:tr>
      <w:tr w:rsidR="00716DFC" w:rsidTr="00144328">
        <w:tc>
          <w:tcPr>
            <w:tcW w:w="2926" w:type="dxa"/>
          </w:tcPr>
          <w:p w:rsidR="00716DFC" w:rsidRDefault="00716DFC" w:rsidP="00144328">
            <w:pPr>
              <w:rPr>
                <w:rFonts w:eastAsia="Times New Roman" w:cs="Times New Roman"/>
                <w:sz w:val="24"/>
                <w:szCs w:val="24"/>
              </w:rPr>
            </w:pPr>
            <w:r>
              <w:rPr>
                <w:color w:val="000000"/>
              </w:rPr>
              <w:t>SPW5_118T8</w:t>
            </w:r>
          </w:p>
        </w:tc>
        <w:tc>
          <w:tcPr>
            <w:tcW w:w="2837" w:type="dxa"/>
          </w:tcPr>
          <w:p w:rsidR="00716DFC" w:rsidRDefault="00716DFC" w:rsidP="00144328">
            <w:pPr>
              <w:rPr>
                <w:rFonts w:eastAsia="Times New Roman" w:cs="Times New Roman"/>
                <w:sz w:val="24"/>
                <w:szCs w:val="24"/>
              </w:rPr>
            </w:pPr>
            <w:r>
              <w:rPr>
                <w:rFonts w:eastAsia="Times New Roman" w:cs="Times New Roman"/>
                <w:sz w:val="24"/>
                <w:szCs w:val="24"/>
              </w:rPr>
              <w:t>Rainy</w:t>
            </w:r>
          </w:p>
        </w:tc>
        <w:tc>
          <w:tcPr>
            <w:tcW w:w="2867" w:type="dxa"/>
          </w:tcPr>
          <w:p w:rsidR="00716DFC" w:rsidRDefault="00716DFC" w:rsidP="00144328">
            <w:pPr>
              <w:rPr>
                <w:rFonts w:eastAsia="Times New Roman" w:cs="Times New Roman"/>
                <w:sz w:val="24"/>
                <w:szCs w:val="24"/>
              </w:rPr>
            </w:pPr>
            <w:r>
              <w:rPr>
                <w:rFonts w:eastAsia="Times New Roman" w:cs="Times New Roman"/>
                <w:sz w:val="24"/>
                <w:szCs w:val="24"/>
              </w:rPr>
              <w:t>Passed</w:t>
            </w:r>
          </w:p>
        </w:tc>
      </w:tr>
      <w:tr w:rsidR="00716DFC" w:rsidTr="00144328">
        <w:tc>
          <w:tcPr>
            <w:tcW w:w="2926" w:type="dxa"/>
          </w:tcPr>
          <w:p w:rsidR="00716DFC" w:rsidRDefault="00716DFC" w:rsidP="00144328">
            <w:pPr>
              <w:rPr>
                <w:rFonts w:eastAsia="Times New Roman" w:cs="Times New Roman"/>
                <w:sz w:val="24"/>
                <w:szCs w:val="24"/>
              </w:rPr>
            </w:pPr>
            <w:r>
              <w:rPr>
                <w:color w:val="000000"/>
              </w:rPr>
              <w:t>SPW5_110T9</w:t>
            </w:r>
          </w:p>
        </w:tc>
        <w:tc>
          <w:tcPr>
            <w:tcW w:w="2837" w:type="dxa"/>
          </w:tcPr>
          <w:p w:rsidR="00716DFC" w:rsidRDefault="00716DFC" w:rsidP="00144328">
            <w:pPr>
              <w:rPr>
                <w:rFonts w:eastAsia="Times New Roman" w:cs="Times New Roman"/>
                <w:sz w:val="24"/>
                <w:szCs w:val="24"/>
              </w:rPr>
            </w:pPr>
            <w:r>
              <w:rPr>
                <w:rFonts w:eastAsia="Times New Roman" w:cs="Times New Roman"/>
                <w:sz w:val="24"/>
                <w:szCs w:val="24"/>
              </w:rPr>
              <w:t>Sunny</w:t>
            </w:r>
          </w:p>
        </w:tc>
        <w:tc>
          <w:tcPr>
            <w:tcW w:w="2867" w:type="dxa"/>
          </w:tcPr>
          <w:p w:rsidR="00716DFC" w:rsidRDefault="00716DFC" w:rsidP="00144328">
            <w:pPr>
              <w:rPr>
                <w:rFonts w:eastAsia="Times New Roman" w:cs="Times New Roman"/>
                <w:sz w:val="24"/>
                <w:szCs w:val="24"/>
              </w:rPr>
            </w:pPr>
            <w:r>
              <w:rPr>
                <w:rFonts w:eastAsia="Times New Roman" w:cs="Times New Roman"/>
                <w:sz w:val="24"/>
                <w:szCs w:val="24"/>
              </w:rPr>
              <w:t>Passed</w:t>
            </w:r>
          </w:p>
        </w:tc>
      </w:tr>
      <w:tr w:rsidR="00716DFC" w:rsidTr="00144328">
        <w:tc>
          <w:tcPr>
            <w:tcW w:w="2926" w:type="dxa"/>
          </w:tcPr>
          <w:p w:rsidR="00716DFC" w:rsidRDefault="00716DFC" w:rsidP="00144328">
            <w:pPr>
              <w:rPr>
                <w:rFonts w:eastAsia="Times New Roman" w:cs="Times New Roman"/>
                <w:sz w:val="24"/>
                <w:szCs w:val="24"/>
              </w:rPr>
            </w:pPr>
            <w:r>
              <w:rPr>
                <w:color w:val="000000"/>
              </w:rPr>
              <w:t>SPW5_109T10</w:t>
            </w:r>
          </w:p>
        </w:tc>
        <w:tc>
          <w:tcPr>
            <w:tcW w:w="2837" w:type="dxa"/>
          </w:tcPr>
          <w:p w:rsidR="00716DFC" w:rsidRDefault="00716DFC" w:rsidP="00144328">
            <w:pPr>
              <w:rPr>
                <w:rFonts w:eastAsia="Times New Roman" w:cs="Times New Roman"/>
                <w:sz w:val="24"/>
                <w:szCs w:val="24"/>
              </w:rPr>
            </w:pPr>
            <w:r>
              <w:rPr>
                <w:rFonts w:eastAsia="Times New Roman" w:cs="Times New Roman"/>
                <w:sz w:val="24"/>
                <w:szCs w:val="24"/>
              </w:rPr>
              <w:t>Rainy</w:t>
            </w:r>
          </w:p>
        </w:tc>
        <w:tc>
          <w:tcPr>
            <w:tcW w:w="2867" w:type="dxa"/>
          </w:tcPr>
          <w:p w:rsidR="00716DFC" w:rsidRDefault="00716DFC" w:rsidP="00144328">
            <w:pPr>
              <w:rPr>
                <w:rFonts w:eastAsia="Times New Roman" w:cs="Times New Roman"/>
                <w:sz w:val="24"/>
                <w:szCs w:val="24"/>
              </w:rPr>
            </w:pPr>
            <w:r>
              <w:rPr>
                <w:rFonts w:eastAsia="Times New Roman" w:cs="Times New Roman"/>
                <w:sz w:val="24"/>
                <w:szCs w:val="24"/>
              </w:rPr>
              <w:t>Passed</w:t>
            </w:r>
          </w:p>
        </w:tc>
      </w:tr>
      <w:tr w:rsidR="00716DFC" w:rsidTr="00144328">
        <w:tc>
          <w:tcPr>
            <w:tcW w:w="2926" w:type="dxa"/>
          </w:tcPr>
          <w:p w:rsidR="00716DFC" w:rsidRDefault="00716DFC" w:rsidP="00144328">
            <w:pPr>
              <w:rPr>
                <w:rFonts w:eastAsia="Times New Roman" w:cs="Times New Roman"/>
                <w:sz w:val="24"/>
                <w:szCs w:val="24"/>
              </w:rPr>
            </w:pPr>
            <w:r>
              <w:rPr>
                <w:color w:val="000000"/>
              </w:rPr>
              <w:t>SPW5_113T11</w:t>
            </w:r>
          </w:p>
        </w:tc>
        <w:tc>
          <w:tcPr>
            <w:tcW w:w="2837" w:type="dxa"/>
          </w:tcPr>
          <w:p w:rsidR="00716DFC" w:rsidRDefault="00716DFC" w:rsidP="00144328">
            <w:pPr>
              <w:rPr>
                <w:rFonts w:eastAsia="Times New Roman" w:cs="Times New Roman"/>
                <w:sz w:val="24"/>
                <w:szCs w:val="24"/>
              </w:rPr>
            </w:pPr>
            <w:r>
              <w:rPr>
                <w:rFonts w:eastAsia="Times New Roman" w:cs="Times New Roman"/>
                <w:sz w:val="24"/>
                <w:szCs w:val="24"/>
              </w:rPr>
              <w:t>Sunny</w:t>
            </w:r>
          </w:p>
        </w:tc>
        <w:tc>
          <w:tcPr>
            <w:tcW w:w="2867" w:type="dxa"/>
          </w:tcPr>
          <w:p w:rsidR="00716DFC" w:rsidRDefault="00716DFC" w:rsidP="00144328">
            <w:pPr>
              <w:rPr>
                <w:rFonts w:eastAsia="Times New Roman" w:cs="Times New Roman"/>
                <w:sz w:val="24"/>
                <w:szCs w:val="24"/>
              </w:rPr>
            </w:pPr>
            <w:r>
              <w:rPr>
                <w:rFonts w:eastAsia="Times New Roman" w:cs="Times New Roman"/>
                <w:sz w:val="24"/>
                <w:szCs w:val="24"/>
              </w:rPr>
              <w:t>Passed</w:t>
            </w:r>
          </w:p>
        </w:tc>
      </w:tr>
      <w:tr w:rsidR="00716DFC" w:rsidTr="00144328">
        <w:tc>
          <w:tcPr>
            <w:tcW w:w="2926" w:type="dxa"/>
          </w:tcPr>
          <w:p w:rsidR="00716DFC" w:rsidRDefault="00716DFC" w:rsidP="00144328">
            <w:pPr>
              <w:rPr>
                <w:rFonts w:eastAsia="Times New Roman" w:cs="Times New Roman"/>
                <w:sz w:val="24"/>
                <w:szCs w:val="24"/>
              </w:rPr>
            </w:pPr>
            <w:r>
              <w:rPr>
                <w:color w:val="000000"/>
              </w:rPr>
              <w:t>SPW5_113T12</w:t>
            </w:r>
          </w:p>
        </w:tc>
        <w:tc>
          <w:tcPr>
            <w:tcW w:w="2837" w:type="dxa"/>
          </w:tcPr>
          <w:p w:rsidR="00716DFC" w:rsidRDefault="00716DFC" w:rsidP="00144328">
            <w:pPr>
              <w:rPr>
                <w:rFonts w:eastAsia="Times New Roman" w:cs="Times New Roman"/>
                <w:sz w:val="24"/>
                <w:szCs w:val="24"/>
              </w:rPr>
            </w:pPr>
            <w:r>
              <w:rPr>
                <w:rFonts w:eastAsia="Times New Roman" w:cs="Times New Roman"/>
                <w:sz w:val="24"/>
                <w:szCs w:val="24"/>
              </w:rPr>
              <w:t>Rainy</w:t>
            </w:r>
          </w:p>
        </w:tc>
        <w:tc>
          <w:tcPr>
            <w:tcW w:w="2867" w:type="dxa"/>
          </w:tcPr>
          <w:p w:rsidR="00716DFC" w:rsidRDefault="00716DFC" w:rsidP="00144328">
            <w:pPr>
              <w:rPr>
                <w:rFonts w:eastAsia="Times New Roman" w:cs="Times New Roman"/>
                <w:sz w:val="24"/>
                <w:szCs w:val="24"/>
              </w:rPr>
            </w:pPr>
            <w:r>
              <w:rPr>
                <w:rFonts w:eastAsia="Times New Roman" w:cs="Times New Roman"/>
                <w:sz w:val="24"/>
                <w:szCs w:val="24"/>
              </w:rPr>
              <w:t>Passed</w:t>
            </w:r>
          </w:p>
        </w:tc>
      </w:tr>
      <w:tr w:rsidR="00716DFC" w:rsidTr="00144328">
        <w:tc>
          <w:tcPr>
            <w:tcW w:w="2926" w:type="dxa"/>
          </w:tcPr>
          <w:p w:rsidR="00716DFC" w:rsidRDefault="00716DFC" w:rsidP="00144328">
            <w:pPr>
              <w:rPr>
                <w:rFonts w:eastAsia="Times New Roman" w:cs="Times New Roman"/>
                <w:sz w:val="24"/>
                <w:szCs w:val="24"/>
              </w:rPr>
            </w:pPr>
            <w:r>
              <w:rPr>
                <w:color w:val="000000"/>
              </w:rPr>
              <w:t>SPW5_117T13</w:t>
            </w:r>
          </w:p>
        </w:tc>
        <w:tc>
          <w:tcPr>
            <w:tcW w:w="2837" w:type="dxa"/>
          </w:tcPr>
          <w:p w:rsidR="00716DFC" w:rsidRDefault="00716DFC" w:rsidP="00144328">
            <w:pPr>
              <w:rPr>
                <w:rFonts w:eastAsia="Times New Roman" w:cs="Times New Roman"/>
                <w:sz w:val="24"/>
                <w:szCs w:val="24"/>
              </w:rPr>
            </w:pPr>
            <w:r>
              <w:rPr>
                <w:rFonts w:eastAsia="Times New Roman" w:cs="Times New Roman"/>
                <w:sz w:val="24"/>
                <w:szCs w:val="24"/>
              </w:rPr>
              <w:t>Sunny</w:t>
            </w:r>
          </w:p>
        </w:tc>
        <w:tc>
          <w:tcPr>
            <w:tcW w:w="2867" w:type="dxa"/>
          </w:tcPr>
          <w:p w:rsidR="00716DFC" w:rsidRDefault="00716DFC" w:rsidP="00144328">
            <w:pPr>
              <w:rPr>
                <w:rFonts w:eastAsia="Times New Roman" w:cs="Times New Roman"/>
                <w:sz w:val="24"/>
                <w:szCs w:val="24"/>
              </w:rPr>
            </w:pPr>
            <w:r>
              <w:rPr>
                <w:rFonts w:eastAsia="Times New Roman" w:cs="Times New Roman"/>
                <w:sz w:val="24"/>
                <w:szCs w:val="24"/>
              </w:rPr>
              <w:t>Passed</w:t>
            </w:r>
          </w:p>
        </w:tc>
      </w:tr>
      <w:tr w:rsidR="00716DFC" w:rsidTr="00144328">
        <w:tc>
          <w:tcPr>
            <w:tcW w:w="2926" w:type="dxa"/>
          </w:tcPr>
          <w:p w:rsidR="00716DFC" w:rsidRDefault="00716DFC" w:rsidP="00144328">
            <w:pPr>
              <w:rPr>
                <w:rFonts w:eastAsia="Times New Roman" w:cs="Times New Roman"/>
                <w:sz w:val="24"/>
                <w:szCs w:val="24"/>
              </w:rPr>
            </w:pPr>
            <w:r>
              <w:rPr>
                <w:color w:val="000000"/>
              </w:rPr>
              <w:t>SPW5_117T14</w:t>
            </w:r>
          </w:p>
        </w:tc>
        <w:tc>
          <w:tcPr>
            <w:tcW w:w="2837" w:type="dxa"/>
          </w:tcPr>
          <w:p w:rsidR="00716DFC" w:rsidRDefault="00716DFC" w:rsidP="00144328">
            <w:pPr>
              <w:rPr>
                <w:rFonts w:eastAsia="Times New Roman" w:cs="Times New Roman"/>
                <w:sz w:val="24"/>
                <w:szCs w:val="24"/>
              </w:rPr>
            </w:pPr>
            <w:r>
              <w:rPr>
                <w:rFonts w:eastAsia="Times New Roman" w:cs="Times New Roman"/>
                <w:sz w:val="24"/>
                <w:szCs w:val="24"/>
              </w:rPr>
              <w:t>Rainy</w:t>
            </w:r>
          </w:p>
        </w:tc>
        <w:tc>
          <w:tcPr>
            <w:tcW w:w="2867" w:type="dxa"/>
          </w:tcPr>
          <w:p w:rsidR="00716DFC" w:rsidRDefault="00716DFC" w:rsidP="00144328">
            <w:pPr>
              <w:rPr>
                <w:rFonts w:eastAsia="Times New Roman" w:cs="Times New Roman"/>
                <w:sz w:val="24"/>
                <w:szCs w:val="24"/>
              </w:rPr>
            </w:pPr>
            <w:r>
              <w:rPr>
                <w:rFonts w:eastAsia="Times New Roman" w:cs="Times New Roman"/>
                <w:sz w:val="24"/>
                <w:szCs w:val="24"/>
              </w:rPr>
              <w:t>Passed</w:t>
            </w:r>
          </w:p>
        </w:tc>
      </w:tr>
      <w:tr w:rsidR="00716DFC" w:rsidTr="00144328">
        <w:tc>
          <w:tcPr>
            <w:tcW w:w="2926" w:type="dxa"/>
          </w:tcPr>
          <w:p w:rsidR="00716DFC" w:rsidRDefault="00716DFC" w:rsidP="00144328">
            <w:pPr>
              <w:rPr>
                <w:rFonts w:eastAsia="Times New Roman" w:cs="Times New Roman"/>
                <w:sz w:val="24"/>
                <w:szCs w:val="24"/>
              </w:rPr>
            </w:pPr>
            <w:r>
              <w:rPr>
                <w:color w:val="000000"/>
              </w:rPr>
              <w:t>SPW5_116T15</w:t>
            </w:r>
          </w:p>
        </w:tc>
        <w:tc>
          <w:tcPr>
            <w:tcW w:w="2837" w:type="dxa"/>
          </w:tcPr>
          <w:p w:rsidR="00716DFC" w:rsidRDefault="00716DFC" w:rsidP="00144328">
            <w:pPr>
              <w:rPr>
                <w:rFonts w:eastAsia="Times New Roman" w:cs="Times New Roman"/>
                <w:sz w:val="24"/>
                <w:szCs w:val="24"/>
              </w:rPr>
            </w:pPr>
            <w:r>
              <w:rPr>
                <w:rFonts w:eastAsia="Times New Roman" w:cs="Times New Roman"/>
                <w:sz w:val="24"/>
                <w:szCs w:val="24"/>
              </w:rPr>
              <w:t>Sunny</w:t>
            </w:r>
          </w:p>
        </w:tc>
        <w:tc>
          <w:tcPr>
            <w:tcW w:w="2867" w:type="dxa"/>
          </w:tcPr>
          <w:p w:rsidR="00716DFC" w:rsidRDefault="00716DFC" w:rsidP="00144328">
            <w:pPr>
              <w:rPr>
                <w:rFonts w:eastAsia="Times New Roman" w:cs="Times New Roman"/>
                <w:sz w:val="24"/>
                <w:szCs w:val="24"/>
              </w:rPr>
            </w:pPr>
            <w:r>
              <w:rPr>
                <w:rFonts w:eastAsia="Times New Roman" w:cs="Times New Roman"/>
                <w:sz w:val="24"/>
                <w:szCs w:val="24"/>
              </w:rPr>
              <w:t>Passed</w:t>
            </w:r>
          </w:p>
        </w:tc>
      </w:tr>
      <w:tr w:rsidR="00716DFC" w:rsidTr="00144328">
        <w:tc>
          <w:tcPr>
            <w:tcW w:w="2926" w:type="dxa"/>
          </w:tcPr>
          <w:p w:rsidR="00716DFC" w:rsidRDefault="00716DFC" w:rsidP="00144328">
            <w:pPr>
              <w:rPr>
                <w:rFonts w:eastAsia="Times New Roman" w:cs="Times New Roman"/>
                <w:sz w:val="24"/>
                <w:szCs w:val="24"/>
              </w:rPr>
            </w:pPr>
            <w:r>
              <w:rPr>
                <w:color w:val="000000"/>
              </w:rPr>
              <w:t>SPW5_116T16</w:t>
            </w:r>
          </w:p>
        </w:tc>
        <w:tc>
          <w:tcPr>
            <w:tcW w:w="2837" w:type="dxa"/>
          </w:tcPr>
          <w:p w:rsidR="00716DFC" w:rsidRDefault="00716DFC" w:rsidP="00144328">
            <w:pPr>
              <w:rPr>
                <w:rFonts w:eastAsia="Times New Roman" w:cs="Times New Roman"/>
                <w:sz w:val="24"/>
                <w:szCs w:val="24"/>
              </w:rPr>
            </w:pPr>
            <w:r>
              <w:rPr>
                <w:rFonts w:eastAsia="Times New Roman" w:cs="Times New Roman"/>
                <w:sz w:val="24"/>
                <w:szCs w:val="24"/>
              </w:rPr>
              <w:t>Rainy</w:t>
            </w:r>
          </w:p>
        </w:tc>
        <w:tc>
          <w:tcPr>
            <w:tcW w:w="2867" w:type="dxa"/>
          </w:tcPr>
          <w:p w:rsidR="00716DFC" w:rsidRDefault="00716DFC" w:rsidP="00144328">
            <w:pPr>
              <w:rPr>
                <w:rFonts w:eastAsia="Times New Roman" w:cs="Times New Roman"/>
                <w:sz w:val="24"/>
                <w:szCs w:val="24"/>
              </w:rPr>
            </w:pPr>
            <w:r>
              <w:rPr>
                <w:rFonts w:eastAsia="Times New Roman" w:cs="Times New Roman"/>
                <w:sz w:val="24"/>
                <w:szCs w:val="24"/>
              </w:rPr>
              <w:t>Passed</w:t>
            </w:r>
          </w:p>
        </w:tc>
      </w:tr>
      <w:tr w:rsidR="00716DFC" w:rsidTr="00144328">
        <w:tc>
          <w:tcPr>
            <w:tcW w:w="2926" w:type="dxa"/>
          </w:tcPr>
          <w:p w:rsidR="00716DFC" w:rsidRDefault="00716DFC" w:rsidP="00144328">
            <w:pPr>
              <w:rPr>
                <w:rFonts w:eastAsia="Times New Roman" w:cs="Times New Roman"/>
                <w:sz w:val="24"/>
                <w:szCs w:val="24"/>
              </w:rPr>
            </w:pPr>
            <w:r>
              <w:rPr>
                <w:color w:val="000000"/>
              </w:rPr>
              <w:t>SPW5_114T17</w:t>
            </w:r>
          </w:p>
        </w:tc>
        <w:tc>
          <w:tcPr>
            <w:tcW w:w="2837" w:type="dxa"/>
          </w:tcPr>
          <w:p w:rsidR="00716DFC" w:rsidRDefault="00716DFC" w:rsidP="00144328">
            <w:pPr>
              <w:rPr>
                <w:rFonts w:eastAsia="Times New Roman" w:cs="Times New Roman"/>
                <w:sz w:val="24"/>
                <w:szCs w:val="24"/>
              </w:rPr>
            </w:pPr>
            <w:r>
              <w:rPr>
                <w:rFonts w:eastAsia="Times New Roman" w:cs="Times New Roman"/>
                <w:sz w:val="24"/>
                <w:szCs w:val="24"/>
              </w:rPr>
              <w:t>Sunny</w:t>
            </w:r>
          </w:p>
        </w:tc>
        <w:tc>
          <w:tcPr>
            <w:tcW w:w="2867" w:type="dxa"/>
          </w:tcPr>
          <w:p w:rsidR="00716DFC" w:rsidRDefault="00716DFC" w:rsidP="00144328">
            <w:pPr>
              <w:rPr>
                <w:rFonts w:eastAsia="Times New Roman" w:cs="Times New Roman"/>
                <w:sz w:val="24"/>
                <w:szCs w:val="24"/>
              </w:rPr>
            </w:pPr>
            <w:r>
              <w:rPr>
                <w:rFonts w:eastAsia="Times New Roman" w:cs="Times New Roman"/>
                <w:sz w:val="24"/>
                <w:szCs w:val="24"/>
              </w:rPr>
              <w:t>Passed</w:t>
            </w:r>
          </w:p>
        </w:tc>
      </w:tr>
      <w:tr w:rsidR="00716DFC" w:rsidTr="00144328">
        <w:tc>
          <w:tcPr>
            <w:tcW w:w="2926" w:type="dxa"/>
          </w:tcPr>
          <w:p w:rsidR="00716DFC" w:rsidRDefault="00716DFC" w:rsidP="00144328">
            <w:pPr>
              <w:rPr>
                <w:rFonts w:eastAsia="Times New Roman" w:cs="Times New Roman"/>
                <w:sz w:val="24"/>
                <w:szCs w:val="24"/>
              </w:rPr>
            </w:pPr>
            <w:r>
              <w:rPr>
                <w:color w:val="000000"/>
              </w:rPr>
              <w:t>SPW5_114T18</w:t>
            </w:r>
          </w:p>
        </w:tc>
        <w:tc>
          <w:tcPr>
            <w:tcW w:w="2837" w:type="dxa"/>
          </w:tcPr>
          <w:p w:rsidR="00716DFC" w:rsidRDefault="00716DFC" w:rsidP="00144328">
            <w:pPr>
              <w:rPr>
                <w:rFonts w:eastAsia="Times New Roman" w:cs="Times New Roman"/>
                <w:sz w:val="24"/>
                <w:szCs w:val="24"/>
              </w:rPr>
            </w:pPr>
            <w:r>
              <w:rPr>
                <w:rFonts w:eastAsia="Times New Roman" w:cs="Times New Roman"/>
                <w:sz w:val="24"/>
                <w:szCs w:val="24"/>
              </w:rPr>
              <w:t>Rainy</w:t>
            </w:r>
          </w:p>
        </w:tc>
        <w:tc>
          <w:tcPr>
            <w:tcW w:w="2867" w:type="dxa"/>
          </w:tcPr>
          <w:p w:rsidR="00716DFC" w:rsidRDefault="00716DFC" w:rsidP="00144328">
            <w:pPr>
              <w:rPr>
                <w:rFonts w:eastAsia="Times New Roman" w:cs="Times New Roman"/>
                <w:sz w:val="24"/>
                <w:szCs w:val="24"/>
              </w:rPr>
            </w:pPr>
            <w:r>
              <w:rPr>
                <w:rFonts w:eastAsia="Times New Roman" w:cs="Times New Roman"/>
                <w:sz w:val="24"/>
                <w:szCs w:val="24"/>
              </w:rPr>
              <w:t>Passed</w:t>
            </w:r>
          </w:p>
        </w:tc>
      </w:tr>
      <w:tr w:rsidR="00716DFC" w:rsidTr="00144328">
        <w:tc>
          <w:tcPr>
            <w:tcW w:w="2926" w:type="dxa"/>
          </w:tcPr>
          <w:p w:rsidR="00716DFC" w:rsidRDefault="00716DFC" w:rsidP="00144328">
            <w:pPr>
              <w:rPr>
                <w:rFonts w:eastAsia="Times New Roman" w:cs="Times New Roman"/>
                <w:sz w:val="24"/>
                <w:szCs w:val="24"/>
              </w:rPr>
            </w:pPr>
            <w:r>
              <w:rPr>
                <w:color w:val="000000"/>
              </w:rPr>
              <w:t>SPW5_115T19</w:t>
            </w:r>
          </w:p>
        </w:tc>
        <w:tc>
          <w:tcPr>
            <w:tcW w:w="2837" w:type="dxa"/>
          </w:tcPr>
          <w:p w:rsidR="00716DFC" w:rsidRDefault="00716DFC" w:rsidP="00144328">
            <w:pPr>
              <w:rPr>
                <w:rFonts w:eastAsia="Times New Roman" w:cs="Times New Roman"/>
                <w:sz w:val="24"/>
                <w:szCs w:val="24"/>
              </w:rPr>
            </w:pPr>
            <w:r>
              <w:rPr>
                <w:rFonts w:eastAsia="Times New Roman" w:cs="Times New Roman"/>
                <w:sz w:val="24"/>
                <w:szCs w:val="24"/>
              </w:rPr>
              <w:t>Sunny</w:t>
            </w:r>
          </w:p>
        </w:tc>
        <w:tc>
          <w:tcPr>
            <w:tcW w:w="2867" w:type="dxa"/>
          </w:tcPr>
          <w:p w:rsidR="00716DFC" w:rsidRDefault="00716DFC" w:rsidP="00144328">
            <w:pPr>
              <w:rPr>
                <w:rFonts w:eastAsia="Times New Roman" w:cs="Times New Roman"/>
                <w:sz w:val="24"/>
                <w:szCs w:val="24"/>
              </w:rPr>
            </w:pPr>
            <w:r>
              <w:rPr>
                <w:rFonts w:eastAsia="Times New Roman" w:cs="Times New Roman"/>
                <w:sz w:val="24"/>
                <w:szCs w:val="24"/>
              </w:rPr>
              <w:t>Passed</w:t>
            </w:r>
          </w:p>
        </w:tc>
      </w:tr>
      <w:tr w:rsidR="00716DFC" w:rsidTr="00144328">
        <w:tc>
          <w:tcPr>
            <w:tcW w:w="2926" w:type="dxa"/>
          </w:tcPr>
          <w:p w:rsidR="00716DFC" w:rsidRDefault="00716DFC" w:rsidP="00144328">
            <w:pPr>
              <w:rPr>
                <w:rFonts w:eastAsia="Times New Roman" w:cs="Times New Roman"/>
                <w:sz w:val="24"/>
                <w:szCs w:val="24"/>
              </w:rPr>
            </w:pPr>
            <w:r>
              <w:rPr>
                <w:color w:val="000000"/>
              </w:rPr>
              <w:t>SPW5_115T20</w:t>
            </w:r>
          </w:p>
        </w:tc>
        <w:tc>
          <w:tcPr>
            <w:tcW w:w="2837" w:type="dxa"/>
          </w:tcPr>
          <w:p w:rsidR="00716DFC" w:rsidRDefault="00716DFC" w:rsidP="00144328">
            <w:pPr>
              <w:rPr>
                <w:rFonts w:eastAsia="Times New Roman" w:cs="Times New Roman"/>
                <w:sz w:val="24"/>
                <w:szCs w:val="24"/>
              </w:rPr>
            </w:pPr>
            <w:r>
              <w:rPr>
                <w:rFonts w:eastAsia="Times New Roman" w:cs="Times New Roman"/>
                <w:sz w:val="24"/>
                <w:szCs w:val="24"/>
              </w:rPr>
              <w:t>Rainy</w:t>
            </w:r>
          </w:p>
        </w:tc>
        <w:tc>
          <w:tcPr>
            <w:tcW w:w="2867" w:type="dxa"/>
          </w:tcPr>
          <w:p w:rsidR="00716DFC" w:rsidRDefault="00716DFC" w:rsidP="00144328">
            <w:pPr>
              <w:rPr>
                <w:rFonts w:eastAsia="Times New Roman" w:cs="Times New Roman"/>
                <w:sz w:val="24"/>
                <w:szCs w:val="24"/>
              </w:rPr>
            </w:pPr>
            <w:r>
              <w:rPr>
                <w:rFonts w:eastAsia="Times New Roman" w:cs="Times New Roman"/>
                <w:sz w:val="24"/>
                <w:szCs w:val="24"/>
              </w:rPr>
              <w:t>Passed</w:t>
            </w:r>
          </w:p>
        </w:tc>
      </w:tr>
      <w:tr w:rsidR="00716DFC" w:rsidTr="00144328">
        <w:tc>
          <w:tcPr>
            <w:tcW w:w="2926" w:type="dxa"/>
          </w:tcPr>
          <w:p w:rsidR="00716DFC" w:rsidRDefault="00716DFC" w:rsidP="00144328">
            <w:pPr>
              <w:rPr>
                <w:rFonts w:eastAsia="Times New Roman" w:cs="Times New Roman"/>
                <w:sz w:val="24"/>
                <w:szCs w:val="24"/>
              </w:rPr>
            </w:pPr>
            <w:r>
              <w:rPr>
                <w:color w:val="000000"/>
              </w:rPr>
              <w:t>SPW5_112T21</w:t>
            </w:r>
          </w:p>
        </w:tc>
        <w:tc>
          <w:tcPr>
            <w:tcW w:w="2837" w:type="dxa"/>
          </w:tcPr>
          <w:p w:rsidR="00716DFC" w:rsidRDefault="00716DFC" w:rsidP="00144328">
            <w:pPr>
              <w:rPr>
                <w:rFonts w:eastAsia="Times New Roman" w:cs="Times New Roman"/>
                <w:sz w:val="24"/>
                <w:szCs w:val="24"/>
              </w:rPr>
            </w:pPr>
            <w:r>
              <w:rPr>
                <w:rFonts w:eastAsia="Times New Roman" w:cs="Times New Roman"/>
                <w:sz w:val="24"/>
                <w:szCs w:val="24"/>
              </w:rPr>
              <w:t>Sunny</w:t>
            </w:r>
          </w:p>
        </w:tc>
        <w:tc>
          <w:tcPr>
            <w:tcW w:w="2867" w:type="dxa"/>
          </w:tcPr>
          <w:p w:rsidR="00716DFC" w:rsidRDefault="00716DFC" w:rsidP="00144328">
            <w:pPr>
              <w:rPr>
                <w:rFonts w:eastAsia="Times New Roman" w:cs="Times New Roman"/>
                <w:sz w:val="24"/>
                <w:szCs w:val="24"/>
              </w:rPr>
            </w:pPr>
            <w:r>
              <w:rPr>
                <w:rFonts w:eastAsia="Times New Roman" w:cs="Times New Roman"/>
                <w:sz w:val="24"/>
                <w:szCs w:val="24"/>
              </w:rPr>
              <w:t>Passed</w:t>
            </w:r>
          </w:p>
        </w:tc>
      </w:tr>
      <w:tr w:rsidR="00716DFC" w:rsidTr="00144328">
        <w:tc>
          <w:tcPr>
            <w:tcW w:w="2926" w:type="dxa"/>
          </w:tcPr>
          <w:p w:rsidR="00716DFC" w:rsidRDefault="00716DFC" w:rsidP="00144328">
            <w:pPr>
              <w:rPr>
                <w:rFonts w:eastAsia="Times New Roman" w:cs="Times New Roman"/>
                <w:sz w:val="24"/>
                <w:szCs w:val="24"/>
              </w:rPr>
            </w:pPr>
            <w:r>
              <w:rPr>
                <w:color w:val="000000"/>
              </w:rPr>
              <w:t>SPW5_112T22</w:t>
            </w:r>
          </w:p>
        </w:tc>
        <w:tc>
          <w:tcPr>
            <w:tcW w:w="2837" w:type="dxa"/>
          </w:tcPr>
          <w:p w:rsidR="00716DFC" w:rsidRDefault="00716DFC" w:rsidP="00144328">
            <w:pPr>
              <w:rPr>
                <w:rFonts w:eastAsia="Times New Roman" w:cs="Times New Roman"/>
                <w:sz w:val="24"/>
                <w:szCs w:val="24"/>
              </w:rPr>
            </w:pPr>
            <w:r>
              <w:rPr>
                <w:rFonts w:eastAsia="Times New Roman" w:cs="Times New Roman"/>
                <w:sz w:val="24"/>
                <w:szCs w:val="24"/>
              </w:rPr>
              <w:t>Rainy</w:t>
            </w:r>
          </w:p>
        </w:tc>
        <w:tc>
          <w:tcPr>
            <w:tcW w:w="2867" w:type="dxa"/>
          </w:tcPr>
          <w:p w:rsidR="00716DFC" w:rsidRDefault="00716DFC" w:rsidP="00144328">
            <w:pPr>
              <w:rPr>
                <w:rFonts w:eastAsia="Times New Roman" w:cs="Times New Roman"/>
                <w:sz w:val="24"/>
                <w:szCs w:val="24"/>
              </w:rPr>
            </w:pPr>
            <w:r>
              <w:rPr>
                <w:rFonts w:eastAsia="Times New Roman" w:cs="Times New Roman"/>
                <w:sz w:val="24"/>
                <w:szCs w:val="24"/>
              </w:rPr>
              <w:t>Passed</w:t>
            </w:r>
          </w:p>
        </w:tc>
      </w:tr>
    </w:tbl>
    <w:p w:rsidR="004E46B5" w:rsidRDefault="004E46B5" w:rsidP="000473F5">
      <w:pPr>
        <w:ind w:left="720"/>
        <w:jc w:val="left"/>
        <w:rPr>
          <w:rFonts w:eastAsia="Times New Roman" w:cs="Times New Roman"/>
          <w:sz w:val="24"/>
          <w:szCs w:val="24"/>
        </w:rPr>
      </w:pPr>
    </w:p>
    <w:p w:rsidR="004E46B5" w:rsidRDefault="004E46B5" w:rsidP="00C91381">
      <w:pPr>
        <w:pStyle w:val="H1"/>
        <w:numPr>
          <w:ilvl w:val="0"/>
          <w:numId w:val="13"/>
        </w:numPr>
      </w:pPr>
      <w:bookmarkStart w:id="129" w:name="_Toc394049340"/>
      <w:r>
        <w:rPr>
          <w:noProof/>
        </w:rPr>
        <w:lastRenderedPageBreak/>
        <mc:AlternateContent>
          <mc:Choice Requires="wpg">
            <w:drawing>
              <wp:anchor distT="0" distB="0" distL="114300" distR="114300" simplePos="0" relativeHeight="251651584" behindDoc="1" locked="0" layoutInCell="1" allowOverlap="1" wp14:anchorId="4719AD60" wp14:editId="3F1D2646">
                <wp:simplePos x="0" y="0"/>
                <wp:positionH relativeFrom="column">
                  <wp:posOffset>31115</wp:posOffset>
                </wp:positionH>
                <wp:positionV relativeFrom="paragraph">
                  <wp:posOffset>-110490</wp:posOffset>
                </wp:positionV>
                <wp:extent cx="5781675" cy="789940"/>
                <wp:effectExtent l="0" t="0" r="9525" b="0"/>
                <wp:wrapTight wrapText="bothSides">
                  <wp:wrapPolygon edited="0">
                    <wp:start x="19572" y="0"/>
                    <wp:lineTo x="19145" y="0"/>
                    <wp:lineTo x="19145" y="1042"/>
                    <wp:lineTo x="19643" y="8334"/>
                    <wp:lineTo x="0" y="11460"/>
                    <wp:lineTo x="0" y="14064"/>
                    <wp:lineTo x="11957" y="16669"/>
                    <wp:lineTo x="11957" y="20836"/>
                    <wp:lineTo x="21066" y="20836"/>
                    <wp:lineTo x="21280" y="20836"/>
                    <wp:lineTo x="21493" y="18232"/>
                    <wp:lineTo x="21564" y="11981"/>
                    <wp:lineTo x="20639" y="8334"/>
                    <wp:lineTo x="20924" y="4167"/>
                    <wp:lineTo x="20995" y="521"/>
                    <wp:lineTo x="20710" y="0"/>
                    <wp:lineTo x="19572" y="0"/>
                  </wp:wrapPolygon>
                </wp:wrapTight>
                <wp:docPr id="92" name="Group 92"/>
                <wp:cNvGraphicFramePr/>
                <a:graphic xmlns:a="http://schemas.openxmlformats.org/drawingml/2006/main">
                  <a:graphicData uri="http://schemas.microsoft.com/office/word/2010/wordprocessingGroup">
                    <wpg:wgp>
                      <wpg:cNvGrpSpPr/>
                      <wpg:grpSpPr>
                        <a:xfrm>
                          <a:off x="0" y="0"/>
                          <a:ext cx="5781675" cy="789940"/>
                          <a:chOff x="0" y="0"/>
                          <a:chExt cx="5782170" cy="790575"/>
                        </a:xfrm>
                      </wpg:grpSpPr>
                      <wps:wsp>
                        <wps:cNvPr id="80" name="Text Box 2"/>
                        <wps:cNvSpPr txBox="1">
                          <a:spLocks noChangeArrowheads="1"/>
                        </wps:cNvSpPr>
                        <wps:spPr bwMode="auto">
                          <a:xfrm>
                            <a:off x="3247975" y="418564"/>
                            <a:ext cx="1915323" cy="372011"/>
                          </a:xfrm>
                          <a:prstGeom prst="rect">
                            <a:avLst/>
                          </a:prstGeom>
                          <a:solidFill>
                            <a:srgbClr val="FFFFFF"/>
                          </a:solidFill>
                          <a:ln w="9525">
                            <a:noFill/>
                            <a:miter lim="800000"/>
                            <a:headEnd/>
                            <a:tailEnd/>
                          </a:ln>
                        </wps:spPr>
                        <wps:txbx>
                          <w:txbxContent>
                            <w:p w:rsidR="00144328" w:rsidRDefault="0072637D" w:rsidP="004E46B5">
                              <w:pPr>
                                <w:rPr>
                                  <w:rFonts w:ascii="Gabriola" w:hAnsi="Gabriola"/>
                                  <w:i/>
                                </w:rPr>
                              </w:pPr>
                              <w:r>
                                <w:rPr>
                                  <w:rFonts w:ascii="Gabriola" w:hAnsi="Gabriola"/>
                                  <w:i/>
                                </w:rPr>
                                <w:t>Senior Project Website V5</w:t>
                              </w:r>
                            </w:p>
                          </w:txbxContent>
                        </wps:txbx>
                        <wps:bodyPr rot="0" vert="horz" wrap="square" lIns="91440" tIns="45720" rIns="91440" bIns="45720" anchor="t" anchorCtr="0">
                          <a:noAutofit/>
                        </wps:bodyPr>
                      </wps:wsp>
                      <wps:wsp>
                        <wps:cNvPr id="81" name="Straight Connector 81"/>
                        <wps:cNvCnPr/>
                        <wps:spPr>
                          <a:xfrm>
                            <a:off x="0" y="485775"/>
                            <a:ext cx="5763120" cy="0"/>
                          </a:xfrm>
                          <a:prstGeom prst="line">
                            <a:avLst/>
                          </a:prstGeom>
                          <a:noFill/>
                          <a:ln w="66675" cap="flat" cmpd="thickThin" algn="ctr">
                            <a:solidFill>
                              <a:sysClr val="windowText" lastClr="000000"/>
                            </a:solidFill>
                            <a:prstDash val="solid"/>
                          </a:ln>
                          <a:effectLst/>
                        </wps:spPr>
                        <wps:bodyPr/>
                      </wps:wsp>
                      <pic:pic xmlns:pic="http://schemas.openxmlformats.org/drawingml/2006/picture">
                        <pic:nvPicPr>
                          <pic:cNvPr id="82" name="Picture 82"/>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4991595" y="0"/>
                            <a:ext cx="790575" cy="79057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719AD60" id="Group 92" o:spid="_x0000_s1060" style="position:absolute;left:0;text-align:left;margin-left:2.45pt;margin-top:-8.7pt;width:455.25pt;height:62.2pt;z-index:-251664896;mso-width-relative:margin;mso-height-relative:margin" coordsize="57821,7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">
                <v:shape id="_x0000_s1061" type="#_x0000_t202" style="position:absolute;left:32479;top:4185;width:19153;height:3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Wtu+rwA&#10;AADbAAAADwAAAGRycy9kb3ducmV2LnhtbERPSwrCMBDdC94hjOBGNFX8VqOooLj1c4CxGdtiMylN&#10;tPX2ZiG4fLz/atOYQrypcrllBcNBBII4sTrnVMHteujPQTiPrLGwTAo+5GCzbrdWGGtb85neF5+K&#10;EMIuRgWZ92UspUsyMugGtiQO3MNWBn2AVSp1hXUIN4UcRdFUGsw5NGRY0j6j5Hl5GQWPU92bLOr7&#10;0d9m5/F0h/nsbj9KdTvNdgnCU+P/4p/7pBXMw/rwJfwAuf4C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Bla276vAAAANsAAAAPAAAAAAAAAAAAAAAAAJgCAABkcnMvZG93bnJldi54&#10;bWxQSwUGAAAAAAQABAD1AAAAgQMAAAAA&#10;" stroked="f">
                  <v:textbox>
                    <w:txbxContent>
                      <w:p w:rsidR="00144328" w:rsidRDefault="0072637D" w:rsidP="004E46B5">
                        <w:pPr>
                          <w:rPr>
                            <w:rFonts w:ascii="Gabriola" w:hAnsi="Gabriola"/>
                            <w:i/>
                          </w:rPr>
                        </w:pPr>
                        <w:r>
                          <w:rPr>
                            <w:rFonts w:ascii="Gabriola" w:hAnsi="Gabriola"/>
                            <w:i/>
                          </w:rPr>
                          <w:t>Senior Project Website V5</w:t>
                        </w:r>
                      </w:p>
                    </w:txbxContent>
                  </v:textbox>
                </v:shape>
                <v:line id="Straight Connector 81" o:spid="_x0000_s1062" style="position:absolute;visibility:visible;mso-wrap-style:square" from="0,4857" to="57631,48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bbcVsMAAADbAAAADwAAAGRycy9kb3ducmV2LnhtbESPT4vCMBTE74LfITxhb5q6By3VKCIo&#10;62lRlwVvj+b1jzYvpYm2+umNIHgcZuY3zHzZmUrcqHGlZQXjUQSCOLW65FzB33EzjEE4j6yxskwK&#10;7uRguej35pho2/KebgefiwBhl6CCwvs6kdKlBRl0I1sTBy+zjUEfZJNL3WAb4KaS31E0kQZLDgsF&#10;1rQuKL0crkZB+jib9jRdZ7/ZfRcdr9v/RxZvlfoadKsZCE+d/4Tf7R+tIB7D60v4AXLxB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G23FbDAAAA2wAAAA8AAAAAAAAAAAAA&#10;AAAAoQIAAGRycy9kb3ducmV2LnhtbFBLBQYAAAAABAAEAPkAAACRAwAAAAA=&#10;" strokecolor="windowText" strokeweight="5.25pt">
                  <v:stroke linestyle="thickThin"/>
                </v:line>
                <v:shape id="Picture 82" o:spid="_x0000_s1063" type="#_x0000_t75" style="position:absolute;left:49915;width:7906;height:79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DkVPDDAAAA2wAAAA8AAABkcnMvZG93bnJldi54bWxEj0FrwkAUhO+C/2F5hV6kbgwiIbpKbbG0&#10;R2Mu3l6zzySYfRuyaxL/fVcoeBxm5htmsxtNI3rqXG1ZwWIegSAurK65VJCfDm8JCOeRNTaWScGd&#10;HOy208kGU20HPlKf+VIECLsUFVTet6mUrqjIoJvbljh4F9sZ9EF2pdQdDgFuGhlH0UoarDksVNjS&#10;R0XFNbsZBXac5f58/0l+49Ui+rzubfHllkq9vozvaxCeRv8M/7e/tYIkhseX8APk9g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UORU8MMAAADbAAAADwAAAAAAAAAAAAAAAACf&#10;AgAAZHJzL2Rvd25yZXYueG1sUEsFBgAAAAAEAAQA9wAAAI8DAAAAAA==&#10;">
                  <v:imagedata r:id="rId10" o:title=""/>
                  <v:path arrowok="t"/>
                </v:shape>
                <w10:wrap type="tight"/>
              </v:group>
            </w:pict>
          </mc:Fallback>
        </mc:AlternateContent>
      </w:r>
      <w:r>
        <w:t>Glossary</w:t>
      </w:r>
      <w:bookmarkEnd w:id="129"/>
    </w:p>
    <w:p w:rsidR="004E46B5" w:rsidRPr="00241CA9" w:rsidRDefault="004E46B5" w:rsidP="004E46B5">
      <w:pPr>
        <w:pStyle w:val="H1"/>
        <w:numPr>
          <w:ilvl w:val="0"/>
          <w:numId w:val="0"/>
        </w:numPr>
        <w:ind w:left="720"/>
        <w:rPr>
          <w:rFonts w:eastAsia="Times New Roman" w:cs="Times New Roman"/>
          <w:b w:val="0"/>
          <w:spacing w:val="0"/>
          <w:sz w:val="24"/>
          <w:szCs w:val="24"/>
        </w:rPr>
      </w:pPr>
      <w:bookmarkStart w:id="130" w:name="_Toc394049341"/>
      <w:r w:rsidRPr="00C51D4F">
        <w:rPr>
          <w:rFonts w:eastAsia="Times New Roman" w:cs="Times New Roman"/>
          <w:spacing w:val="0"/>
          <w:sz w:val="24"/>
          <w:szCs w:val="24"/>
        </w:rPr>
        <w:t>EULA</w:t>
      </w:r>
      <w:r w:rsidRPr="00241CA9">
        <w:rPr>
          <w:rFonts w:eastAsia="Times New Roman" w:cs="Times New Roman"/>
          <w:b w:val="0"/>
          <w:spacing w:val="0"/>
          <w:sz w:val="24"/>
          <w:szCs w:val="24"/>
        </w:rPr>
        <w:t>: End-User License Agreement</w:t>
      </w:r>
      <w:bookmarkEnd w:id="130"/>
    </w:p>
    <w:p w:rsidR="004E46B5" w:rsidRPr="00241CA9" w:rsidRDefault="004E46B5" w:rsidP="004E46B5">
      <w:pPr>
        <w:pStyle w:val="H1"/>
        <w:numPr>
          <w:ilvl w:val="0"/>
          <w:numId w:val="0"/>
        </w:numPr>
        <w:ind w:left="720"/>
        <w:rPr>
          <w:rFonts w:eastAsia="Times New Roman" w:cs="Times New Roman"/>
          <w:b w:val="0"/>
          <w:spacing w:val="0"/>
          <w:sz w:val="24"/>
          <w:szCs w:val="24"/>
        </w:rPr>
      </w:pPr>
      <w:bookmarkStart w:id="131" w:name="_Toc394049342"/>
      <w:r w:rsidRPr="00C51D4F">
        <w:rPr>
          <w:rFonts w:eastAsia="Times New Roman" w:cs="Times New Roman"/>
          <w:spacing w:val="0"/>
          <w:sz w:val="24"/>
          <w:szCs w:val="24"/>
        </w:rPr>
        <w:t>FIU</w:t>
      </w:r>
      <w:r w:rsidRPr="00241CA9">
        <w:rPr>
          <w:rFonts w:eastAsia="Times New Roman" w:cs="Times New Roman"/>
          <w:b w:val="0"/>
          <w:spacing w:val="0"/>
          <w:sz w:val="24"/>
          <w:szCs w:val="24"/>
        </w:rPr>
        <w:t>: Florida International University</w:t>
      </w:r>
      <w:bookmarkEnd w:id="131"/>
    </w:p>
    <w:p w:rsidR="004E46B5" w:rsidRPr="00241CA9" w:rsidRDefault="004E46B5" w:rsidP="004E46B5">
      <w:pPr>
        <w:pStyle w:val="H1"/>
        <w:numPr>
          <w:ilvl w:val="0"/>
          <w:numId w:val="0"/>
        </w:numPr>
        <w:ind w:left="360" w:firstLine="360"/>
        <w:rPr>
          <w:rFonts w:eastAsia="Times New Roman" w:cs="Times New Roman"/>
          <w:b w:val="0"/>
          <w:spacing w:val="0"/>
          <w:sz w:val="24"/>
          <w:szCs w:val="24"/>
        </w:rPr>
      </w:pPr>
      <w:bookmarkStart w:id="132" w:name="_Toc394049343"/>
      <w:r w:rsidRPr="00C51D4F">
        <w:rPr>
          <w:rFonts w:eastAsia="Times New Roman" w:cs="Times New Roman"/>
          <w:spacing w:val="0"/>
          <w:sz w:val="24"/>
          <w:szCs w:val="24"/>
        </w:rPr>
        <w:t>Google</w:t>
      </w:r>
      <w:r w:rsidRPr="00241CA9">
        <w:rPr>
          <w:rFonts w:eastAsia="Times New Roman" w:cs="Times New Roman"/>
          <w:b w:val="0"/>
          <w:spacing w:val="0"/>
          <w:sz w:val="24"/>
          <w:szCs w:val="24"/>
        </w:rPr>
        <w:t xml:space="preserve"> </w:t>
      </w:r>
      <w:r w:rsidRPr="00C51D4F">
        <w:rPr>
          <w:rFonts w:eastAsia="Times New Roman" w:cs="Times New Roman"/>
          <w:spacing w:val="0"/>
          <w:sz w:val="24"/>
          <w:szCs w:val="24"/>
        </w:rPr>
        <w:t>Docs</w:t>
      </w:r>
      <w:r w:rsidRPr="00241CA9">
        <w:rPr>
          <w:rFonts w:eastAsia="Times New Roman" w:cs="Times New Roman"/>
          <w:b w:val="0"/>
          <w:spacing w:val="0"/>
          <w:sz w:val="24"/>
          <w:szCs w:val="24"/>
        </w:rPr>
        <w:t>: Free web-based office suite offered by Google within Google Drive service.</w:t>
      </w:r>
      <w:bookmarkEnd w:id="132"/>
    </w:p>
    <w:p w:rsidR="004E46B5" w:rsidRPr="00241CA9" w:rsidRDefault="004E46B5" w:rsidP="004E46B5">
      <w:pPr>
        <w:pStyle w:val="H1"/>
        <w:numPr>
          <w:ilvl w:val="0"/>
          <w:numId w:val="0"/>
        </w:numPr>
        <w:ind w:left="720"/>
        <w:rPr>
          <w:rFonts w:eastAsia="Times New Roman" w:cs="Times New Roman"/>
          <w:b w:val="0"/>
          <w:spacing w:val="0"/>
          <w:sz w:val="24"/>
          <w:szCs w:val="24"/>
        </w:rPr>
      </w:pPr>
      <w:bookmarkStart w:id="133" w:name="_Toc394049344"/>
      <w:r w:rsidRPr="00C51D4F">
        <w:rPr>
          <w:rFonts w:eastAsia="Times New Roman" w:cs="Times New Roman"/>
          <w:spacing w:val="0"/>
          <w:sz w:val="24"/>
          <w:szCs w:val="24"/>
        </w:rPr>
        <w:t>PHP</w:t>
      </w:r>
      <w:r w:rsidRPr="00241CA9">
        <w:rPr>
          <w:rFonts w:eastAsia="Times New Roman" w:cs="Times New Roman"/>
          <w:b w:val="0"/>
          <w:spacing w:val="0"/>
          <w:sz w:val="24"/>
          <w:szCs w:val="24"/>
        </w:rPr>
        <w:t>: Open source server-side scripting language designed for web development to produce dynamic web pages.</w:t>
      </w:r>
      <w:bookmarkEnd w:id="133"/>
    </w:p>
    <w:p w:rsidR="004E46B5" w:rsidRPr="00241CA9" w:rsidRDefault="004E46B5" w:rsidP="004E46B5">
      <w:pPr>
        <w:pStyle w:val="H1"/>
        <w:numPr>
          <w:ilvl w:val="0"/>
          <w:numId w:val="0"/>
        </w:numPr>
        <w:ind w:left="720"/>
        <w:rPr>
          <w:rFonts w:eastAsia="Times New Roman" w:cs="Times New Roman"/>
          <w:b w:val="0"/>
          <w:spacing w:val="0"/>
          <w:sz w:val="24"/>
          <w:szCs w:val="24"/>
        </w:rPr>
      </w:pPr>
      <w:bookmarkStart w:id="134" w:name="_Toc394049345"/>
      <w:r w:rsidRPr="00C51D4F">
        <w:rPr>
          <w:rFonts w:eastAsia="Times New Roman" w:cs="Times New Roman"/>
          <w:spacing w:val="0"/>
          <w:sz w:val="24"/>
          <w:szCs w:val="24"/>
        </w:rPr>
        <w:t>SPW</w:t>
      </w:r>
      <w:r w:rsidRPr="00241CA9">
        <w:rPr>
          <w:rFonts w:eastAsia="Times New Roman" w:cs="Times New Roman"/>
          <w:b w:val="0"/>
          <w:spacing w:val="0"/>
          <w:sz w:val="24"/>
          <w:szCs w:val="24"/>
        </w:rPr>
        <w:t>: Senior Project Website</w:t>
      </w:r>
      <w:bookmarkEnd w:id="134"/>
    </w:p>
    <w:p w:rsidR="004E46B5" w:rsidRPr="00241CA9" w:rsidRDefault="004E46B5" w:rsidP="004E46B5">
      <w:pPr>
        <w:pStyle w:val="H1"/>
        <w:numPr>
          <w:ilvl w:val="0"/>
          <w:numId w:val="0"/>
        </w:numPr>
        <w:ind w:left="720"/>
        <w:rPr>
          <w:rFonts w:eastAsia="Times New Roman" w:cs="Times New Roman"/>
          <w:b w:val="0"/>
          <w:spacing w:val="0"/>
          <w:sz w:val="24"/>
          <w:szCs w:val="24"/>
        </w:rPr>
      </w:pPr>
      <w:bookmarkStart w:id="135" w:name="_Toc394049346"/>
      <w:r w:rsidRPr="00C51D4F">
        <w:rPr>
          <w:rFonts w:eastAsia="Times New Roman" w:cs="Times New Roman"/>
          <w:spacing w:val="0"/>
          <w:sz w:val="24"/>
          <w:szCs w:val="24"/>
        </w:rPr>
        <w:t>SPWv.1</w:t>
      </w:r>
      <w:r w:rsidRPr="00241CA9">
        <w:rPr>
          <w:rFonts w:eastAsia="Times New Roman" w:cs="Times New Roman"/>
          <w:b w:val="0"/>
          <w:spacing w:val="0"/>
          <w:sz w:val="24"/>
          <w:szCs w:val="24"/>
        </w:rPr>
        <w:t>: Senior Project Website Version 1</w:t>
      </w:r>
      <w:bookmarkEnd w:id="135"/>
    </w:p>
    <w:p w:rsidR="004E46B5" w:rsidRPr="00241CA9" w:rsidRDefault="004E46B5" w:rsidP="004E46B5">
      <w:pPr>
        <w:pStyle w:val="H1"/>
        <w:numPr>
          <w:ilvl w:val="0"/>
          <w:numId w:val="0"/>
        </w:numPr>
        <w:ind w:left="720"/>
        <w:rPr>
          <w:rFonts w:eastAsia="Times New Roman" w:cs="Times New Roman"/>
          <w:b w:val="0"/>
          <w:spacing w:val="0"/>
          <w:sz w:val="24"/>
          <w:szCs w:val="24"/>
        </w:rPr>
      </w:pPr>
      <w:bookmarkStart w:id="136" w:name="_Toc394049347"/>
      <w:r w:rsidRPr="00C51D4F">
        <w:rPr>
          <w:rFonts w:eastAsia="Times New Roman" w:cs="Times New Roman"/>
          <w:spacing w:val="0"/>
          <w:sz w:val="24"/>
          <w:szCs w:val="24"/>
        </w:rPr>
        <w:t>SPWv.2</w:t>
      </w:r>
      <w:r w:rsidRPr="00241CA9">
        <w:rPr>
          <w:rFonts w:eastAsia="Times New Roman" w:cs="Times New Roman"/>
          <w:b w:val="0"/>
          <w:spacing w:val="0"/>
          <w:sz w:val="24"/>
          <w:szCs w:val="24"/>
        </w:rPr>
        <w:t>: Senior Project Website Version 2</w:t>
      </w:r>
      <w:bookmarkEnd w:id="136"/>
    </w:p>
    <w:p w:rsidR="004E46B5" w:rsidRDefault="004E46B5" w:rsidP="004E46B5">
      <w:pPr>
        <w:pStyle w:val="H1"/>
        <w:numPr>
          <w:ilvl w:val="0"/>
          <w:numId w:val="0"/>
        </w:numPr>
        <w:ind w:left="720"/>
        <w:rPr>
          <w:rFonts w:eastAsia="Times New Roman" w:cs="Times New Roman"/>
          <w:b w:val="0"/>
          <w:spacing w:val="0"/>
          <w:sz w:val="24"/>
          <w:szCs w:val="24"/>
        </w:rPr>
      </w:pPr>
      <w:bookmarkStart w:id="137" w:name="_Toc394049348"/>
      <w:r w:rsidRPr="00C51D4F">
        <w:rPr>
          <w:rFonts w:eastAsia="Times New Roman" w:cs="Times New Roman"/>
          <w:spacing w:val="0"/>
          <w:sz w:val="24"/>
          <w:szCs w:val="24"/>
        </w:rPr>
        <w:t>SPWv.3</w:t>
      </w:r>
      <w:r w:rsidRPr="00C51D4F">
        <w:rPr>
          <w:rFonts w:eastAsia="Times New Roman" w:cs="Times New Roman"/>
          <w:b w:val="0"/>
          <w:spacing w:val="0"/>
          <w:sz w:val="24"/>
          <w:szCs w:val="24"/>
        </w:rPr>
        <w:t xml:space="preserve">: </w:t>
      </w:r>
      <w:r w:rsidRPr="00241CA9">
        <w:rPr>
          <w:rFonts w:eastAsia="Times New Roman" w:cs="Times New Roman"/>
          <w:b w:val="0"/>
          <w:spacing w:val="0"/>
          <w:sz w:val="24"/>
          <w:szCs w:val="24"/>
        </w:rPr>
        <w:t>Senior Project Website Version 3</w:t>
      </w:r>
      <w:bookmarkEnd w:id="137"/>
    </w:p>
    <w:p w:rsidR="004E46B5" w:rsidRDefault="004E46B5" w:rsidP="004E46B5">
      <w:pPr>
        <w:pStyle w:val="H1"/>
        <w:numPr>
          <w:ilvl w:val="0"/>
          <w:numId w:val="0"/>
        </w:numPr>
        <w:ind w:left="720"/>
        <w:rPr>
          <w:rFonts w:eastAsia="Times New Roman" w:cs="Times New Roman"/>
          <w:b w:val="0"/>
          <w:spacing w:val="0"/>
          <w:sz w:val="24"/>
          <w:szCs w:val="24"/>
        </w:rPr>
      </w:pPr>
      <w:bookmarkStart w:id="138" w:name="_Toc394049349"/>
      <w:r w:rsidRPr="00C51D4F">
        <w:rPr>
          <w:rFonts w:eastAsia="Times New Roman" w:cs="Times New Roman"/>
          <w:spacing w:val="0"/>
          <w:sz w:val="24"/>
          <w:szCs w:val="24"/>
        </w:rPr>
        <w:t>SPWv.4</w:t>
      </w:r>
      <w:r w:rsidRPr="00241CA9">
        <w:rPr>
          <w:rFonts w:eastAsia="Times New Roman" w:cs="Times New Roman"/>
          <w:b w:val="0"/>
          <w:spacing w:val="0"/>
          <w:sz w:val="24"/>
          <w:szCs w:val="24"/>
        </w:rPr>
        <w:t xml:space="preserve">: </w:t>
      </w:r>
      <w:r>
        <w:rPr>
          <w:rFonts w:eastAsia="Times New Roman" w:cs="Times New Roman"/>
          <w:b w:val="0"/>
          <w:spacing w:val="0"/>
          <w:sz w:val="24"/>
          <w:szCs w:val="24"/>
        </w:rPr>
        <w:t>Senior Project Website Version 4</w:t>
      </w:r>
      <w:bookmarkEnd w:id="138"/>
    </w:p>
    <w:p w:rsidR="002B6CCB" w:rsidRPr="002B6CCB" w:rsidRDefault="002B6CCB" w:rsidP="002B6CCB">
      <w:pPr>
        <w:pStyle w:val="H1"/>
        <w:numPr>
          <w:ilvl w:val="0"/>
          <w:numId w:val="0"/>
        </w:numPr>
        <w:ind w:left="720"/>
        <w:rPr>
          <w:rFonts w:eastAsia="Times New Roman" w:cs="Times New Roman"/>
          <w:b w:val="0"/>
          <w:spacing w:val="0"/>
          <w:sz w:val="24"/>
          <w:szCs w:val="24"/>
        </w:rPr>
      </w:pPr>
      <w:r>
        <w:rPr>
          <w:rFonts w:eastAsia="Times New Roman" w:cs="Times New Roman"/>
          <w:spacing w:val="0"/>
          <w:sz w:val="24"/>
          <w:szCs w:val="24"/>
        </w:rPr>
        <w:t>SPWv.5</w:t>
      </w:r>
      <w:r w:rsidRPr="00241CA9">
        <w:rPr>
          <w:rFonts w:eastAsia="Times New Roman" w:cs="Times New Roman"/>
          <w:b w:val="0"/>
          <w:spacing w:val="0"/>
          <w:sz w:val="24"/>
          <w:szCs w:val="24"/>
        </w:rPr>
        <w:t xml:space="preserve">: </w:t>
      </w:r>
      <w:r>
        <w:rPr>
          <w:rFonts w:eastAsia="Times New Roman" w:cs="Times New Roman"/>
          <w:b w:val="0"/>
          <w:spacing w:val="0"/>
          <w:sz w:val="24"/>
          <w:szCs w:val="24"/>
        </w:rPr>
        <w:t>Senior Project Website Version 5</w:t>
      </w:r>
    </w:p>
    <w:p w:rsidR="004E46B5" w:rsidRDefault="004E46B5" w:rsidP="004E46B5">
      <w:pPr>
        <w:spacing w:line="360" w:lineRule="auto"/>
        <w:ind w:left="720"/>
      </w:pPr>
      <w:r w:rsidRPr="00C51D4F">
        <w:rPr>
          <w:b/>
        </w:rPr>
        <w:t>NRMP</w:t>
      </w:r>
      <w:r>
        <w:t>: A form of matchmaking devised by the national residency matchmaking program (NRMP). The details of it are that hospitals have residency spots to fill and a ranked list of applicants they want filling them. Applicant ranked residency programs themselves. The matchmaking process works by having applicants apply to residencies in their list’s order. If another applicant tries to displace a current tentative applicant they displace the tentative applicant if the challenging applicant is more desired by the program else they try the next program, displaced applicants try their next program too. Matching ends when all applicants are match, or all applicants are match minus ones who went through their entire list.</w:t>
      </w:r>
    </w:p>
    <w:p w:rsidR="004E46B5" w:rsidRPr="00C51D4F" w:rsidRDefault="004E46B5" w:rsidP="004E46B5">
      <w:pPr>
        <w:spacing w:line="360" w:lineRule="auto"/>
        <w:ind w:left="720"/>
      </w:pPr>
      <w:r>
        <w:rPr>
          <w:b/>
        </w:rPr>
        <w:t>Heuristics</w:t>
      </w:r>
      <w:r w:rsidRPr="00C51D4F">
        <w:t>:</w:t>
      </w:r>
      <w:r>
        <w:t xml:space="preserve"> Colloquially means “common sense approach”, in computer science the meaning is adapted to mean a technique applied to solve a problem. I.e. to shorten average job time in a computer do short jobs first.</w:t>
      </w:r>
    </w:p>
    <w:p w:rsidR="004E46B5" w:rsidRDefault="004E46B5" w:rsidP="004E46B5">
      <w:pPr>
        <w:spacing w:line="360" w:lineRule="auto"/>
        <w:ind w:left="720"/>
      </w:pPr>
      <w:r w:rsidRPr="00C51D4F">
        <w:rPr>
          <w:b/>
        </w:rPr>
        <w:t>VIP</w:t>
      </w:r>
      <w:r>
        <w:t>: Very important project, a project ranked by the head professor to be of a score between 2 and 100 this project will undergo intense matchmaking using heuristics to find a perfect team quickly (higher scored means higher priority)</w:t>
      </w:r>
    </w:p>
    <w:p w:rsidR="004E46B5" w:rsidRDefault="004E46B5" w:rsidP="004E46B5">
      <w:pPr>
        <w:spacing w:line="360" w:lineRule="auto"/>
        <w:ind w:left="720"/>
      </w:pPr>
      <w:r w:rsidRPr="00C51D4F">
        <w:rPr>
          <w:b/>
        </w:rPr>
        <w:t>OP</w:t>
      </w:r>
      <w:r>
        <w:t>: Other project, a project ranked by the head professor to have a score of 1, such projects will undergo NRMP matchmaking to give the ability to compromised project proposer and student constraints. These are more hands-off.</w:t>
      </w:r>
    </w:p>
    <w:p w:rsidR="004E46B5" w:rsidRDefault="00F10B81" w:rsidP="004E46B5">
      <w:pPr>
        <w:spacing w:line="360" w:lineRule="auto"/>
        <w:ind w:left="720"/>
      </w:pPr>
      <w:r>
        <w:rPr>
          <w:noProof/>
        </w:rPr>
        <w:lastRenderedPageBreak/>
        <mc:AlternateContent>
          <mc:Choice Requires="wpg">
            <w:drawing>
              <wp:anchor distT="0" distB="0" distL="114300" distR="114300" simplePos="0" relativeHeight="251657728" behindDoc="1" locked="0" layoutInCell="1" allowOverlap="1" wp14:anchorId="09217721" wp14:editId="63E3EAA7">
                <wp:simplePos x="0" y="0"/>
                <wp:positionH relativeFrom="column">
                  <wp:posOffset>28575</wp:posOffset>
                </wp:positionH>
                <wp:positionV relativeFrom="paragraph">
                  <wp:posOffset>247650</wp:posOffset>
                </wp:positionV>
                <wp:extent cx="5819140" cy="789940"/>
                <wp:effectExtent l="0" t="0" r="0" b="0"/>
                <wp:wrapTight wrapText="bothSides">
                  <wp:wrapPolygon edited="0">
                    <wp:start x="19446" y="0"/>
                    <wp:lineTo x="19021" y="0"/>
                    <wp:lineTo x="19021" y="1042"/>
                    <wp:lineTo x="19516" y="8334"/>
                    <wp:lineTo x="0" y="11460"/>
                    <wp:lineTo x="0" y="14064"/>
                    <wp:lineTo x="13577" y="16669"/>
                    <wp:lineTo x="13577" y="20836"/>
                    <wp:lineTo x="21496" y="20836"/>
                    <wp:lineTo x="21496" y="10939"/>
                    <wp:lineTo x="20436" y="8334"/>
                    <wp:lineTo x="20718" y="4688"/>
                    <wp:lineTo x="20789" y="0"/>
                    <wp:lineTo x="20577" y="0"/>
                    <wp:lineTo x="19446" y="0"/>
                  </wp:wrapPolygon>
                </wp:wrapTight>
                <wp:docPr id="312" name="Group 312"/>
                <wp:cNvGraphicFramePr/>
                <a:graphic xmlns:a="http://schemas.openxmlformats.org/drawingml/2006/main">
                  <a:graphicData uri="http://schemas.microsoft.com/office/word/2010/wordprocessingGroup">
                    <wpg:wgp>
                      <wpg:cNvGrpSpPr/>
                      <wpg:grpSpPr>
                        <a:xfrm>
                          <a:off x="0" y="0"/>
                          <a:ext cx="5819140" cy="789940"/>
                          <a:chOff x="0" y="0"/>
                          <a:chExt cx="5820737" cy="790575"/>
                        </a:xfrm>
                      </wpg:grpSpPr>
                      <wps:wsp>
                        <wps:cNvPr id="85" name="Text Box 2"/>
                        <wps:cNvSpPr txBox="1">
                          <a:spLocks noChangeArrowheads="1"/>
                        </wps:cNvSpPr>
                        <wps:spPr bwMode="auto">
                          <a:xfrm>
                            <a:off x="3700291" y="418563"/>
                            <a:ext cx="2120446" cy="371943"/>
                          </a:xfrm>
                          <a:prstGeom prst="rect">
                            <a:avLst/>
                          </a:prstGeom>
                          <a:solidFill>
                            <a:srgbClr val="FFFFFF"/>
                          </a:solidFill>
                          <a:ln w="9525">
                            <a:noFill/>
                            <a:miter lim="800000"/>
                            <a:headEnd/>
                            <a:tailEnd/>
                          </a:ln>
                        </wps:spPr>
                        <wps:txbx>
                          <w:txbxContent>
                            <w:p w:rsidR="00144328" w:rsidRDefault="0072637D" w:rsidP="004E46B5">
                              <w:pPr>
                                <w:rPr>
                                  <w:rFonts w:ascii="Gabriola" w:hAnsi="Gabriola"/>
                                  <w:i/>
                                </w:rPr>
                              </w:pPr>
                              <w:r>
                                <w:rPr>
                                  <w:rFonts w:ascii="Gabriola" w:hAnsi="Gabriola"/>
                                  <w:i/>
                                </w:rPr>
                                <w:t>Senior Project Website V5</w:t>
                              </w:r>
                            </w:p>
                          </w:txbxContent>
                        </wps:txbx>
                        <wps:bodyPr rot="0" vert="horz" wrap="square" lIns="91440" tIns="45720" rIns="91440" bIns="45720" anchor="t" anchorCtr="0">
                          <a:noAutofit/>
                        </wps:bodyPr>
                      </wps:wsp>
                      <wps:wsp>
                        <wps:cNvPr id="87" name="Straight Connector 87"/>
                        <wps:cNvCnPr/>
                        <wps:spPr>
                          <a:xfrm>
                            <a:off x="0" y="485775"/>
                            <a:ext cx="5763120" cy="0"/>
                          </a:xfrm>
                          <a:prstGeom prst="line">
                            <a:avLst/>
                          </a:prstGeom>
                          <a:noFill/>
                          <a:ln w="66675" cap="flat" cmpd="thickThin" algn="ctr">
                            <a:solidFill>
                              <a:sysClr val="windowText" lastClr="000000"/>
                            </a:solidFill>
                            <a:prstDash val="solid"/>
                          </a:ln>
                          <a:effectLst/>
                        </wps:spPr>
                        <wps:bodyPr/>
                      </wps:wsp>
                      <pic:pic xmlns:pic="http://schemas.openxmlformats.org/drawingml/2006/picture">
                        <pic:nvPicPr>
                          <pic:cNvPr id="88" name="Picture 88"/>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4991595" y="0"/>
                            <a:ext cx="790575" cy="79057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9217721" id="Group 312" o:spid="_x0000_s1064" style="position:absolute;left:0;text-align:left;margin-left:2.25pt;margin-top:19.5pt;width:458.2pt;height:62.2pt;z-index:-251658752;mso-width-relative:margin;mso-height-relative:margin" coordsize="58207,7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">
                <v:shape id="_x0000_s1065" type="#_x0000_t202" style="position:absolute;left:37002;top:4185;width:21205;height:3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zNYsEA&#10;AADbAAAADwAAAGRycy9kb3ducmV2LnhtbESP3arCMBCE7wXfIazgjWiqHP+qUVQ44q0/D7A2a1ts&#10;NqWJtr69EQQvh5n5hlmuG1OIJ1Uut6xgOIhAECdW55wquJz/+zMQziNrLCyTghc5WK/arSXG2tZ8&#10;pOfJpyJA2MWoIPO+jKV0SUYG3cCWxMG72cqgD7JKpa6wDnBTyFEUTaTBnMNChiXtMkrup4dRcDvU&#10;vfG8vu79ZXr8m2wxn17tS6lup9ksQHhq/C/8bR+0gtkYPl/CD5Cr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UczWLBAAAA2wAAAA8AAAAAAAAAAAAAAAAAmAIAAGRycy9kb3du&#10;cmV2LnhtbFBLBQYAAAAABAAEAPUAAACGAwAAAAA=&#10;" stroked="f">
                  <v:textbox>
                    <w:txbxContent>
                      <w:p w:rsidR="00144328" w:rsidRDefault="0072637D" w:rsidP="004E46B5">
                        <w:pPr>
                          <w:rPr>
                            <w:rFonts w:ascii="Gabriola" w:hAnsi="Gabriola"/>
                            <w:i/>
                          </w:rPr>
                        </w:pPr>
                        <w:r>
                          <w:rPr>
                            <w:rFonts w:ascii="Gabriola" w:hAnsi="Gabriola"/>
                            <w:i/>
                          </w:rPr>
                          <w:t>Senior Project Website V5</w:t>
                        </w:r>
                      </w:p>
                    </w:txbxContent>
                  </v:textbox>
                </v:shape>
                <v:line id="Straight Connector 87" o:spid="_x0000_s1066" style="position:absolute;visibility:visible;mso-wrap-style:square" from="0,4857" to="57631,48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RPhucQAAADbAAAADwAAAGRycy9kb3ducmV2LnhtbESPS4vCQBCE78L+h6EXvJmJe9CQdRQR&#10;VvS0+EDYW5PpPDTTEzKjif76HUHwWFTVV9Rs0Zta3Kh1lWUF4ygGQZxZXXGh4Hj4GSUgnEfWWFsm&#10;BXdysJh/DGaYatvxjm57X4gAYZeigtL7JpXSZSUZdJFtiIOX29agD7ItpG6xC3BTy684nkiDFYeF&#10;EhtalZRd9lejIHucTfc3XeW/+X0bH67r0yNP1koNP/vlNwhPvX+HX+2NVpBM4fkl/AA5/w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xE+G5xAAAANsAAAAPAAAAAAAAAAAA&#10;AAAAAKECAABkcnMvZG93bnJldi54bWxQSwUGAAAAAAQABAD5AAAAkgMAAAAA&#10;" strokecolor="windowText" strokeweight="5.25pt">
                  <v:stroke linestyle="thickThin"/>
                </v:line>
                <v:shape id="Picture 88" o:spid="_x0000_s1067" type="#_x0000_t75" style="position:absolute;left:49915;width:7906;height:79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EMYxq9AAAA2wAAAA8AAABkcnMvZG93bnJldi54bWxET8kKwjAQvQv+QxjBi2iqiJRqFBcUPbpc&#10;vI3N2BabSWmi1r83B8Hj4+2zRWNK8aLaFZYVDAcRCOLU6oIzBZfzth+DcB5ZY2mZFHzIwWLebs0w&#10;0fbNR3qdfCZCCLsEFeTeV4mULs3JoBvYijhwd1sb9AHWmdQ1vkO4KeUoiibSYMGhIceK1jmlj9PT&#10;KLBN7+Kvn0N8G02G0eaxsunOjZXqdprlFISnxv/FP/deK4jD2PAl/AA5/wI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MQxjGr0AAADbAAAADwAAAAAAAAAAAAAAAACfAgAAZHJz&#10;L2Rvd25yZXYueG1sUEsFBgAAAAAEAAQA9wAAAIkDAAAAAA==&#10;">
                  <v:imagedata r:id="rId10" o:title=""/>
                  <v:path arrowok="t"/>
                </v:shape>
                <w10:wrap type="tight"/>
              </v:group>
            </w:pict>
          </mc:Fallback>
        </mc:AlternateContent>
      </w:r>
      <w:r w:rsidR="004E46B5">
        <w:rPr>
          <w:b/>
        </w:rPr>
        <w:t>LinkedIn:</w:t>
      </w:r>
      <w:r w:rsidR="004E46B5">
        <w:t xml:space="preserve"> Social media website for business professions to network and advertise themselves</w:t>
      </w:r>
    </w:p>
    <w:p w:rsidR="004E46B5" w:rsidRDefault="004E46B5" w:rsidP="00C91381">
      <w:pPr>
        <w:pStyle w:val="H1"/>
        <w:numPr>
          <w:ilvl w:val="0"/>
          <w:numId w:val="13"/>
        </w:numPr>
      </w:pPr>
      <w:bookmarkStart w:id="139" w:name="_Toc394049350"/>
      <w:r>
        <w:t>Appendix</w:t>
      </w:r>
      <w:bookmarkEnd w:id="139"/>
    </w:p>
    <w:p w:rsidR="004E46B5" w:rsidRDefault="004E46B5" w:rsidP="004E46B5">
      <w:pPr>
        <w:spacing w:after="200" w:line="276" w:lineRule="auto"/>
        <w:rPr>
          <w:rFonts w:eastAsia="Times New Roman" w:cs="Times New Roman"/>
          <w:b/>
          <w:spacing w:val="20"/>
          <w:sz w:val="16"/>
        </w:rPr>
      </w:pPr>
    </w:p>
    <w:p w:rsidR="004E46B5" w:rsidRDefault="004E46B5" w:rsidP="00C91381">
      <w:pPr>
        <w:pStyle w:val="ListParagraph"/>
        <w:numPr>
          <w:ilvl w:val="1"/>
          <w:numId w:val="15"/>
        </w:numPr>
        <w:spacing w:after="200" w:line="276" w:lineRule="auto"/>
        <w:jc w:val="left"/>
        <w:outlineLvl w:val="1"/>
        <w:rPr>
          <w:rFonts w:eastAsia="Calibri" w:cs="Calibri"/>
          <w:b/>
          <w:sz w:val="28"/>
          <w:szCs w:val="28"/>
        </w:rPr>
      </w:pPr>
      <w:bookmarkStart w:id="140" w:name="_Toc394049351"/>
      <w:r>
        <w:rPr>
          <w:rFonts w:eastAsia="Calibri" w:cs="Calibri"/>
          <w:noProof/>
          <w:sz w:val="24"/>
        </w:rPr>
        <mc:AlternateContent>
          <mc:Choice Requires="wps">
            <w:drawing>
              <wp:anchor distT="0" distB="0" distL="114300" distR="114300" simplePos="0" relativeHeight="251663360" behindDoc="0" locked="0" layoutInCell="1" allowOverlap="1" wp14:anchorId="3B4158E5" wp14:editId="54FC2906">
                <wp:simplePos x="0" y="0"/>
                <wp:positionH relativeFrom="column">
                  <wp:posOffset>464185</wp:posOffset>
                </wp:positionH>
                <wp:positionV relativeFrom="paragraph">
                  <wp:posOffset>255270</wp:posOffset>
                </wp:positionV>
                <wp:extent cx="5358765" cy="0"/>
                <wp:effectExtent l="0" t="0" r="13335" b="19050"/>
                <wp:wrapNone/>
                <wp:docPr id="317" name="Straight Connector 317"/>
                <wp:cNvGraphicFramePr/>
                <a:graphic xmlns:a="http://schemas.openxmlformats.org/drawingml/2006/main">
                  <a:graphicData uri="http://schemas.microsoft.com/office/word/2010/wordprocessingShape">
                    <wps:wsp>
                      <wps:cNvCnPr/>
                      <wps:spPr>
                        <a:xfrm>
                          <a:off x="0" y="0"/>
                          <a:ext cx="5358765" cy="0"/>
                        </a:xfrm>
                        <a:prstGeom prst="line">
                          <a:avLst/>
                        </a:prstGeom>
                        <a:noFill/>
                        <a:ln w="15875" cap="flat" cmpd="sng" algn="ctr">
                          <a:solidFill>
                            <a:sysClr val="windowText" lastClr="000000"/>
                          </a:solidFill>
                          <a:prstDash val="solid"/>
                        </a:ln>
                        <a:effectLst/>
                      </wps:spPr>
                      <wps:bodyPr/>
                    </wps:wsp>
                  </a:graphicData>
                </a:graphic>
                <wp14:sizeRelH relativeFrom="page">
                  <wp14:pctWidth>0</wp14:pctWidth>
                </wp14:sizeRelH>
                <wp14:sizeRelV relativeFrom="page">
                  <wp14:pctHeight>0</wp14:pctHeight>
                </wp14:sizeRelV>
              </wp:anchor>
            </w:drawing>
          </mc:Choice>
          <mc:Fallback>
            <w:pict>
              <v:line w14:anchorId="17E3C1B1" id="Straight Connector 317" o:spid="_x0000_s1026" style="position:absolute;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55pt,20.1pt" to="458.5pt,2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" strokecolor="windowText" strokeweight="1.25pt"/>
            </w:pict>
          </mc:Fallback>
        </mc:AlternateContent>
      </w:r>
      <w:r>
        <w:rPr>
          <w:b/>
          <w:sz w:val="28"/>
          <w:szCs w:val="28"/>
        </w:rPr>
        <w:t>Appendix A - Gant Chart</w:t>
      </w:r>
      <w:bookmarkEnd w:id="140"/>
    </w:p>
    <w:p w:rsidR="00F10B81" w:rsidRPr="00F10B81" w:rsidRDefault="00F10B81" w:rsidP="00F10B81">
      <w:pPr>
        <w:spacing w:after="0" w:line="480" w:lineRule="auto"/>
        <w:jc w:val="left"/>
        <w:rPr>
          <w:rFonts w:eastAsia="Times New Roman" w:cs="Times New Roman"/>
          <w:sz w:val="24"/>
          <w:szCs w:val="24"/>
        </w:rPr>
      </w:pPr>
      <w:r>
        <w:rPr>
          <w:noProof/>
        </w:rPr>
        <w:drawing>
          <wp:anchor distT="0" distB="0" distL="114300" distR="114300" simplePos="0" relativeHeight="251673088" behindDoc="0" locked="0" layoutInCell="1" allowOverlap="1" wp14:anchorId="01E7E4D2" wp14:editId="3841F055">
            <wp:simplePos x="0" y="0"/>
            <wp:positionH relativeFrom="column">
              <wp:posOffset>-476250</wp:posOffset>
            </wp:positionH>
            <wp:positionV relativeFrom="paragraph">
              <wp:posOffset>428625</wp:posOffset>
            </wp:positionV>
            <wp:extent cx="6953250" cy="2485390"/>
            <wp:effectExtent l="0" t="0" r="0" b="0"/>
            <wp:wrapSquare wrapText="bothSides"/>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6953250" cy="2485390"/>
                    </a:xfrm>
                    <a:prstGeom prst="rect">
                      <a:avLst/>
                    </a:prstGeom>
                  </pic:spPr>
                </pic:pic>
              </a:graphicData>
            </a:graphic>
            <wp14:sizeRelH relativeFrom="margin">
              <wp14:pctWidth>0</wp14:pctWidth>
            </wp14:sizeRelH>
            <wp14:sizeRelV relativeFrom="margin">
              <wp14:pctHeight>0</wp14:pctHeight>
            </wp14:sizeRelV>
          </wp:anchor>
        </w:drawing>
      </w:r>
      <w:r w:rsidRPr="00F10B81">
        <w:rPr>
          <w:rFonts w:eastAsia="Times New Roman" w:cs="Times New Roman"/>
          <w:sz w:val="24"/>
          <w:szCs w:val="24"/>
        </w:rPr>
        <w:t>Taken from the given syllabus and adapted to what actually occurred.</w:t>
      </w:r>
    </w:p>
    <w:p w:rsidR="004E46B5" w:rsidRDefault="004E46B5" w:rsidP="004E46B5">
      <w:pPr>
        <w:spacing w:line="360" w:lineRule="auto"/>
        <w:ind w:left="720"/>
        <w:jc w:val="left"/>
        <w:rPr>
          <w:rFonts w:eastAsia="Times New Roman" w:cs="Times New Roman"/>
          <w:sz w:val="24"/>
          <w:szCs w:val="24"/>
        </w:rPr>
      </w:pPr>
    </w:p>
    <w:p w:rsidR="004E46B5" w:rsidRDefault="004E46B5">
      <w:pPr>
        <w:spacing w:after="200" w:line="276" w:lineRule="auto"/>
        <w:jc w:val="left"/>
        <w:rPr>
          <w:rFonts w:eastAsia="Times New Roman" w:cs="Times New Roman"/>
          <w:sz w:val="24"/>
          <w:szCs w:val="24"/>
        </w:rPr>
      </w:pPr>
      <w:r>
        <w:rPr>
          <w:rFonts w:eastAsia="Times New Roman" w:cs="Times New Roman"/>
          <w:sz w:val="24"/>
          <w:szCs w:val="24"/>
        </w:rPr>
        <w:br w:type="page"/>
      </w:r>
    </w:p>
    <w:p w:rsidR="004E46B5" w:rsidRDefault="004E46B5" w:rsidP="00C91381">
      <w:pPr>
        <w:pStyle w:val="H2"/>
        <w:numPr>
          <w:ilvl w:val="1"/>
          <w:numId w:val="15"/>
        </w:numPr>
        <w:outlineLvl w:val="1"/>
      </w:pPr>
      <w:bookmarkStart w:id="141" w:name="_Toc394049352"/>
      <w:r>
        <w:rPr>
          <w:noProof/>
        </w:rPr>
        <w:lastRenderedPageBreak/>
        <mc:AlternateContent>
          <mc:Choice Requires="wps">
            <w:drawing>
              <wp:anchor distT="0" distB="0" distL="114300" distR="114300" simplePos="0" relativeHeight="251665408" behindDoc="0" locked="0" layoutInCell="1" allowOverlap="1" wp14:anchorId="193AE21B" wp14:editId="0300F0D1">
                <wp:simplePos x="0" y="0"/>
                <wp:positionH relativeFrom="column">
                  <wp:posOffset>464185</wp:posOffset>
                </wp:positionH>
                <wp:positionV relativeFrom="paragraph">
                  <wp:posOffset>255270</wp:posOffset>
                </wp:positionV>
                <wp:extent cx="5358765" cy="0"/>
                <wp:effectExtent l="0" t="0" r="13335" b="19050"/>
                <wp:wrapNone/>
                <wp:docPr id="319" name="Straight Connector 319"/>
                <wp:cNvGraphicFramePr/>
                <a:graphic xmlns:a="http://schemas.openxmlformats.org/drawingml/2006/main">
                  <a:graphicData uri="http://schemas.microsoft.com/office/word/2010/wordprocessingShape">
                    <wps:wsp>
                      <wps:cNvCnPr/>
                      <wps:spPr>
                        <a:xfrm>
                          <a:off x="0" y="0"/>
                          <a:ext cx="5358765" cy="0"/>
                        </a:xfrm>
                        <a:prstGeom prst="line">
                          <a:avLst/>
                        </a:prstGeom>
                        <a:noFill/>
                        <a:ln w="15875" cap="flat" cmpd="sng" algn="ctr">
                          <a:solidFill>
                            <a:sysClr val="windowText" lastClr="000000"/>
                          </a:solidFill>
                          <a:prstDash val="solid"/>
                        </a:ln>
                        <a:effectLst/>
                      </wps:spPr>
                      <wps:bodyPr/>
                    </wps:wsp>
                  </a:graphicData>
                </a:graphic>
                <wp14:sizeRelH relativeFrom="page">
                  <wp14:pctWidth>0</wp14:pctWidth>
                </wp14:sizeRelH>
                <wp14:sizeRelV relativeFrom="page">
                  <wp14:pctHeight>0</wp14:pctHeight>
                </wp14:sizeRelV>
              </wp:anchor>
            </w:drawing>
          </mc:Choice>
          <mc:Fallback>
            <w:pict>
              <v:line w14:anchorId="25027764" id="Straight Connector 319" o:spid="_x0000_s1026" style="position:absolute;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55pt,20.1pt" to="458.5pt,2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" strokecolor="windowText" strokeweight="1.25pt"/>
            </w:pict>
          </mc:Fallback>
        </mc:AlternateContent>
      </w:r>
      <w:r>
        <w:t>Appendix B - Use Cases</w:t>
      </w:r>
      <w:bookmarkEnd w:id="141"/>
      <w:r>
        <w:t xml:space="preserve"> </w:t>
      </w:r>
    </w:p>
    <w:p w:rsidR="00F10B81" w:rsidRPr="00F10B81" w:rsidRDefault="00F10B81" w:rsidP="00F10B81">
      <w:pPr>
        <w:jc w:val="left"/>
        <w:rPr>
          <w:rFonts w:eastAsia="Times New Roman" w:cs="Times New Roman"/>
          <w:b/>
          <w:sz w:val="24"/>
          <w:szCs w:val="24"/>
        </w:rPr>
      </w:pPr>
      <w:r w:rsidRPr="00F10B81">
        <w:rPr>
          <w:rFonts w:eastAsia="Times New Roman" w:cs="Times New Roman"/>
          <w:b/>
          <w:sz w:val="24"/>
          <w:szCs w:val="24"/>
        </w:rPr>
        <w:t xml:space="preserve">Below </w:t>
      </w:r>
      <w:r>
        <w:rPr>
          <w:rFonts w:eastAsia="Times New Roman" w:cs="Times New Roman"/>
          <w:b/>
          <w:sz w:val="24"/>
          <w:szCs w:val="24"/>
        </w:rPr>
        <w:t>are use cases specific to SPWv.5</w:t>
      </w:r>
    </w:p>
    <w:tbl>
      <w:tblPr>
        <w:tblW w:w="9558" w:type="dxa"/>
        <w:tblInd w:w="105" w:type="dxa"/>
        <w:tblBorders>
          <w:top w:val="single" w:sz="4" w:space="0" w:color="4472C4"/>
          <w:left w:val="single" w:sz="4" w:space="0" w:color="4472C4"/>
          <w:bottom w:val="single" w:sz="4" w:space="0" w:color="4472C4"/>
          <w:right w:val="single" w:sz="4" w:space="0" w:color="4472C4"/>
          <w:insideH w:val="single" w:sz="4" w:space="0" w:color="4472C4"/>
          <w:insideV w:val="single" w:sz="4" w:space="0" w:color="4472C4"/>
        </w:tblBorders>
        <w:tblLayout w:type="fixed"/>
        <w:tblCellMar>
          <w:left w:w="10" w:type="dxa"/>
          <w:right w:w="10" w:type="dxa"/>
        </w:tblCellMar>
        <w:tblLook w:val="04A0" w:firstRow="1" w:lastRow="0" w:firstColumn="1" w:lastColumn="0" w:noHBand="0" w:noVBand="1"/>
      </w:tblPr>
      <w:tblGrid>
        <w:gridCol w:w="3708"/>
        <w:gridCol w:w="5850"/>
      </w:tblGrid>
      <w:tr w:rsidR="00F10B81" w:rsidRPr="00DE75FA" w:rsidTr="00144328">
        <w:tc>
          <w:tcPr>
            <w:tcW w:w="3708" w:type="dxa"/>
            <w:tcMar>
              <w:top w:w="100" w:type="dxa"/>
              <w:left w:w="115" w:type="dxa"/>
              <w:bottom w:w="100" w:type="dxa"/>
              <w:right w:w="115" w:type="dxa"/>
            </w:tcMar>
          </w:tcPr>
          <w:p w:rsidR="00F10B81" w:rsidRPr="00DE75FA" w:rsidRDefault="00F10B81" w:rsidP="00144328">
            <w:pPr>
              <w:spacing w:after="0" w:line="360" w:lineRule="auto"/>
              <w:rPr>
                <w:rFonts w:ascii="Times New Roman" w:hAnsi="Times New Roman" w:cs="Times New Roman"/>
              </w:rPr>
            </w:pPr>
            <w:r w:rsidRPr="00DE75FA">
              <w:rPr>
                <w:rFonts w:ascii="Times New Roman" w:eastAsia="Times New Roman" w:hAnsi="Times New Roman" w:cs="Times New Roman"/>
                <w:b/>
                <w:i/>
                <w:sz w:val="24"/>
              </w:rPr>
              <w:t xml:space="preserve">Use Case Name </w:t>
            </w:r>
            <w:r>
              <w:rPr>
                <w:rFonts w:ascii="Times New Roman" w:eastAsia="Times New Roman" w:hAnsi="Times New Roman" w:cs="Times New Roman"/>
                <w:b/>
                <w:sz w:val="24"/>
              </w:rPr>
              <w:t>(SPW5</w:t>
            </w:r>
            <w:r w:rsidRPr="00DE75FA">
              <w:rPr>
                <w:rFonts w:ascii="Times New Roman" w:eastAsia="Times New Roman" w:hAnsi="Times New Roman" w:cs="Times New Roman"/>
                <w:b/>
                <w:sz w:val="24"/>
              </w:rPr>
              <w:t>_100)</w:t>
            </w:r>
          </w:p>
        </w:tc>
        <w:tc>
          <w:tcPr>
            <w:tcW w:w="5850" w:type="dxa"/>
            <w:tcMar>
              <w:top w:w="100" w:type="dxa"/>
              <w:left w:w="115" w:type="dxa"/>
              <w:bottom w:w="100" w:type="dxa"/>
              <w:right w:w="115" w:type="dxa"/>
            </w:tcMar>
          </w:tcPr>
          <w:p w:rsidR="00F10B81" w:rsidRPr="00DE75FA" w:rsidRDefault="00F10B81" w:rsidP="00144328">
            <w:pPr>
              <w:spacing w:after="0" w:line="360" w:lineRule="auto"/>
              <w:rPr>
                <w:rFonts w:ascii="Times New Roman" w:hAnsi="Times New Roman" w:cs="Times New Roman"/>
              </w:rPr>
            </w:pPr>
            <w:r>
              <w:rPr>
                <w:rFonts w:ascii="Times New Roman" w:eastAsia="Times New Roman" w:hAnsi="Times New Roman" w:cs="Times New Roman"/>
                <w:b/>
                <w:sz w:val="24"/>
              </w:rPr>
              <w:t>Edit project assignments</w:t>
            </w:r>
          </w:p>
        </w:tc>
      </w:tr>
      <w:tr w:rsidR="00F10B81" w:rsidRPr="00DE75FA" w:rsidTr="00144328">
        <w:tc>
          <w:tcPr>
            <w:tcW w:w="3708" w:type="dxa"/>
            <w:shd w:val="clear" w:color="auto" w:fill="BDD6EE"/>
            <w:tcMar>
              <w:top w:w="100" w:type="dxa"/>
              <w:left w:w="115" w:type="dxa"/>
              <w:bottom w:w="100" w:type="dxa"/>
              <w:right w:w="115" w:type="dxa"/>
            </w:tcMar>
          </w:tcPr>
          <w:p w:rsidR="00F10B81" w:rsidRPr="00DE75FA" w:rsidRDefault="00F10B81" w:rsidP="00144328">
            <w:pPr>
              <w:spacing w:after="0" w:line="360" w:lineRule="auto"/>
              <w:rPr>
                <w:rFonts w:ascii="Times New Roman" w:hAnsi="Times New Roman" w:cs="Times New Roman"/>
              </w:rPr>
            </w:pPr>
            <w:r w:rsidRPr="00DE75FA">
              <w:rPr>
                <w:rFonts w:ascii="Times New Roman" w:eastAsia="Times New Roman" w:hAnsi="Times New Roman" w:cs="Times New Roman"/>
                <w:b/>
                <w:i/>
                <w:sz w:val="24"/>
              </w:rPr>
              <w:t>Participating Actor</w:t>
            </w:r>
          </w:p>
        </w:tc>
        <w:tc>
          <w:tcPr>
            <w:tcW w:w="5850" w:type="dxa"/>
            <w:shd w:val="clear" w:color="auto" w:fill="BDD6EE"/>
            <w:tcMar>
              <w:top w:w="100" w:type="dxa"/>
              <w:left w:w="115" w:type="dxa"/>
              <w:bottom w:w="100" w:type="dxa"/>
              <w:right w:w="115" w:type="dxa"/>
            </w:tcMar>
          </w:tcPr>
          <w:p w:rsidR="00F10B81" w:rsidRPr="00DE75FA" w:rsidRDefault="00F10B81" w:rsidP="00144328">
            <w:pPr>
              <w:spacing w:after="0" w:line="360" w:lineRule="auto"/>
              <w:rPr>
                <w:rFonts w:ascii="Times New Roman" w:hAnsi="Times New Roman" w:cs="Times New Roman"/>
              </w:rPr>
            </w:pPr>
            <w:r>
              <w:rPr>
                <w:rFonts w:ascii="Times New Roman" w:eastAsia="Times New Roman" w:hAnsi="Times New Roman" w:cs="Times New Roman"/>
                <w:sz w:val="24"/>
              </w:rPr>
              <w:t>Head Professor</w:t>
            </w:r>
          </w:p>
        </w:tc>
      </w:tr>
      <w:tr w:rsidR="00F10B81" w:rsidRPr="00DE75FA" w:rsidTr="00144328">
        <w:tc>
          <w:tcPr>
            <w:tcW w:w="3708" w:type="dxa"/>
            <w:tcMar>
              <w:top w:w="100" w:type="dxa"/>
              <w:left w:w="115" w:type="dxa"/>
              <w:bottom w:w="100" w:type="dxa"/>
              <w:right w:w="115" w:type="dxa"/>
            </w:tcMar>
          </w:tcPr>
          <w:p w:rsidR="00F10B81" w:rsidRPr="00DE75FA" w:rsidRDefault="00F10B81" w:rsidP="00144328">
            <w:pPr>
              <w:spacing w:after="0" w:line="360" w:lineRule="auto"/>
              <w:rPr>
                <w:rFonts w:ascii="Times New Roman" w:hAnsi="Times New Roman" w:cs="Times New Roman"/>
              </w:rPr>
            </w:pPr>
            <w:r w:rsidRPr="00DE75FA">
              <w:rPr>
                <w:rFonts w:ascii="Times New Roman" w:eastAsia="Times New Roman" w:hAnsi="Times New Roman" w:cs="Times New Roman"/>
                <w:b/>
                <w:i/>
                <w:sz w:val="24"/>
              </w:rPr>
              <w:t>Flow of Events</w:t>
            </w:r>
          </w:p>
        </w:tc>
        <w:tc>
          <w:tcPr>
            <w:tcW w:w="5850" w:type="dxa"/>
            <w:tcMar>
              <w:top w:w="100" w:type="dxa"/>
              <w:left w:w="115" w:type="dxa"/>
              <w:bottom w:w="100" w:type="dxa"/>
              <w:right w:w="115" w:type="dxa"/>
            </w:tcMar>
          </w:tcPr>
          <w:p w:rsidR="00F10B81" w:rsidRDefault="00F10B81" w:rsidP="00C91381">
            <w:pPr>
              <w:pStyle w:val="ListParagraph"/>
              <w:numPr>
                <w:ilvl w:val="0"/>
                <w:numId w:val="64"/>
              </w:numPr>
              <w:spacing w:line="256" w:lineRule="auto"/>
              <w:jc w:val="left"/>
              <w:rPr>
                <w:rFonts w:ascii="Times New Roman" w:hAnsi="Times New Roman" w:cs="Times New Roman"/>
              </w:rPr>
            </w:pPr>
            <w:r>
              <w:rPr>
                <w:rFonts w:ascii="Times New Roman" w:hAnsi="Times New Roman" w:cs="Times New Roman"/>
              </w:rPr>
              <w:t>Head Professor clicks on “Add Students to the Project” drop down menu.</w:t>
            </w:r>
          </w:p>
          <w:p w:rsidR="00F10B81" w:rsidRPr="0006347D" w:rsidRDefault="00F10B81" w:rsidP="00C91381">
            <w:pPr>
              <w:pStyle w:val="ListParagraph"/>
              <w:numPr>
                <w:ilvl w:val="0"/>
                <w:numId w:val="64"/>
              </w:numPr>
              <w:spacing w:line="256" w:lineRule="auto"/>
              <w:jc w:val="left"/>
              <w:rPr>
                <w:rFonts w:ascii="Times New Roman" w:hAnsi="Times New Roman" w:cs="Times New Roman"/>
              </w:rPr>
            </w:pPr>
            <w:r>
              <w:rPr>
                <w:rFonts w:ascii="Times New Roman" w:hAnsi="Times New Roman" w:cs="Times New Roman"/>
              </w:rPr>
              <w:t>System displays a list of active students.</w:t>
            </w:r>
          </w:p>
          <w:p w:rsidR="00F10B81" w:rsidRPr="0006347D" w:rsidRDefault="00F10B81" w:rsidP="00C91381">
            <w:pPr>
              <w:pStyle w:val="ListParagraph"/>
              <w:numPr>
                <w:ilvl w:val="0"/>
                <w:numId w:val="64"/>
              </w:numPr>
              <w:spacing w:line="256" w:lineRule="auto"/>
              <w:jc w:val="left"/>
              <w:rPr>
                <w:rFonts w:ascii="Times New Roman" w:hAnsi="Times New Roman" w:cs="Times New Roman"/>
              </w:rPr>
            </w:pPr>
            <w:r>
              <w:rPr>
                <w:rFonts w:ascii="Times New Roman" w:hAnsi="Times New Roman" w:cs="Times New Roman"/>
              </w:rPr>
              <w:t>Head Professor selects one student from the list and clicks on “Save Changes”.</w:t>
            </w:r>
          </w:p>
          <w:p w:rsidR="00F10B81" w:rsidRDefault="00F10B81" w:rsidP="00C91381">
            <w:pPr>
              <w:pStyle w:val="ListParagraph"/>
              <w:numPr>
                <w:ilvl w:val="0"/>
                <w:numId w:val="64"/>
              </w:numPr>
              <w:spacing w:line="256" w:lineRule="auto"/>
              <w:jc w:val="left"/>
              <w:rPr>
                <w:rFonts w:ascii="Times New Roman" w:hAnsi="Times New Roman" w:cs="Times New Roman"/>
              </w:rPr>
            </w:pPr>
            <w:r>
              <w:rPr>
                <w:rFonts w:ascii="Times New Roman" w:hAnsi="Times New Roman" w:cs="Times New Roman"/>
              </w:rPr>
              <w:t>Student is added to the project; system displays added student on the page.</w:t>
            </w:r>
          </w:p>
          <w:p w:rsidR="00F10B81" w:rsidRPr="00CF5C57" w:rsidRDefault="00F10B81" w:rsidP="00C91381">
            <w:pPr>
              <w:pStyle w:val="ListParagraph"/>
              <w:numPr>
                <w:ilvl w:val="0"/>
                <w:numId w:val="64"/>
              </w:numPr>
              <w:spacing w:line="256" w:lineRule="auto"/>
              <w:jc w:val="left"/>
              <w:rPr>
                <w:rFonts w:ascii="Times New Roman" w:eastAsiaTheme="minorHAnsi" w:hAnsi="Times New Roman" w:cs="Times New Roman"/>
              </w:rPr>
            </w:pPr>
            <w:r>
              <w:rPr>
                <w:rFonts w:ascii="Times New Roman" w:hAnsi="Times New Roman" w:cs="Times New Roman"/>
              </w:rPr>
              <w:t>At the bottom of the page system displays interest and qualification of selected students.</w:t>
            </w:r>
          </w:p>
        </w:tc>
      </w:tr>
      <w:tr w:rsidR="00F10B81" w:rsidRPr="00DE75FA" w:rsidTr="00144328">
        <w:tc>
          <w:tcPr>
            <w:tcW w:w="3708" w:type="dxa"/>
            <w:shd w:val="clear" w:color="auto" w:fill="BDD6EE"/>
            <w:tcMar>
              <w:top w:w="100" w:type="dxa"/>
              <w:left w:w="115" w:type="dxa"/>
              <w:bottom w:w="100" w:type="dxa"/>
              <w:right w:w="115" w:type="dxa"/>
            </w:tcMar>
          </w:tcPr>
          <w:p w:rsidR="00F10B81" w:rsidRPr="00DE75FA" w:rsidRDefault="00F10B81" w:rsidP="00144328">
            <w:pPr>
              <w:spacing w:after="0" w:line="360" w:lineRule="auto"/>
              <w:rPr>
                <w:rFonts w:ascii="Times New Roman" w:hAnsi="Times New Roman" w:cs="Times New Roman"/>
              </w:rPr>
            </w:pPr>
            <w:r w:rsidRPr="00DE75FA">
              <w:rPr>
                <w:rFonts w:ascii="Times New Roman" w:eastAsia="Times New Roman" w:hAnsi="Times New Roman" w:cs="Times New Roman"/>
                <w:b/>
                <w:i/>
                <w:sz w:val="24"/>
              </w:rPr>
              <w:t>Alternative Flows</w:t>
            </w:r>
          </w:p>
        </w:tc>
        <w:tc>
          <w:tcPr>
            <w:tcW w:w="5850" w:type="dxa"/>
            <w:shd w:val="clear" w:color="auto" w:fill="BDD6EE"/>
            <w:tcMar>
              <w:top w:w="100" w:type="dxa"/>
              <w:left w:w="115" w:type="dxa"/>
              <w:bottom w:w="100" w:type="dxa"/>
              <w:right w:w="115" w:type="dxa"/>
            </w:tcMar>
          </w:tcPr>
          <w:p w:rsidR="00F10B81" w:rsidRDefault="00F10B81" w:rsidP="00C91381">
            <w:pPr>
              <w:pStyle w:val="ListParagraph"/>
              <w:numPr>
                <w:ilvl w:val="0"/>
                <w:numId w:val="65"/>
              </w:numPr>
              <w:spacing w:line="256" w:lineRule="auto"/>
              <w:jc w:val="left"/>
              <w:rPr>
                <w:rFonts w:ascii="Times New Roman" w:hAnsi="Times New Roman" w:cs="Times New Roman"/>
              </w:rPr>
            </w:pPr>
            <w:r>
              <w:rPr>
                <w:rFonts w:ascii="Times New Roman" w:hAnsi="Times New Roman" w:cs="Times New Roman"/>
              </w:rPr>
              <w:t>Selected project has not enough room for adding another student, and “Add Students to the Project” drop down menu does not appear.</w:t>
            </w:r>
          </w:p>
          <w:p w:rsidR="00F10B81" w:rsidRPr="00CF5C57" w:rsidRDefault="00F10B81" w:rsidP="00C91381">
            <w:pPr>
              <w:pStyle w:val="ListParagraph"/>
              <w:numPr>
                <w:ilvl w:val="0"/>
                <w:numId w:val="65"/>
              </w:numPr>
              <w:spacing w:line="256" w:lineRule="auto"/>
              <w:jc w:val="left"/>
              <w:rPr>
                <w:rFonts w:ascii="Times New Roman" w:eastAsiaTheme="minorHAnsi" w:hAnsi="Times New Roman" w:cs="Times New Roman"/>
              </w:rPr>
            </w:pPr>
            <w:r>
              <w:rPr>
                <w:rFonts w:ascii="Times New Roman" w:hAnsi="Times New Roman" w:cs="Times New Roman"/>
              </w:rPr>
              <w:t>Head professor can sort students in the list by their skills and interest.</w:t>
            </w:r>
          </w:p>
        </w:tc>
      </w:tr>
      <w:tr w:rsidR="00F10B81" w:rsidRPr="00DE75FA" w:rsidTr="00144328">
        <w:tc>
          <w:tcPr>
            <w:tcW w:w="3708" w:type="dxa"/>
            <w:tcMar>
              <w:top w:w="100" w:type="dxa"/>
              <w:left w:w="115" w:type="dxa"/>
              <w:bottom w:w="100" w:type="dxa"/>
              <w:right w:w="115" w:type="dxa"/>
            </w:tcMar>
          </w:tcPr>
          <w:p w:rsidR="00F10B81" w:rsidRPr="00DE75FA" w:rsidRDefault="00F10B81" w:rsidP="00144328">
            <w:pPr>
              <w:spacing w:after="0" w:line="360" w:lineRule="auto"/>
              <w:rPr>
                <w:rFonts w:ascii="Times New Roman" w:hAnsi="Times New Roman" w:cs="Times New Roman"/>
              </w:rPr>
            </w:pPr>
            <w:r w:rsidRPr="00DE75FA">
              <w:rPr>
                <w:rFonts w:ascii="Times New Roman" w:eastAsia="Times New Roman" w:hAnsi="Times New Roman" w:cs="Times New Roman"/>
                <w:b/>
                <w:i/>
                <w:sz w:val="24"/>
              </w:rPr>
              <w:t>Entry Conditions</w:t>
            </w:r>
          </w:p>
        </w:tc>
        <w:tc>
          <w:tcPr>
            <w:tcW w:w="5850" w:type="dxa"/>
            <w:tcMar>
              <w:top w:w="100" w:type="dxa"/>
              <w:left w:w="115" w:type="dxa"/>
              <w:bottom w:w="100" w:type="dxa"/>
              <w:right w:w="115" w:type="dxa"/>
            </w:tcMar>
          </w:tcPr>
          <w:p w:rsidR="00F10B81" w:rsidRDefault="00F10B81" w:rsidP="00C91381">
            <w:pPr>
              <w:pStyle w:val="ListParagraph"/>
              <w:numPr>
                <w:ilvl w:val="0"/>
                <w:numId w:val="66"/>
              </w:numPr>
              <w:spacing w:line="256" w:lineRule="auto"/>
              <w:jc w:val="left"/>
              <w:rPr>
                <w:rFonts w:ascii="Times New Roman" w:hAnsi="Times New Roman" w:cs="Times New Roman"/>
              </w:rPr>
            </w:pPr>
            <w:r w:rsidRPr="004C4F75">
              <w:rPr>
                <w:rFonts w:ascii="Times New Roman" w:hAnsi="Times New Roman" w:cs="Times New Roman"/>
              </w:rPr>
              <w:t>Head Professor is logged into the si</w:t>
            </w:r>
            <w:r>
              <w:rPr>
                <w:rFonts w:ascii="Times New Roman" w:hAnsi="Times New Roman" w:cs="Times New Roman"/>
              </w:rPr>
              <w:t>te.</w:t>
            </w:r>
          </w:p>
          <w:p w:rsidR="00F10B81" w:rsidRDefault="00F10B81" w:rsidP="00C91381">
            <w:pPr>
              <w:pStyle w:val="ListParagraph"/>
              <w:numPr>
                <w:ilvl w:val="0"/>
                <w:numId w:val="66"/>
              </w:numPr>
              <w:spacing w:line="256" w:lineRule="auto"/>
              <w:jc w:val="left"/>
              <w:rPr>
                <w:rFonts w:ascii="Times New Roman" w:hAnsi="Times New Roman" w:cs="Times New Roman"/>
              </w:rPr>
            </w:pPr>
            <w:r w:rsidRPr="004C4F75">
              <w:rPr>
                <w:rFonts w:ascii="Times New Roman" w:hAnsi="Times New Roman" w:cs="Times New Roman"/>
              </w:rPr>
              <w:t>Head Professor is in edit project view (accessible by clicking on a project’s name in “Current Projects” tab).</w:t>
            </w:r>
          </w:p>
          <w:p w:rsidR="00F10B81" w:rsidRPr="00D94FC9" w:rsidRDefault="00F10B81" w:rsidP="00C91381">
            <w:pPr>
              <w:pStyle w:val="ListParagraph"/>
              <w:numPr>
                <w:ilvl w:val="0"/>
                <w:numId w:val="66"/>
              </w:numPr>
              <w:spacing w:line="256" w:lineRule="auto"/>
              <w:jc w:val="left"/>
              <w:rPr>
                <w:rFonts w:ascii="Times New Roman" w:eastAsiaTheme="minorHAnsi" w:hAnsi="Times New Roman" w:cs="Times New Roman"/>
              </w:rPr>
            </w:pPr>
            <w:r>
              <w:rPr>
                <w:rFonts w:ascii="Times New Roman" w:hAnsi="Times New Roman" w:cs="Times New Roman"/>
              </w:rPr>
              <w:t>Project has available space (capacity) for students to be assigned.</w:t>
            </w:r>
          </w:p>
        </w:tc>
      </w:tr>
      <w:tr w:rsidR="00F10B81" w:rsidRPr="00DE75FA" w:rsidTr="00144328">
        <w:tc>
          <w:tcPr>
            <w:tcW w:w="3708" w:type="dxa"/>
            <w:shd w:val="clear" w:color="auto" w:fill="BDD6EE"/>
            <w:tcMar>
              <w:top w:w="100" w:type="dxa"/>
              <w:left w:w="115" w:type="dxa"/>
              <w:bottom w:w="100" w:type="dxa"/>
              <w:right w:w="115" w:type="dxa"/>
            </w:tcMar>
          </w:tcPr>
          <w:p w:rsidR="00F10B81" w:rsidRPr="00DE75FA" w:rsidRDefault="00F10B81" w:rsidP="00144328">
            <w:pPr>
              <w:spacing w:after="0" w:line="360" w:lineRule="auto"/>
              <w:rPr>
                <w:rFonts w:ascii="Times New Roman" w:hAnsi="Times New Roman" w:cs="Times New Roman"/>
              </w:rPr>
            </w:pPr>
            <w:r w:rsidRPr="00DE75FA">
              <w:rPr>
                <w:rFonts w:ascii="Times New Roman" w:eastAsia="Times New Roman" w:hAnsi="Times New Roman" w:cs="Times New Roman"/>
                <w:b/>
                <w:i/>
                <w:sz w:val="24"/>
              </w:rPr>
              <w:t>Exit Conditions</w:t>
            </w:r>
          </w:p>
        </w:tc>
        <w:tc>
          <w:tcPr>
            <w:tcW w:w="5850" w:type="dxa"/>
            <w:shd w:val="clear" w:color="auto" w:fill="BDD6EE"/>
            <w:tcMar>
              <w:top w:w="100" w:type="dxa"/>
              <w:left w:w="115" w:type="dxa"/>
              <w:bottom w:w="100" w:type="dxa"/>
              <w:right w:w="115" w:type="dxa"/>
            </w:tcMar>
          </w:tcPr>
          <w:p w:rsidR="00F10B81" w:rsidRPr="00D94FC9" w:rsidRDefault="00F10B81" w:rsidP="00C91381">
            <w:pPr>
              <w:pStyle w:val="ListParagraph"/>
              <w:numPr>
                <w:ilvl w:val="0"/>
                <w:numId w:val="67"/>
              </w:numPr>
              <w:spacing w:line="256" w:lineRule="auto"/>
              <w:jc w:val="left"/>
              <w:rPr>
                <w:rFonts w:ascii="Times New Roman" w:eastAsiaTheme="minorHAnsi" w:hAnsi="Times New Roman" w:cs="Times New Roman"/>
              </w:rPr>
            </w:pPr>
            <w:r>
              <w:rPr>
                <w:rFonts w:ascii="Times New Roman" w:hAnsi="Times New Roman" w:cs="Times New Roman"/>
              </w:rPr>
              <w:t>Head Professor successfully assigned a student to a project.</w:t>
            </w:r>
          </w:p>
        </w:tc>
      </w:tr>
      <w:tr w:rsidR="00F10B81" w:rsidRPr="00DE75FA" w:rsidTr="00144328">
        <w:tc>
          <w:tcPr>
            <w:tcW w:w="3708" w:type="dxa"/>
            <w:tcMar>
              <w:top w:w="100" w:type="dxa"/>
              <w:left w:w="115" w:type="dxa"/>
              <w:bottom w:w="100" w:type="dxa"/>
              <w:right w:w="115" w:type="dxa"/>
            </w:tcMar>
          </w:tcPr>
          <w:p w:rsidR="00F10B81" w:rsidRPr="00DE75FA" w:rsidRDefault="00F10B81" w:rsidP="00144328">
            <w:pPr>
              <w:spacing w:after="0" w:line="360" w:lineRule="auto"/>
              <w:rPr>
                <w:rFonts w:ascii="Times New Roman" w:hAnsi="Times New Roman" w:cs="Times New Roman"/>
              </w:rPr>
            </w:pPr>
            <w:r w:rsidRPr="00DE75FA">
              <w:rPr>
                <w:rFonts w:ascii="Times New Roman" w:eastAsia="Times New Roman" w:hAnsi="Times New Roman" w:cs="Times New Roman"/>
                <w:b/>
                <w:i/>
                <w:sz w:val="24"/>
              </w:rPr>
              <w:t xml:space="preserve">Exceptions </w:t>
            </w:r>
          </w:p>
        </w:tc>
        <w:tc>
          <w:tcPr>
            <w:tcW w:w="5850" w:type="dxa"/>
            <w:tcMar>
              <w:top w:w="100" w:type="dxa"/>
              <w:left w:w="115" w:type="dxa"/>
              <w:bottom w:w="100" w:type="dxa"/>
              <w:right w:w="115" w:type="dxa"/>
            </w:tcMar>
          </w:tcPr>
          <w:p w:rsidR="00F10B81" w:rsidRPr="00DE75FA" w:rsidRDefault="00F10B81" w:rsidP="00144328">
            <w:pPr>
              <w:spacing w:after="0" w:line="360" w:lineRule="auto"/>
              <w:contextualSpacing/>
              <w:rPr>
                <w:rFonts w:ascii="Times New Roman" w:eastAsia="Times New Roman" w:hAnsi="Times New Roman" w:cs="Times New Roman"/>
                <w:sz w:val="24"/>
              </w:rPr>
            </w:pPr>
          </w:p>
        </w:tc>
      </w:tr>
    </w:tbl>
    <w:p w:rsidR="00F10B81" w:rsidRDefault="00F10B81" w:rsidP="00F10B81"/>
    <w:p w:rsidR="00F10B81" w:rsidRDefault="00F10B81" w:rsidP="00F10B81"/>
    <w:p w:rsidR="00F10B81" w:rsidRDefault="00F10B81" w:rsidP="00F10B81"/>
    <w:tbl>
      <w:tblPr>
        <w:tblW w:w="9558" w:type="dxa"/>
        <w:tblInd w:w="105" w:type="dxa"/>
        <w:tblBorders>
          <w:top w:val="single" w:sz="4" w:space="0" w:color="4472C4"/>
          <w:left w:val="single" w:sz="4" w:space="0" w:color="4472C4"/>
          <w:bottom w:val="single" w:sz="4" w:space="0" w:color="4472C4"/>
          <w:right w:val="single" w:sz="4" w:space="0" w:color="4472C4"/>
          <w:insideH w:val="single" w:sz="4" w:space="0" w:color="4472C4"/>
          <w:insideV w:val="single" w:sz="4" w:space="0" w:color="4472C4"/>
        </w:tblBorders>
        <w:tblLayout w:type="fixed"/>
        <w:tblCellMar>
          <w:left w:w="10" w:type="dxa"/>
          <w:right w:w="10" w:type="dxa"/>
        </w:tblCellMar>
        <w:tblLook w:val="04A0" w:firstRow="1" w:lastRow="0" w:firstColumn="1" w:lastColumn="0" w:noHBand="0" w:noVBand="1"/>
      </w:tblPr>
      <w:tblGrid>
        <w:gridCol w:w="3708"/>
        <w:gridCol w:w="5850"/>
      </w:tblGrid>
      <w:tr w:rsidR="00F10B81" w:rsidRPr="00DE75FA" w:rsidTr="00144328">
        <w:tc>
          <w:tcPr>
            <w:tcW w:w="3708" w:type="dxa"/>
            <w:tcMar>
              <w:top w:w="100" w:type="dxa"/>
              <w:left w:w="115" w:type="dxa"/>
              <w:bottom w:w="100" w:type="dxa"/>
              <w:right w:w="115" w:type="dxa"/>
            </w:tcMar>
          </w:tcPr>
          <w:p w:rsidR="00F10B81" w:rsidRPr="00DE75FA" w:rsidRDefault="00F10B81" w:rsidP="00144328">
            <w:pPr>
              <w:spacing w:after="0" w:line="360" w:lineRule="auto"/>
              <w:rPr>
                <w:rFonts w:ascii="Times New Roman" w:hAnsi="Times New Roman" w:cs="Times New Roman"/>
              </w:rPr>
            </w:pPr>
            <w:r w:rsidRPr="00DE75FA">
              <w:rPr>
                <w:rFonts w:ascii="Times New Roman" w:eastAsia="Times New Roman" w:hAnsi="Times New Roman" w:cs="Times New Roman"/>
                <w:b/>
                <w:i/>
                <w:sz w:val="24"/>
              </w:rPr>
              <w:t xml:space="preserve">Use Case Name </w:t>
            </w:r>
            <w:r>
              <w:rPr>
                <w:rFonts w:ascii="Times New Roman" w:eastAsia="Times New Roman" w:hAnsi="Times New Roman" w:cs="Times New Roman"/>
                <w:b/>
                <w:sz w:val="24"/>
              </w:rPr>
              <w:t>(SPW5_101</w:t>
            </w:r>
            <w:r w:rsidRPr="00DE75FA">
              <w:rPr>
                <w:rFonts w:ascii="Times New Roman" w:eastAsia="Times New Roman" w:hAnsi="Times New Roman" w:cs="Times New Roman"/>
                <w:b/>
                <w:sz w:val="24"/>
              </w:rPr>
              <w:t>)</w:t>
            </w:r>
          </w:p>
        </w:tc>
        <w:tc>
          <w:tcPr>
            <w:tcW w:w="5850" w:type="dxa"/>
            <w:tcMar>
              <w:top w:w="100" w:type="dxa"/>
              <w:left w:w="115" w:type="dxa"/>
              <w:bottom w:w="100" w:type="dxa"/>
              <w:right w:w="115" w:type="dxa"/>
            </w:tcMar>
          </w:tcPr>
          <w:p w:rsidR="00F10B81" w:rsidRPr="00DE75FA" w:rsidRDefault="00F10B81" w:rsidP="00144328">
            <w:pPr>
              <w:spacing w:after="0" w:line="360" w:lineRule="auto"/>
              <w:rPr>
                <w:rFonts w:ascii="Times New Roman" w:hAnsi="Times New Roman" w:cs="Times New Roman"/>
              </w:rPr>
            </w:pPr>
            <w:r>
              <w:rPr>
                <w:rFonts w:ascii="Times New Roman" w:eastAsia="Times New Roman" w:hAnsi="Times New Roman" w:cs="Times New Roman"/>
                <w:b/>
                <w:sz w:val="24"/>
              </w:rPr>
              <w:t>Change user’s password</w:t>
            </w:r>
          </w:p>
        </w:tc>
      </w:tr>
      <w:tr w:rsidR="00F10B81" w:rsidRPr="00DE75FA" w:rsidTr="00144328">
        <w:tc>
          <w:tcPr>
            <w:tcW w:w="3708" w:type="dxa"/>
            <w:shd w:val="clear" w:color="auto" w:fill="BDD6EE"/>
            <w:tcMar>
              <w:top w:w="100" w:type="dxa"/>
              <w:left w:w="115" w:type="dxa"/>
              <w:bottom w:w="100" w:type="dxa"/>
              <w:right w:w="115" w:type="dxa"/>
            </w:tcMar>
          </w:tcPr>
          <w:p w:rsidR="00F10B81" w:rsidRPr="00DE75FA" w:rsidRDefault="00F10B81" w:rsidP="00144328">
            <w:pPr>
              <w:spacing w:after="0" w:line="360" w:lineRule="auto"/>
              <w:rPr>
                <w:rFonts w:ascii="Times New Roman" w:hAnsi="Times New Roman" w:cs="Times New Roman"/>
              </w:rPr>
            </w:pPr>
            <w:r w:rsidRPr="00DE75FA">
              <w:rPr>
                <w:rFonts w:ascii="Times New Roman" w:eastAsia="Times New Roman" w:hAnsi="Times New Roman" w:cs="Times New Roman"/>
                <w:b/>
                <w:i/>
                <w:sz w:val="24"/>
              </w:rPr>
              <w:t>Participating Actor</w:t>
            </w:r>
          </w:p>
        </w:tc>
        <w:tc>
          <w:tcPr>
            <w:tcW w:w="5850" w:type="dxa"/>
            <w:shd w:val="clear" w:color="auto" w:fill="BDD6EE"/>
            <w:tcMar>
              <w:top w:w="100" w:type="dxa"/>
              <w:left w:w="115" w:type="dxa"/>
              <w:bottom w:w="100" w:type="dxa"/>
              <w:right w:w="115" w:type="dxa"/>
            </w:tcMar>
          </w:tcPr>
          <w:p w:rsidR="00F10B81" w:rsidRPr="00DE75FA" w:rsidRDefault="00F10B81" w:rsidP="00144328">
            <w:pPr>
              <w:spacing w:after="0" w:line="360" w:lineRule="auto"/>
              <w:rPr>
                <w:rFonts w:ascii="Times New Roman" w:hAnsi="Times New Roman" w:cs="Times New Roman"/>
              </w:rPr>
            </w:pPr>
            <w:r>
              <w:rPr>
                <w:rFonts w:ascii="Times New Roman" w:eastAsia="Times New Roman" w:hAnsi="Times New Roman" w:cs="Times New Roman"/>
                <w:sz w:val="24"/>
              </w:rPr>
              <w:t>Head Professor</w:t>
            </w:r>
          </w:p>
        </w:tc>
      </w:tr>
      <w:tr w:rsidR="00F10B81" w:rsidRPr="00DE75FA" w:rsidTr="00144328">
        <w:tc>
          <w:tcPr>
            <w:tcW w:w="3708" w:type="dxa"/>
            <w:tcMar>
              <w:top w:w="100" w:type="dxa"/>
              <w:left w:w="115" w:type="dxa"/>
              <w:bottom w:w="100" w:type="dxa"/>
              <w:right w:w="115" w:type="dxa"/>
            </w:tcMar>
          </w:tcPr>
          <w:p w:rsidR="00F10B81" w:rsidRPr="00DE75FA" w:rsidRDefault="00F10B81" w:rsidP="00144328">
            <w:pPr>
              <w:spacing w:after="0" w:line="360" w:lineRule="auto"/>
              <w:rPr>
                <w:rFonts w:ascii="Times New Roman" w:hAnsi="Times New Roman" w:cs="Times New Roman"/>
              </w:rPr>
            </w:pPr>
            <w:r w:rsidRPr="00DE75FA">
              <w:rPr>
                <w:rFonts w:ascii="Times New Roman" w:eastAsia="Times New Roman" w:hAnsi="Times New Roman" w:cs="Times New Roman"/>
                <w:b/>
                <w:i/>
                <w:sz w:val="24"/>
              </w:rPr>
              <w:lastRenderedPageBreak/>
              <w:t>Flow of Events</w:t>
            </w:r>
          </w:p>
        </w:tc>
        <w:tc>
          <w:tcPr>
            <w:tcW w:w="5850" w:type="dxa"/>
            <w:tcMar>
              <w:top w:w="100" w:type="dxa"/>
              <w:left w:w="115" w:type="dxa"/>
              <w:bottom w:w="100" w:type="dxa"/>
              <w:right w:w="115" w:type="dxa"/>
            </w:tcMar>
          </w:tcPr>
          <w:p w:rsidR="00F10B81" w:rsidRDefault="00F10B81" w:rsidP="00C91381">
            <w:pPr>
              <w:pStyle w:val="ListParagraph"/>
              <w:numPr>
                <w:ilvl w:val="0"/>
                <w:numId w:val="68"/>
              </w:numPr>
              <w:spacing w:line="256" w:lineRule="auto"/>
              <w:jc w:val="left"/>
              <w:rPr>
                <w:rFonts w:ascii="Times New Roman" w:hAnsi="Times New Roman" w:cs="Times New Roman"/>
              </w:rPr>
            </w:pPr>
            <w:r>
              <w:rPr>
                <w:rFonts w:ascii="Times New Roman" w:hAnsi="Times New Roman" w:cs="Times New Roman"/>
              </w:rPr>
              <w:t>Head Professor clicks on “View All Users” button.</w:t>
            </w:r>
          </w:p>
          <w:p w:rsidR="00F10B81" w:rsidRDefault="00F10B81" w:rsidP="00C91381">
            <w:pPr>
              <w:pStyle w:val="ListParagraph"/>
              <w:numPr>
                <w:ilvl w:val="0"/>
                <w:numId w:val="68"/>
              </w:numPr>
              <w:spacing w:line="256" w:lineRule="auto"/>
              <w:jc w:val="left"/>
              <w:rPr>
                <w:rFonts w:ascii="Times New Roman" w:hAnsi="Times New Roman" w:cs="Times New Roman"/>
              </w:rPr>
            </w:pPr>
            <w:r>
              <w:rPr>
                <w:rFonts w:ascii="Times New Roman" w:hAnsi="Times New Roman" w:cs="Times New Roman"/>
              </w:rPr>
              <w:t>System navigates to the user management page.</w:t>
            </w:r>
          </w:p>
          <w:p w:rsidR="00F10B81" w:rsidRDefault="00F10B81" w:rsidP="00C91381">
            <w:pPr>
              <w:pStyle w:val="ListParagraph"/>
              <w:numPr>
                <w:ilvl w:val="0"/>
                <w:numId w:val="68"/>
              </w:numPr>
              <w:spacing w:line="256" w:lineRule="auto"/>
              <w:jc w:val="left"/>
              <w:rPr>
                <w:rFonts w:ascii="Times New Roman" w:hAnsi="Times New Roman" w:cs="Times New Roman"/>
              </w:rPr>
            </w:pPr>
            <w:r>
              <w:rPr>
                <w:rFonts w:ascii="Times New Roman" w:hAnsi="Times New Roman" w:cs="Times New Roman"/>
              </w:rPr>
              <w:t>Head Professor selects one of the users and clicks on “Act As User” link.</w:t>
            </w:r>
          </w:p>
          <w:p w:rsidR="00F10B81" w:rsidRDefault="00F10B81" w:rsidP="00C91381">
            <w:pPr>
              <w:pStyle w:val="ListParagraph"/>
              <w:numPr>
                <w:ilvl w:val="0"/>
                <w:numId w:val="68"/>
              </w:numPr>
              <w:spacing w:line="256" w:lineRule="auto"/>
              <w:jc w:val="left"/>
              <w:rPr>
                <w:rFonts w:ascii="Times New Roman" w:hAnsi="Times New Roman" w:cs="Times New Roman"/>
              </w:rPr>
            </w:pPr>
            <w:r>
              <w:rPr>
                <w:rFonts w:ascii="Times New Roman" w:hAnsi="Times New Roman" w:cs="Times New Roman"/>
              </w:rPr>
              <w:t>S</w:t>
            </w:r>
            <w:r w:rsidRPr="00C42F15">
              <w:rPr>
                <w:rFonts w:ascii="Times New Roman" w:hAnsi="Times New Roman" w:cs="Times New Roman"/>
              </w:rPr>
              <w:t>ystem changes logged in user to the selected us</w:t>
            </w:r>
            <w:r>
              <w:rPr>
                <w:rFonts w:ascii="Times New Roman" w:hAnsi="Times New Roman" w:cs="Times New Roman"/>
              </w:rPr>
              <w:t>er, and navigates to the home page of that user.</w:t>
            </w:r>
          </w:p>
          <w:p w:rsidR="00F10B81" w:rsidRPr="00C42F15" w:rsidRDefault="00F10B81" w:rsidP="00C91381">
            <w:pPr>
              <w:pStyle w:val="ListParagraph"/>
              <w:numPr>
                <w:ilvl w:val="0"/>
                <w:numId w:val="68"/>
              </w:numPr>
              <w:spacing w:line="256" w:lineRule="auto"/>
              <w:jc w:val="left"/>
              <w:rPr>
                <w:rFonts w:ascii="Times New Roman" w:hAnsi="Times New Roman" w:cs="Times New Roman"/>
              </w:rPr>
            </w:pPr>
            <w:r w:rsidRPr="00C42F15">
              <w:rPr>
                <w:rFonts w:ascii="Times New Roman" w:hAnsi="Times New Roman" w:cs="Times New Roman"/>
              </w:rPr>
              <w:t>Head Professor clicks on the user’s profile icon located on the menu bar.</w:t>
            </w:r>
          </w:p>
          <w:p w:rsidR="00F10B81" w:rsidRPr="00C42F15" w:rsidRDefault="00F10B81" w:rsidP="00C91381">
            <w:pPr>
              <w:pStyle w:val="ListParagraph"/>
              <w:numPr>
                <w:ilvl w:val="0"/>
                <w:numId w:val="68"/>
              </w:numPr>
              <w:spacing w:line="256" w:lineRule="auto"/>
              <w:jc w:val="left"/>
              <w:rPr>
                <w:rFonts w:ascii="Times New Roman" w:hAnsi="Times New Roman" w:cs="Times New Roman"/>
              </w:rPr>
            </w:pPr>
            <w:r>
              <w:rPr>
                <w:rFonts w:ascii="Times New Roman" w:hAnsi="Times New Roman" w:cs="Times New Roman"/>
              </w:rPr>
              <w:t>System</w:t>
            </w:r>
            <w:r w:rsidRPr="00C42F15">
              <w:rPr>
                <w:rFonts w:ascii="Times New Roman" w:hAnsi="Times New Roman" w:cs="Times New Roman"/>
              </w:rPr>
              <w:t xml:space="preserve"> displays user’s profile dropdown menu.</w:t>
            </w:r>
          </w:p>
          <w:p w:rsidR="00F10B81" w:rsidRPr="00C42F15" w:rsidRDefault="00F10B81" w:rsidP="00C91381">
            <w:pPr>
              <w:pStyle w:val="ListParagraph"/>
              <w:numPr>
                <w:ilvl w:val="0"/>
                <w:numId w:val="68"/>
              </w:numPr>
              <w:spacing w:line="256" w:lineRule="auto"/>
              <w:jc w:val="left"/>
              <w:rPr>
                <w:rFonts w:ascii="Times New Roman" w:hAnsi="Times New Roman" w:cs="Times New Roman"/>
              </w:rPr>
            </w:pPr>
            <w:r w:rsidRPr="00C42F15">
              <w:rPr>
                <w:rFonts w:ascii="Times New Roman" w:hAnsi="Times New Roman" w:cs="Times New Roman"/>
              </w:rPr>
              <w:t>Head professor clicks on “Head Professor” option located on the dropdown menu.</w:t>
            </w:r>
          </w:p>
          <w:p w:rsidR="00F10B81" w:rsidRDefault="00F10B81" w:rsidP="00C91381">
            <w:pPr>
              <w:pStyle w:val="ListParagraph"/>
              <w:numPr>
                <w:ilvl w:val="0"/>
                <w:numId w:val="68"/>
              </w:numPr>
              <w:spacing w:line="256" w:lineRule="auto"/>
              <w:jc w:val="left"/>
              <w:rPr>
                <w:rFonts w:ascii="Times New Roman" w:eastAsiaTheme="minorHAnsi" w:hAnsi="Times New Roman" w:cs="Times New Roman"/>
              </w:rPr>
            </w:pPr>
            <w:r>
              <w:rPr>
                <w:rFonts w:ascii="Times New Roman" w:eastAsiaTheme="minorHAnsi" w:hAnsi="Times New Roman" w:cs="Times New Roman"/>
              </w:rPr>
              <w:t>System navigates to user’s profile page.</w:t>
            </w:r>
          </w:p>
          <w:p w:rsidR="00F10B81" w:rsidRDefault="00F10B81" w:rsidP="00C91381">
            <w:pPr>
              <w:pStyle w:val="ListParagraph"/>
              <w:numPr>
                <w:ilvl w:val="0"/>
                <w:numId w:val="68"/>
              </w:numPr>
              <w:spacing w:line="256" w:lineRule="auto"/>
              <w:jc w:val="left"/>
              <w:rPr>
                <w:rFonts w:ascii="Times New Roman" w:eastAsiaTheme="minorHAnsi" w:hAnsi="Times New Roman" w:cs="Times New Roman"/>
              </w:rPr>
            </w:pPr>
            <w:r>
              <w:rPr>
                <w:rFonts w:ascii="Times New Roman" w:eastAsiaTheme="minorHAnsi" w:hAnsi="Times New Roman" w:cs="Times New Roman"/>
              </w:rPr>
              <w:t>Head Professor clicks “Click to change password” link.</w:t>
            </w:r>
          </w:p>
          <w:p w:rsidR="00F10B81" w:rsidRDefault="00F10B81" w:rsidP="00C91381">
            <w:pPr>
              <w:pStyle w:val="ListParagraph"/>
              <w:numPr>
                <w:ilvl w:val="0"/>
                <w:numId w:val="68"/>
              </w:numPr>
              <w:spacing w:line="256" w:lineRule="auto"/>
              <w:jc w:val="left"/>
              <w:rPr>
                <w:rFonts w:ascii="Times New Roman" w:eastAsiaTheme="minorHAnsi" w:hAnsi="Times New Roman" w:cs="Times New Roman"/>
              </w:rPr>
            </w:pPr>
            <w:r>
              <w:rPr>
                <w:rFonts w:ascii="Times New Roman" w:eastAsiaTheme="minorHAnsi" w:hAnsi="Times New Roman" w:cs="Times New Roman"/>
              </w:rPr>
              <w:t>System navigates to change password page.</w:t>
            </w:r>
          </w:p>
          <w:p w:rsidR="00F10B81" w:rsidRPr="00C42F15" w:rsidRDefault="00F10B81" w:rsidP="00C91381">
            <w:pPr>
              <w:pStyle w:val="ListParagraph"/>
              <w:numPr>
                <w:ilvl w:val="0"/>
                <w:numId w:val="68"/>
              </w:numPr>
              <w:rPr>
                <w:rFonts w:ascii="Times New Roman" w:eastAsiaTheme="minorHAnsi" w:hAnsi="Times New Roman" w:cs="Times New Roman"/>
              </w:rPr>
            </w:pPr>
            <w:r>
              <w:rPr>
                <w:rFonts w:ascii="Times New Roman" w:eastAsiaTheme="minorHAnsi" w:hAnsi="Times New Roman" w:cs="Times New Roman"/>
              </w:rPr>
              <w:t>Head Professor</w:t>
            </w:r>
            <w:r w:rsidRPr="00C42F15">
              <w:rPr>
                <w:rFonts w:ascii="Times New Roman" w:eastAsiaTheme="minorHAnsi" w:hAnsi="Times New Roman" w:cs="Times New Roman"/>
              </w:rPr>
              <w:t xml:space="preserve"> inserts new password in the top form, then inserts the same password in the bottom form; finally clicks on “Save Changes”.</w:t>
            </w:r>
          </w:p>
          <w:p w:rsidR="00F10B81" w:rsidRPr="00D94FC9" w:rsidRDefault="00F10B81" w:rsidP="00C91381">
            <w:pPr>
              <w:pStyle w:val="ListParagraph"/>
              <w:numPr>
                <w:ilvl w:val="0"/>
                <w:numId w:val="68"/>
              </w:numPr>
              <w:spacing w:line="256" w:lineRule="auto"/>
              <w:jc w:val="left"/>
              <w:rPr>
                <w:rFonts w:ascii="Times New Roman" w:eastAsiaTheme="minorHAnsi" w:hAnsi="Times New Roman" w:cs="Times New Roman"/>
              </w:rPr>
            </w:pPr>
            <w:r>
              <w:rPr>
                <w:rFonts w:ascii="Times New Roman" w:eastAsiaTheme="minorHAnsi" w:hAnsi="Times New Roman" w:cs="Times New Roman"/>
              </w:rPr>
              <w:t>System redirects Head Professor back to user’s profile page, and displays a message about successful change of password.</w:t>
            </w:r>
          </w:p>
        </w:tc>
      </w:tr>
      <w:tr w:rsidR="00F10B81" w:rsidRPr="00DE75FA" w:rsidTr="00144328">
        <w:tc>
          <w:tcPr>
            <w:tcW w:w="3708" w:type="dxa"/>
            <w:shd w:val="clear" w:color="auto" w:fill="BDD6EE"/>
            <w:tcMar>
              <w:top w:w="100" w:type="dxa"/>
              <w:left w:w="115" w:type="dxa"/>
              <w:bottom w:w="100" w:type="dxa"/>
              <w:right w:w="115" w:type="dxa"/>
            </w:tcMar>
          </w:tcPr>
          <w:p w:rsidR="00F10B81" w:rsidRPr="00DE75FA" w:rsidRDefault="00F10B81" w:rsidP="00144328">
            <w:pPr>
              <w:spacing w:after="0" w:line="360" w:lineRule="auto"/>
              <w:rPr>
                <w:rFonts w:ascii="Times New Roman" w:hAnsi="Times New Roman" w:cs="Times New Roman"/>
              </w:rPr>
            </w:pPr>
            <w:r w:rsidRPr="00DE75FA">
              <w:rPr>
                <w:rFonts w:ascii="Times New Roman" w:eastAsia="Times New Roman" w:hAnsi="Times New Roman" w:cs="Times New Roman"/>
                <w:b/>
                <w:i/>
                <w:sz w:val="24"/>
              </w:rPr>
              <w:t>Alternative Flows</w:t>
            </w:r>
          </w:p>
        </w:tc>
        <w:tc>
          <w:tcPr>
            <w:tcW w:w="5850" w:type="dxa"/>
            <w:shd w:val="clear" w:color="auto" w:fill="BDD6EE"/>
            <w:tcMar>
              <w:top w:w="100" w:type="dxa"/>
              <w:left w:w="115" w:type="dxa"/>
              <w:bottom w:w="100" w:type="dxa"/>
              <w:right w:w="115" w:type="dxa"/>
            </w:tcMar>
          </w:tcPr>
          <w:p w:rsidR="00F10B81" w:rsidRPr="00762A06" w:rsidRDefault="00F10B81" w:rsidP="00C91381">
            <w:pPr>
              <w:pStyle w:val="ListParagraph"/>
              <w:numPr>
                <w:ilvl w:val="0"/>
                <w:numId w:val="69"/>
              </w:numPr>
              <w:spacing w:line="256" w:lineRule="auto"/>
              <w:jc w:val="left"/>
              <w:rPr>
                <w:rFonts w:ascii="Times New Roman" w:eastAsiaTheme="minorHAnsi" w:hAnsi="Times New Roman" w:cs="Times New Roman"/>
              </w:rPr>
            </w:pPr>
            <w:r>
              <w:rPr>
                <w:rFonts w:ascii="Times New Roman" w:hAnsi="Times New Roman" w:cs="Times New Roman"/>
              </w:rPr>
              <w:t>Head Professor</w:t>
            </w:r>
            <w:r w:rsidRPr="00692F6A">
              <w:rPr>
                <w:rFonts w:ascii="Times New Roman" w:hAnsi="Times New Roman" w:cs="Times New Roman"/>
              </w:rPr>
              <w:t xml:space="preserve"> does not enter the same password for the two entries provide</w:t>
            </w:r>
            <w:r>
              <w:rPr>
                <w:rFonts w:ascii="Times New Roman" w:hAnsi="Times New Roman" w:cs="Times New Roman"/>
              </w:rPr>
              <w:t>d</w:t>
            </w:r>
            <w:r w:rsidRPr="00692F6A">
              <w:rPr>
                <w:rFonts w:ascii="Times New Roman" w:hAnsi="Times New Roman" w:cs="Times New Roman"/>
              </w:rPr>
              <w:t xml:space="preserve"> on the Reset Password page.</w:t>
            </w:r>
            <w:r>
              <w:rPr>
                <w:rFonts w:ascii="Times New Roman" w:hAnsi="Times New Roman" w:cs="Times New Roman"/>
              </w:rPr>
              <w:t xml:space="preserve"> In this case, System warns Head Professor and allows Head Professor</w:t>
            </w:r>
            <w:r w:rsidRPr="00692F6A">
              <w:rPr>
                <w:rFonts w:ascii="Times New Roman" w:hAnsi="Times New Roman" w:cs="Times New Roman"/>
              </w:rPr>
              <w:t xml:space="preserve"> to retry until the same password</w:t>
            </w:r>
            <w:r>
              <w:rPr>
                <w:rFonts w:ascii="Times New Roman" w:hAnsi="Times New Roman" w:cs="Times New Roman"/>
              </w:rPr>
              <w:t xml:space="preserve"> is</w:t>
            </w:r>
            <w:r w:rsidRPr="00692F6A">
              <w:rPr>
                <w:rFonts w:ascii="Times New Roman" w:hAnsi="Times New Roman" w:cs="Times New Roman"/>
              </w:rPr>
              <w:t xml:space="preserve"> entered for both entries.</w:t>
            </w:r>
          </w:p>
        </w:tc>
      </w:tr>
      <w:tr w:rsidR="00F10B81" w:rsidRPr="00DE75FA" w:rsidTr="00144328">
        <w:tc>
          <w:tcPr>
            <w:tcW w:w="3708" w:type="dxa"/>
            <w:tcMar>
              <w:top w:w="100" w:type="dxa"/>
              <w:left w:w="115" w:type="dxa"/>
              <w:bottom w:w="100" w:type="dxa"/>
              <w:right w:w="115" w:type="dxa"/>
            </w:tcMar>
          </w:tcPr>
          <w:p w:rsidR="00F10B81" w:rsidRPr="00DE75FA" w:rsidRDefault="00F10B81" w:rsidP="00144328">
            <w:pPr>
              <w:spacing w:after="0" w:line="360" w:lineRule="auto"/>
              <w:rPr>
                <w:rFonts w:ascii="Times New Roman" w:hAnsi="Times New Roman" w:cs="Times New Roman"/>
              </w:rPr>
            </w:pPr>
            <w:r w:rsidRPr="00DE75FA">
              <w:rPr>
                <w:rFonts w:ascii="Times New Roman" w:eastAsia="Times New Roman" w:hAnsi="Times New Roman" w:cs="Times New Roman"/>
                <w:b/>
                <w:i/>
                <w:sz w:val="24"/>
              </w:rPr>
              <w:t>Entry Conditions</w:t>
            </w:r>
          </w:p>
        </w:tc>
        <w:tc>
          <w:tcPr>
            <w:tcW w:w="5850" w:type="dxa"/>
            <w:tcMar>
              <w:top w:w="100" w:type="dxa"/>
              <w:left w:w="115" w:type="dxa"/>
              <w:bottom w:w="100" w:type="dxa"/>
              <w:right w:w="115" w:type="dxa"/>
            </w:tcMar>
          </w:tcPr>
          <w:p w:rsidR="00F10B81" w:rsidRDefault="00F10B81" w:rsidP="00C91381">
            <w:pPr>
              <w:pStyle w:val="ListParagraph"/>
              <w:numPr>
                <w:ilvl w:val="0"/>
                <w:numId w:val="66"/>
              </w:numPr>
              <w:spacing w:line="256" w:lineRule="auto"/>
              <w:jc w:val="left"/>
              <w:rPr>
                <w:rFonts w:ascii="Times New Roman" w:hAnsi="Times New Roman" w:cs="Times New Roman"/>
              </w:rPr>
            </w:pPr>
            <w:r>
              <w:rPr>
                <w:rFonts w:ascii="Times New Roman" w:hAnsi="Times New Roman" w:cs="Times New Roman"/>
              </w:rPr>
              <w:t>Head Professor is logged in.</w:t>
            </w:r>
          </w:p>
          <w:p w:rsidR="00F10B81" w:rsidRPr="00C37503" w:rsidRDefault="00F10B81" w:rsidP="00C91381">
            <w:pPr>
              <w:pStyle w:val="ListParagraph"/>
              <w:numPr>
                <w:ilvl w:val="0"/>
                <w:numId w:val="66"/>
              </w:numPr>
              <w:spacing w:line="256" w:lineRule="auto"/>
              <w:jc w:val="left"/>
              <w:rPr>
                <w:rFonts w:ascii="Times New Roman" w:eastAsiaTheme="minorHAnsi" w:hAnsi="Times New Roman" w:cs="Times New Roman"/>
              </w:rPr>
            </w:pPr>
            <w:r>
              <w:rPr>
                <w:rFonts w:ascii="Times New Roman" w:hAnsi="Times New Roman" w:cs="Times New Roman"/>
              </w:rPr>
              <w:t>Head Professor has navigated to admin dashboard.</w:t>
            </w:r>
          </w:p>
        </w:tc>
      </w:tr>
      <w:tr w:rsidR="00F10B81" w:rsidRPr="00DE75FA" w:rsidTr="00144328">
        <w:tc>
          <w:tcPr>
            <w:tcW w:w="3708" w:type="dxa"/>
            <w:shd w:val="clear" w:color="auto" w:fill="BDD6EE"/>
            <w:tcMar>
              <w:top w:w="100" w:type="dxa"/>
              <w:left w:w="115" w:type="dxa"/>
              <w:bottom w:w="100" w:type="dxa"/>
              <w:right w:w="115" w:type="dxa"/>
            </w:tcMar>
          </w:tcPr>
          <w:p w:rsidR="00F10B81" w:rsidRPr="00DE75FA" w:rsidRDefault="00F10B81" w:rsidP="00144328">
            <w:pPr>
              <w:spacing w:after="0" w:line="360" w:lineRule="auto"/>
              <w:rPr>
                <w:rFonts w:ascii="Times New Roman" w:hAnsi="Times New Roman" w:cs="Times New Roman"/>
              </w:rPr>
            </w:pPr>
            <w:r w:rsidRPr="00DE75FA">
              <w:rPr>
                <w:rFonts w:ascii="Times New Roman" w:eastAsia="Times New Roman" w:hAnsi="Times New Roman" w:cs="Times New Roman"/>
                <w:b/>
                <w:i/>
                <w:sz w:val="24"/>
              </w:rPr>
              <w:t>Exit Conditions</w:t>
            </w:r>
          </w:p>
        </w:tc>
        <w:tc>
          <w:tcPr>
            <w:tcW w:w="5850" w:type="dxa"/>
            <w:shd w:val="clear" w:color="auto" w:fill="BDD6EE"/>
            <w:tcMar>
              <w:top w:w="100" w:type="dxa"/>
              <w:left w:w="115" w:type="dxa"/>
              <w:bottom w:w="100" w:type="dxa"/>
              <w:right w:w="115" w:type="dxa"/>
            </w:tcMar>
          </w:tcPr>
          <w:p w:rsidR="00F10B81" w:rsidRPr="00D94FC9" w:rsidRDefault="00F10B81" w:rsidP="00C91381">
            <w:pPr>
              <w:pStyle w:val="ListParagraph"/>
              <w:numPr>
                <w:ilvl w:val="0"/>
                <w:numId w:val="67"/>
              </w:numPr>
              <w:spacing w:line="256" w:lineRule="auto"/>
              <w:jc w:val="left"/>
              <w:rPr>
                <w:rFonts w:ascii="Times New Roman" w:eastAsiaTheme="minorHAnsi" w:hAnsi="Times New Roman" w:cs="Times New Roman"/>
              </w:rPr>
            </w:pPr>
            <w:r>
              <w:rPr>
                <w:rFonts w:ascii="Times New Roman" w:hAnsi="Times New Roman" w:cs="Times New Roman"/>
              </w:rPr>
              <w:t>Head Professor successfully resets his/her account password.</w:t>
            </w:r>
          </w:p>
        </w:tc>
      </w:tr>
    </w:tbl>
    <w:p w:rsidR="00F10B81" w:rsidRDefault="00F10B81" w:rsidP="00F10B81"/>
    <w:tbl>
      <w:tblPr>
        <w:tblW w:w="9558" w:type="dxa"/>
        <w:tblInd w:w="105" w:type="dxa"/>
        <w:tblBorders>
          <w:top w:val="single" w:sz="4" w:space="0" w:color="4472C4"/>
          <w:left w:val="single" w:sz="4" w:space="0" w:color="4472C4"/>
          <w:bottom w:val="single" w:sz="4" w:space="0" w:color="4472C4"/>
          <w:right w:val="single" w:sz="4" w:space="0" w:color="4472C4"/>
          <w:insideH w:val="single" w:sz="4" w:space="0" w:color="4472C4"/>
          <w:insideV w:val="single" w:sz="4" w:space="0" w:color="4472C4"/>
        </w:tblBorders>
        <w:tblLayout w:type="fixed"/>
        <w:tblCellMar>
          <w:left w:w="10" w:type="dxa"/>
          <w:right w:w="10" w:type="dxa"/>
        </w:tblCellMar>
        <w:tblLook w:val="04A0" w:firstRow="1" w:lastRow="0" w:firstColumn="1" w:lastColumn="0" w:noHBand="0" w:noVBand="1"/>
      </w:tblPr>
      <w:tblGrid>
        <w:gridCol w:w="3708"/>
        <w:gridCol w:w="5850"/>
      </w:tblGrid>
      <w:tr w:rsidR="00F10B81" w:rsidRPr="00DE75FA" w:rsidTr="00144328">
        <w:tc>
          <w:tcPr>
            <w:tcW w:w="3708" w:type="dxa"/>
            <w:tcMar>
              <w:top w:w="100" w:type="dxa"/>
              <w:left w:w="115" w:type="dxa"/>
              <w:bottom w:w="100" w:type="dxa"/>
              <w:right w:w="115" w:type="dxa"/>
            </w:tcMar>
          </w:tcPr>
          <w:p w:rsidR="00F10B81" w:rsidRPr="00DE75FA" w:rsidRDefault="00F10B81" w:rsidP="00144328">
            <w:pPr>
              <w:spacing w:after="0" w:line="360" w:lineRule="auto"/>
              <w:rPr>
                <w:rFonts w:ascii="Times New Roman" w:hAnsi="Times New Roman" w:cs="Times New Roman"/>
              </w:rPr>
            </w:pPr>
            <w:r w:rsidRPr="00DE75FA">
              <w:rPr>
                <w:rFonts w:ascii="Times New Roman" w:eastAsia="Times New Roman" w:hAnsi="Times New Roman" w:cs="Times New Roman"/>
                <w:b/>
                <w:i/>
                <w:sz w:val="24"/>
              </w:rPr>
              <w:t xml:space="preserve">Use Case Name </w:t>
            </w:r>
            <w:r>
              <w:rPr>
                <w:rFonts w:ascii="Times New Roman" w:eastAsia="Times New Roman" w:hAnsi="Times New Roman" w:cs="Times New Roman"/>
                <w:b/>
                <w:sz w:val="24"/>
              </w:rPr>
              <w:t>(SPW5_102</w:t>
            </w:r>
            <w:r w:rsidRPr="00DE75FA">
              <w:rPr>
                <w:rFonts w:ascii="Times New Roman" w:eastAsia="Times New Roman" w:hAnsi="Times New Roman" w:cs="Times New Roman"/>
                <w:b/>
                <w:sz w:val="24"/>
              </w:rPr>
              <w:t>)</w:t>
            </w:r>
          </w:p>
        </w:tc>
        <w:tc>
          <w:tcPr>
            <w:tcW w:w="5850" w:type="dxa"/>
            <w:tcMar>
              <w:top w:w="100" w:type="dxa"/>
              <w:left w:w="115" w:type="dxa"/>
              <w:bottom w:w="100" w:type="dxa"/>
              <w:right w:w="115" w:type="dxa"/>
            </w:tcMar>
          </w:tcPr>
          <w:p w:rsidR="00F10B81" w:rsidRPr="00DE75FA" w:rsidRDefault="00F10B81" w:rsidP="00144328">
            <w:pPr>
              <w:spacing w:after="0" w:line="360" w:lineRule="auto"/>
              <w:rPr>
                <w:rFonts w:ascii="Times New Roman" w:hAnsi="Times New Roman" w:cs="Times New Roman"/>
              </w:rPr>
            </w:pPr>
            <w:r>
              <w:rPr>
                <w:rFonts w:ascii="Times New Roman" w:eastAsia="Times New Roman" w:hAnsi="Times New Roman" w:cs="Times New Roman"/>
                <w:b/>
                <w:sz w:val="24"/>
              </w:rPr>
              <w:t>Impersonate a user</w:t>
            </w:r>
          </w:p>
        </w:tc>
      </w:tr>
      <w:tr w:rsidR="00F10B81" w:rsidRPr="00DE75FA" w:rsidTr="00144328">
        <w:tc>
          <w:tcPr>
            <w:tcW w:w="3708" w:type="dxa"/>
            <w:shd w:val="clear" w:color="auto" w:fill="BDD6EE"/>
            <w:tcMar>
              <w:top w:w="100" w:type="dxa"/>
              <w:left w:w="115" w:type="dxa"/>
              <w:bottom w:w="100" w:type="dxa"/>
              <w:right w:w="115" w:type="dxa"/>
            </w:tcMar>
          </w:tcPr>
          <w:p w:rsidR="00F10B81" w:rsidRPr="00DE75FA" w:rsidRDefault="00F10B81" w:rsidP="00144328">
            <w:pPr>
              <w:spacing w:after="0" w:line="360" w:lineRule="auto"/>
              <w:rPr>
                <w:rFonts w:ascii="Times New Roman" w:hAnsi="Times New Roman" w:cs="Times New Roman"/>
              </w:rPr>
            </w:pPr>
            <w:r w:rsidRPr="00DE75FA">
              <w:rPr>
                <w:rFonts w:ascii="Times New Roman" w:eastAsia="Times New Roman" w:hAnsi="Times New Roman" w:cs="Times New Roman"/>
                <w:b/>
                <w:i/>
                <w:sz w:val="24"/>
              </w:rPr>
              <w:t>Participating Actor</w:t>
            </w:r>
          </w:p>
        </w:tc>
        <w:tc>
          <w:tcPr>
            <w:tcW w:w="5850" w:type="dxa"/>
            <w:shd w:val="clear" w:color="auto" w:fill="BDD6EE"/>
            <w:tcMar>
              <w:top w:w="100" w:type="dxa"/>
              <w:left w:w="115" w:type="dxa"/>
              <w:bottom w:w="100" w:type="dxa"/>
              <w:right w:w="115" w:type="dxa"/>
            </w:tcMar>
          </w:tcPr>
          <w:p w:rsidR="00F10B81" w:rsidRPr="00DE75FA" w:rsidRDefault="00F10B81" w:rsidP="00144328">
            <w:pPr>
              <w:spacing w:after="0" w:line="360" w:lineRule="auto"/>
              <w:rPr>
                <w:rFonts w:ascii="Times New Roman" w:hAnsi="Times New Roman" w:cs="Times New Roman"/>
              </w:rPr>
            </w:pPr>
            <w:r>
              <w:rPr>
                <w:rFonts w:ascii="Times New Roman" w:eastAsia="Times New Roman" w:hAnsi="Times New Roman" w:cs="Times New Roman"/>
                <w:sz w:val="24"/>
              </w:rPr>
              <w:t>Head Professor</w:t>
            </w:r>
          </w:p>
        </w:tc>
      </w:tr>
      <w:tr w:rsidR="00F10B81" w:rsidRPr="00DE75FA" w:rsidTr="00144328">
        <w:tc>
          <w:tcPr>
            <w:tcW w:w="3708" w:type="dxa"/>
            <w:tcMar>
              <w:top w:w="100" w:type="dxa"/>
              <w:left w:w="115" w:type="dxa"/>
              <w:bottom w:w="100" w:type="dxa"/>
              <w:right w:w="115" w:type="dxa"/>
            </w:tcMar>
          </w:tcPr>
          <w:p w:rsidR="00F10B81" w:rsidRPr="00DE75FA" w:rsidRDefault="00F10B81" w:rsidP="00144328">
            <w:pPr>
              <w:spacing w:after="0" w:line="360" w:lineRule="auto"/>
              <w:rPr>
                <w:rFonts w:ascii="Times New Roman" w:hAnsi="Times New Roman" w:cs="Times New Roman"/>
              </w:rPr>
            </w:pPr>
            <w:r w:rsidRPr="00DE75FA">
              <w:rPr>
                <w:rFonts w:ascii="Times New Roman" w:eastAsia="Times New Roman" w:hAnsi="Times New Roman" w:cs="Times New Roman"/>
                <w:b/>
                <w:i/>
                <w:sz w:val="24"/>
              </w:rPr>
              <w:t>Flow of Events</w:t>
            </w:r>
          </w:p>
        </w:tc>
        <w:tc>
          <w:tcPr>
            <w:tcW w:w="5850" w:type="dxa"/>
            <w:tcMar>
              <w:top w:w="100" w:type="dxa"/>
              <w:left w:w="115" w:type="dxa"/>
              <w:bottom w:w="100" w:type="dxa"/>
              <w:right w:w="115" w:type="dxa"/>
            </w:tcMar>
          </w:tcPr>
          <w:p w:rsidR="00F10B81" w:rsidRPr="00B70D4F" w:rsidRDefault="00F10B81" w:rsidP="00C91381">
            <w:pPr>
              <w:pStyle w:val="ListParagraph"/>
              <w:numPr>
                <w:ilvl w:val="0"/>
                <w:numId w:val="70"/>
              </w:numPr>
              <w:spacing w:line="256" w:lineRule="auto"/>
              <w:jc w:val="left"/>
              <w:rPr>
                <w:rFonts w:ascii="Times New Roman" w:hAnsi="Times New Roman" w:cs="Times New Roman"/>
              </w:rPr>
            </w:pPr>
            <w:r w:rsidRPr="00B70D4F">
              <w:rPr>
                <w:rFonts w:ascii="Times New Roman" w:hAnsi="Times New Roman" w:cs="Times New Roman"/>
              </w:rPr>
              <w:t>Head Professor clicks on the Admin tab on the menu bar</w:t>
            </w:r>
            <w:r>
              <w:rPr>
                <w:rFonts w:ascii="Times New Roman" w:hAnsi="Times New Roman" w:cs="Times New Roman"/>
              </w:rPr>
              <w:t>,</w:t>
            </w:r>
            <w:r w:rsidRPr="00B70D4F">
              <w:rPr>
                <w:rFonts w:ascii="Times New Roman" w:hAnsi="Times New Roman" w:cs="Times New Roman"/>
              </w:rPr>
              <w:t xml:space="preserve"> and clicks th</w:t>
            </w:r>
            <w:r>
              <w:rPr>
                <w:rFonts w:ascii="Times New Roman" w:hAnsi="Times New Roman" w:cs="Times New Roman"/>
              </w:rPr>
              <w:t>e “View All Users” button on the</w:t>
            </w:r>
            <w:r w:rsidRPr="00B70D4F">
              <w:rPr>
                <w:rFonts w:ascii="Times New Roman" w:hAnsi="Times New Roman" w:cs="Times New Roman"/>
              </w:rPr>
              <w:t xml:space="preserve"> dashboard.</w:t>
            </w:r>
          </w:p>
          <w:p w:rsidR="00F10B81" w:rsidRPr="00B70D4F" w:rsidRDefault="00F10B81" w:rsidP="00C91381">
            <w:pPr>
              <w:pStyle w:val="ListParagraph"/>
              <w:numPr>
                <w:ilvl w:val="0"/>
                <w:numId w:val="70"/>
              </w:numPr>
              <w:spacing w:line="256" w:lineRule="auto"/>
              <w:jc w:val="left"/>
              <w:rPr>
                <w:rFonts w:ascii="Times New Roman" w:hAnsi="Times New Roman" w:cs="Times New Roman"/>
              </w:rPr>
            </w:pPr>
            <w:r w:rsidRPr="00B70D4F">
              <w:rPr>
                <w:rFonts w:ascii="Times New Roman" w:hAnsi="Times New Roman" w:cs="Times New Roman"/>
              </w:rPr>
              <w:t>The system displays a list of all the users in the database</w:t>
            </w:r>
            <w:r>
              <w:rPr>
                <w:rFonts w:ascii="Times New Roman" w:hAnsi="Times New Roman" w:cs="Times New Roman"/>
              </w:rPr>
              <w:t>.</w:t>
            </w:r>
          </w:p>
          <w:p w:rsidR="00F10B81" w:rsidRPr="00C822F0" w:rsidRDefault="00F10B81" w:rsidP="00C91381">
            <w:pPr>
              <w:pStyle w:val="ListParagraph"/>
              <w:numPr>
                <w:ilvl w:val="0"/>
                <w:numId w:val="70"/>
              </w:numPr>
              <w:spacing w:line="256" w:lineRule="auto"/>
              <w:jc w:val="left"/>
              <w:rPr>
                <w:rFonts w:ascii="Times New Roman" w:hAnsi="Times New Roman" w:cs="Times New Roman"/>
              </w:rPr>
            </w:pPr>
            <w:r>
              <w:rPr>
                <w:rFonts w:ascii="Times New Roman" w:hAnsi="Times New Roman" w:cs="Times New Roman"/>
              </w:rPr>
              <w:t xml:space="preserve">Head professor clicks on “Act As User” located under </w:t>
            </w:r>
            <w:r>
              <w:rPr>
                <w:rFonts w:ascii="Times New Roman" w:hAnsi="Times New Roman" w:cs="Times New Roman"/>
              </w:rPr>
              <w:lastRenderedPageBreak/>
              <w:t>User’s picture.</w:t>
            </w:r>
          </w:p>
          <w:p w:rsidR="00F10B81" w:rsidRPr="00B70D4F" w:rsidRDefault="00F10B81" w:rsidP="00C91381">
            <w:pPr>
              <w:pStyle w:val="ListParagraph"/>
              <w:numPr>
                <w:ilvl w:val="0"/>
                <w:numId w:val="70"/>
              </w:numPr>
              <w:spacing w:line="256" w:lineRule="auto"/>
              <w:jc w:val="left"/>
              <w:rPr>
                <w:rFonts w:ascii="Times New Roman" w:hAnsi="Times New Roman" w:cs="Times New Roman"/>
              </w:rPr>
            </w:pPr>
            <w:r w:rsidRPr="006A4B6E">
              <w:rPr>
                <w:rFonts w:ascii="Times New Roman" w:eastAsia="Times New Roman" w:hAnsi="Times New Roman" w:cs="Times New Roman"/>
              </w:rPr>
              <w:t>The system changes logged in user to the selected user</w:t>
            </w:r>
            <w:r>
              <w:rPr>
                <w:rFonts w:ascii="Times New Roman" w:eastAsia="Times New Roman" w:hAnsi="Times New Roman" w:cs="Times New Roman"/>
              </w:rPr>
              <w:t>,</w:t>
            </w:r>
            <w:r w:rsidRPr="006A4B6E">
              <w:rPr>
                <w:rFonts w:ascii="Times New Roman" w:eastAsia="Times New Roman" w:hAnsi="Times New Roman" w:cs="Times New Roman"/>
              </w:rPr>
              <w:t xml:space="preserve"> and allow</w:t>
            </w:r>
            <w:r>
              <w:rPr>
                <w:rFonts w:ascii="Times New Roman" w:eastAsia="Times New Roman" w:hAnsi="Times New Roman" w:cs="Times New Roman"/>
              </w:rPr>
              <w:t>s</w:t>
            </w:r>
            <w:r w:rsidRPr="006A4B6E">
              <w:rPr>
                <w:rFonts w:ascii="Times New Roman" w:eastAsia="Times New Roman" w:hAnsi="Times New Roman" w:cs="Times New Roman"/>
              </w:rPr>
              <w:t xml:space="preserve"> the Head Professor to act on behalf of that user</w:t>
            </w:r>
            <w:r w:rsidRPr="006A4B6E">
              <w:rPr>
                <w:rFonts w:ascii="Times New Roman" w:hAnsi="Times New Roman" w:cs="Times New Roman"/>
              </w:rPr>
              <w:t>.</w:t>
            </w:r>
            <w:r w:rsidRPr="00B70D4F">
              <w:rPr>
                <w:rFonts w:ascii="Times New Roman" w:hAnsi="Times New Roman" w:cs="Times New Roman"/>
              </w:rPr>
              <w:t xml:space="preserve"> </w:t>
            </w:r>
            <w:r>
              <w:rPr>
                <w:rFonts w:ascii="Times New Roman" w:hAnsi="Times New Roman" w:cs="Times New Roman"/>
              </w:rPr>
              <w:br/>
            </w:r>
          </w:p>
        </w:tc>
      </w:tr>
      <w:tr w:rsidR="00F10B81" w:rsidRPr="00DE75FA" w:rsidTr="00144328">
        <w:tc>
          <w:tcPr>
            <w:tcW w:w="3708" w:type="dxa"/>
            <w:shd w:val="clear" w:color="auto" w:fill="BDD6EE"/>
            <w:tcMar>
              <w:top w:w="100" w:type="dxa"/>
              <w:left w:w="115" w:type="dxa"/>
              <w:bottom w:w="100" w:type="dxa"/>
              <w:right w:w="115" w:type="dxa"/>
            </w:tcMar>
          </w:tcPr>
          <w:p w:rsidR="00F10B81" w:rsidRPr="00DE75FA" w:rsidRDefault="00F10B81" w:rsidP="00144328">
            <w:pPr>
              <w:spacing w:after="0" w:line="360" w:lineRule="auto"/>
              <w:rPr>
                <w:rFonts w:ascii="Times New Roman" w:hAnsi="Times New Roman" w:cs="Times New Roman"/>
              </w:rPr>
            </w:pPr>
            <w:r w:rsidRPr="00DE75FA">
              <w:rPr>
                <w:rFonts w:ascii="Times New Roman" w:eastAsia="Times New Roman" w:hAnsi="Times New Roman" w:cs="Times New Roman"/>
                <w:b/>
                <w:i/>
                <w:sz w:val="24"/>
              </w:rPr>
              <w:lastRenderedPageBreak/>
              <w:t>Alternative Flows</w:t>
            </w:r>
          </w:p>
        </w:tc>
        <w:tc>
          <w:tcPr>
            <w:tcW w:w="5850" w:type="dxa"/>
            <w:shd w:val="clear" w:color="auto" w:fill="BDD6EE"/>
            <w:tcMar>
              <w:top w:w="100" w:type="dxa"/>
              <w:left w:w="115" w:type="dxa"/>
              <w:bottom w:w="100" w:type="dxa"/>
              <w:right w:w="115" w:type="dxa"/>
            </w:tcMar>
          </w:tcPr>
          <w:p w:rsidR="00F10B81" w:rsidRPr="00762A06" w:rsidRDefault="00F10B81" w:rsidP="00C91381">
            <w:pPr>
              <w:pStyle w:val="ListParagraph"/>
              <w:numPr>
                <w:ilvl w:val="0"/>
                <w:numId w:val="71"/>
              </w:numPr>
              <w:spacing w:line="256" w:lineRule="auto"/>
              <w:jc w:val="left"/>
              <w:rPr>
                <w:rFonts w:ascii="Times New Roman" w:eastAsiaTheme="minorHAnsi" w:hAnsi="Times New Roman" w:cs="Times New Roman"/>
              </w:rPr>
            </w:pPr>
            <w:r>
              <w:rPr>
                <w:rFonts w:ascii="Times New Roman" w:hAnsi="Times New Roman" w:cs="Times New Roman"/>
              </w:rPr>
              <w:t>Head Professor selects filtering options, and then submits a query</w:t>
            </w:r>
            <w:r w:rsidRPr="00762A06">
              <w:rPr>
                <w:rFonts w:ascii="Times New Roman" w:hAnsi="Times New Roman" w:cs="Times New Roman"/>
              </w:rPr>
              <w:t>.</w:t>
            </w:r>
            <w:r>
              <w:rPr>
                <w:rFonts w:ascii="Times New Roman" w:hAnsi="Times New Roman" w:cs="Times New Roman"/>
              </w:rPr>
              <w:t xml:space="preserve"> This results in the system returning only users that match Head Professor’s search criteria.</w:t>
            </w:r>
          </w:p>
        </w:tc>
      </w:tr>
      <w:tr w:rsidR="00F10B81" w:rsidRPr="00DE75FA" w:rsidTr="00144328">
        <w:tc>
          <w:tcPr>
            <w:tcW w:w="3708" w:type="dxa"/>
            <w:tcMar>
              <w:top w:w="100" w:type="dxa"/>
              <w:left w:w="115" w:type="dxa"/>
              <w:bottom w:w="100" w:type="dxa"/>
              <w:right w:w="115" w:type="dxa"/>
            </w:tcMar>
          </w:tcPr>
          <w:p w:rsidR="00F10B81" w:rsidRPr="00DE75FA" w:rsidRDefault="00F10B81" w:rsidP="00144328">
            <w:pPr>
              <w:spacing w:after="0" w:line="360" w:lineRule="auto"/>
              <w:rPr>
                <w:rFonts w:ascii="Times New Roman" w:hAnsi="Times New Roman" w:cs="Times New Roman"/>
              </w:rPr>
            </w:pPr>
            <w:r w:rsidRPr="00DE75FA">
              <w:rPr>
                <w:rFonts w:ascii="Times New Roman" w:eastAsia="Times New Roman" w:hAnsi="Times New Roman" w:cs="Times New Roman"/>
                <w:b/>
                <w:i/>
                <w:sz w:val="24"/>
              </w:rPr>
              <w:t>Entry Conditions</w:t>
            </w:r>
          </w:p>
        </w:tc>
        <w:tc>
          <w:tcPr>
            <w:tcW w:w="5850" w:type="dxa"/>
            <w:tcMar>
              <w:top w:w="100" w:type="dxa"/>
              <w:left w:w="115" w:type="dxa"/>
              <w:bottom w:w="100" w:type="dxa"/>
              <w:right w:w="115" w:type="dxa"/>
            </w:tcMar>
          </w:tcPr>
          <w:p w:rsidR="00F10B81" w:rsidRPr="00B70D4F" w:rsidRDefault="00F10B81" w:rsidP="00C91381">
            <w:pPr>
              <w:pStyle w:val="ListParagraph"/>
              <w:numPr>
                <w:ilvl w:val="0"/>
                <w:numId w:val="66"/>
              </w:numPr>
              <w:spacing w:line="256" w:lineRule="auto"/>
              <w:jc w:val="left"/>
              <w:rPr>
                <w:rFonts w:ascii="Times New Roman" w:hAnsi="Times New Roman" w:cs="Times New Roman"/>
              </w:rPr>
            </w:pPr>
            <w:r>
              <w:rPr>
                <w:rFonts w:ascii="Times New Roman" w:hAnsi="Times New Roman" w:cs="Times New Roman"/>
              </w:rPr>
              <w:t>Head Professor in logged into the site.</w:t>
            </w:r>
          </w:p>
        </w:tc>
      </w:tr>
      <w:tr w:rsidR="00F10B81" w:rsidRPr="00DE75FA" w:rsidTr="00144328">
        <w:tc>
          <w:tcPr>
            <w:tcW w:w="3708" w:type="dxa"/>
            <w:shd w:val="clear" w:color="auto" w:fill="BDD6EE"/>
            <w:tcMar>
              <w:top w:w="100" w:type="dxa"/>
              <w:left w:w="115" w:type="dxa"/>
              <w:bottom w:w="100" w:type="dxa"/>
              <w:right w:w="115" w:type="dxa"/>
            </w:tcMar>
          </w:tcPr>
          <w:p w:rsidR="00F10B81" w:rsidRPr="00DE75FA" w:rsidRDefault="00F10B81" w:rsidP="00144328">
            <w:pPr>
              <w:spacing w:after="0" w:line="360" w:lineRule="auto"/>
              <w:rPr>
                <w:rFonts w:ascii="Times New Roman" w:hAnsi="Times New Roman" w:cs="Times New Roman"/>
              </w:rPr>
            </w:pPr>
            <w:r w:rsidRPr="00DE75FA">
              <w:rPr>
                <w:rFonts w:ascii="Times New Roman" w:eastAsia="Times New Roman" w:hAnsi="Times New Roman" w:cs="Times New Roman"/>
                <w:b/>
                <w:i/>
                <w:sz w:val="24"/>
              </w:rPr>
              <w:t>Exit Conditions</w:t>
            </w:r>
          </w:p>
        </w:tc>
        <w:tc>
          <w:tcPr>
            <w:tcW w:w="5850" w:type="dxa"/>
            <w:shd w:val="clear" w:color="auto" w:fill="BDD6EE"/>
            <w:tcMar>
              <w:top w:w="100" w:type="dxa"/>
              <w:left w:w="115" w:type="dxa"/>
              <w:bottom w:w="100" w:type="dxa"/>
              <w:right w:w="115" w:type="dxa"/>
            </w:tcMar>
          </w:tcPr>
          <w:p w:rsidR="00F10B81" w:rsidRPr="00D94FC9" w:rsidRDefault="00F10B81" w:rsidP="00C91381">
            <w:pPr>
              <w:pStyle w:val="ListParagraph"/>
              <w:numPr>
                <w:ilvl w:val="0"/>
                <w:numId w:val="67"/>
              </w:numPr>
              <w:spacing w:line="256" w:lineRule="auto"/>
              <w:jc w:val="left"/>
              <w:rPr>
                <w:rFonts w:ascii="Times New Roman" w:eastAsiaTheme="minorHAnsi" w:hAnsi="Times New Roman" w:cs="Times New Roman"/>
              </w:rPr>
            </w:pPr>
            <w:r>
              <w:rPr>
                <w:rFonts w:ascii="Times New Roman" w:hAnsi="Times New Roman" w:cs="Times New Roman"/>
              </w:rPr>
              <w:t>Head Professor successfully poses as selected user.</w:t>
            </w:r>
          </w:p>
        </w:tc>
      </w:tr>
    </w:tbl>
    <w:p w:rsidR="00F10B81" w:rsidRDefault="00F10B81" w:rsidP="00F10B81"/>
    <w:p w:rsidR="00F10B81" w:rsidRDefault="00F10B81" w:rsidP="00F10B81"/>
    <w:tbl>
      <w:tblPr>
        <w:tblW w:w="9558" w:type="dxa"/>
        <w:tblInd w:w="105" w:type="dxa"/>
        <w:tblBorders>
          <w:top w:val="single" w:sz="4" w:space="0" w:color="4472C4"/>
          <w:left w:val="single" w:sz="4" w:space="0" w:color="4472C4"/>
          <w:bottom w:val="single" w:sz="4" w:space="0" w:color="4472C4"/>
          <w:right w:val="single" w:sz="4" w:space="0" w:color="4472C4"/>
          <w:insideH w:val="single" w:sz="4" w:space="0" w:color="4472C4"/>
          <w:insideV w:val="single" w:sz="4" w:space="0" w:color="4472C4"/>
        </w:tblBorders>
        <w:tblLayout w:type="fixed"/>
        <w:tblCellMar>
          <w:left w:w="10" w:type="dxa"/>
          <w:right w:w="10" w:type="dxa"/>
        </w:tblCellMar>
        <w:tblLook w:val="04A0" w:firstRow="1" w:lastRow="0" w:firstColumn="1" w:lastColumn="0" w:noHBand="0" w:noVBand="1"/>
      </w:tblPr>
      <w:tblGrid>
        <w:gridCol w:w="3708"/>
        <w:gridCol w:w="5850"/>
      </w:tblGrid>
      <w:tr w:rsidR="00F10B81" w:rsidRPr="00DE75FA" w:rsidTr="00144328">
        <w:tc>
          <w:tcPr>
            <w:tcW w:w="3708" w:type="dxa"/>
            <w:tcMar>
              <w:top w:w="100" w:type="dxa"/>
              <w:left w:w="115" w:type="dxa"/>
              <w:bottom w:w="100" w:type="dxa"/>
              <w:right w:w="115" w:type="dxa"/>
            </w:tcMar>
          </w:tcPr>
          <w:p w:rsidR="00F10B81" w:rsidRPr="00DE75FA" w:rsidRDefault="00F10B81" w:rsidP="00144328">
            <w:pPr>
              <w:spacing w:after="0" w:line="360" w:lineRule="auto"/>
              <w:rPr>
                <w:rFonts w:ascii="Times New Roman" w:hAnsi="Times New Roman" w:cs="Times New Roman"/>
              </w:rPr>
            </w:pPr>
            <w:r w:rsidRPr="00DE75FA">
              <w:rPr>
                <w:rFonts w:ascii="Times New Roman" w:eastAsia="Times New Roman" w:hAnsi="Times New Roman" w:cs="Times New Roman"/>
                <w:b/>
                <w:i/>
                <w:sz w:val="24"/>
              </w:rPr>
              <w:t xml:space="preserve">Use Case Name </w:t>
            </w:r>
            <w:r>
              <w:rPr>
                <w:rFonts w:ascii="Times New Roman" w:eastAsia="Times New Roman" w:hAnsi="Times New Roman" w:cs="Times New Roman"/>
                <w:b/>
                <w:sz w:val="24"/>
              </w:rPr>
              <w:t>(SPW5_103</w:t>
            </w:r>
            <w:r w:rsidRPr="00DE75FA">
              <w:rPr>
                <w:rFonts w:ascii="Times New Roman" w:eastAsia="Times New Roman" w:hAnsi="Times New Roman" w:cs="Times New Roman"/>
                <w:b/>
                <w:sz w:val="24"/>
              </w:rPr>
              <w:t>)</w:t>
            </w:r>
          </w:p>
        </w:tc>
        <w:tc>
          <w:tcPr>
            <w:tcW w:w="5850" w:type="dxa"/>
            <w:tcMar>
              <w:top w:w="100" w:type="dxa"/>
              <w:left w:w="115" w:type="dxa"/>
              <w:bottom w:w="100" w:type="dxa"/>
              <w:right w:w="115" w:type="dxa"/>
            </w:tcMar>
          </w:tcPr>
          <w:p w:rsidR="00F10B81" w:rsidRPr="00DE75FA" w:rsidRDefault="00F10B81" w:rsidP="00144328">
            <w:pPr>
              <w:spacing w:after="0" w:line="360" w:lineRule="auto"/>
              <w:rPr>
                <w:rFonts w:ascii="Times New Roman" w:hAnsi="Times New Roman" w:cs="Times New Roman"/>
              </w:rPr>
            </w:pPr>
            <w:r>
              <w:rPr>
                <w:rFonts w:ascii="Times New Roman" w:eastAsia="Times New Roman" w:hAnsi="Times New Roman" w:cs="Times New Roman"/>
                <w:b/>
                <w:sz w:val="24"/>
              </w:rPr>
              <w:t>Change password</w:t>
            </w:r>
          </w:p>
        </w:tc>
      </w:tr>
      <w:tr w:rsidR="00F10B81" w:rsidRPr="00DE75FA" w:rsidTr="00144328">
        <w:tc>
          <w:tcPr>
            <w:tcW w:w="3708" w:type="dxa"/>
            <w:shd w:val="clear" w:color="auto" w:fill="BDD6EE"/>
            <w:tcMar>
              <w:top w:w="100" w:type="dxa"/>
              <w:left w:w="115" w:type="dxa"/>
              <w:bottom w:w="100" w:type="dxa"/>
              <w:right w:w="115" w:type="dxa"/>
            </w:tcMar>
          </w:tcPr>
          <w:p w:rsidR="00F10B81" w:rsidRPr="00DE75FA" w:rsidRDefault="00F10B81" w:rsidP="00144328">
            <w:pPr>
              <w:spacing w:after="0" w:line="360" w:lineRule="auto"/>
              <w:rPr>
                <w:rFonts w:ascii="Times New Roman" w:hAnsi="Times New Roman" w:cs="Times New Roman"/>
              </w:rPr>
            </w:pPr>
            <w:r w:rsidRPr="00DE75FA">
              <w:rPr>
                <w:rFonts w:ascii="Times New Roman" w:eastAsia="Times New Roman" w:hAnsi="Times New Roman" w:cs="Times New Roman"/>
                <w:b/>
                <w:i/>
                <w:sz w:val="24"/>
              </w:rPr>
              <w:t>Participating Actor</w:t>
            </w:r>
          </w:p>
        </w:tc>
        <w:tc>
          <w:tcPr>
            <w:tcW w:w="5850" w:type="dxa"/>
            <w:shd w:val="clear" w:color="auto" w:fill="BDD6EE"/>
            <w:tcMar>
              <w:top w:w="100" w:type="dxa"/>
              <w:left w:w="115" w:type="dxa"/>
              <w:bottom w:w="100" w:type="dxa"/>
              <w:right w:w="115" w:type="dxa"/>
            </w:tcMar>
          </w:tcPr>
          <w:p w:rsidR="00F10B81" w:rsidRPr="00DE75FA" w:rsidRDefault="00F10B81" w:rsidP="00144328">
            <w:pPr>
              <w:spacing w:after="0" w:line="360" w:lineRule="auto"/>
              <w:rPr>
                <w:rFonts w:ascii="Times New Roman" w:hAnsi="Times New Roman" w:cs="Times New Roman"/>
              </w:rPr>
            </w:pPr>
            <w:r>
              <w:rPr>
                <w:rFonts w:ascii="Times New Roman" w:eastAsia="Times New Roman" w:hAnsi="Times New Roman" w:cs="Times New Roman"/>
                <w:sz w:val="24"/>
              </w:rPr>
              <w:t>Head Professor</w:t>
            </w:r>
          </w:p>
        </w:tc>
      </w:tr>
      <w:tr w:rsidR="00F10B81" w:rsidRPr="00DE75FA" w:rsidTr="00144328">
        <w:tc>
          <w:tcPr>
            <w:tcW w:w="3708" w:type="dxa"/>
            <w:tcMar>
              <w:top w:w="100" w:type="dxa"/>
              <w:left w:w="115" w:type="dxa"/>
              <w:bottom w:w="100" w:type="dxa"/>
              <w:right w:w="115" w:type="dxa"/>
            </w:tcMar>
          </w:tcPr>
          <w:p w:rsidR="00F10B81" w:rsidRPr="00DE75FA" w:rsidRDefault="00F10B81" w:rsidP="00144328">
            <w:pPr>
              <w:spacing w:after="0" w:line="360" w:lineRule="auto"/>
              <w:rPr>
                <w:rFonts w:ascii="Times New Roman" w:hAnsi="Times New Roman" w:cs="Times New Roman"/>
              </w:rPr>
            </w:pPr>
            <w:r w:rsidRPr="00DE75FA">
              <w:rPr>
                <w:rFonts w:ascii="Times New Roman" w:eastAsia="Times New Roman" w:hAnsi="Times New Roman" w:cs="Times New Roman"/>
                <w:b/>
                <w:i/>
                <w:sz w:val="24"/>
              </w:rPr>
              <w:t>Flow of Events</w:t>
            </w:r>
          </w:p>
        </w:tc>
        <w:tc>
          <w:tcPr>
            <w:tcW w:w="5850" w:type="dxa"/>
            <w:tcMar>
              <w:top w:w="100" w:type="dxa"/>
              <w:left w:w="115" w:type="dxa"/>
              <w:bottom w:w="100" w:type="dxa"/>
              <w:right w:w="115" w:type="dxa"/>
            </w:tcMar>
          </w:tcPr>
          <w:p w:rsidR="00F10B81" w:rsidRPr="00C75495" w:rsidRDefault="00F10B81" w:rsidP="00C91381">
            <w:pPr>
              <w:pStyle w:val="ListParagraph"/>
              <w:numPr>
                <w:ilvl w:val="0"/>
                <w:numId w:val="73"/>
              </w:numPr>
              <w:spacing w:line="256" w:lineRule="auto"/>
              <w:jc w:val="left"/>
              <w:rPr>
                <w:rFonts w:ascii="Times New Roman" w:hAnsi="Times New Roman" w:cs="Times New Roman"/>
              </w:rPr>
            </w:pPr>
            <w:r w:rsidRPr="00C75495">
              <w:rPr>
                <w:rFonts w:ascii="Times New Roman" w:hAnsi="Times New Roman" w:cs="Times New Roman"/>
              </w:rPr>
              <w:t>Head Professor clicks on the</w:t>
            </w:r>
            <w:r>
              <w:rPr>
                <w:rFonts w:ascii="Times New Roman" w:hAnsi="Times New Roman" w:cs="Times New Roman"/>
              </w:rPr>
              <w:t xml:space="preserve"> user’s profile icon located on the menu bar.</w:t>
            </w:r>
          </w:p>
          <w:p w:rsidR="00F10B81" w:rsidRPr="00C75495" w:rsidRDefault="00F10B81" w:rsidP="00C91381">
            <w:pPr>
              <w:pStyle w:val="ListParagraph"/>
              <w:numPr>
                <w:ilvl w:val="0"/>
                <w:numId w:val="73"/>
              </w:numPr>
              <w:spacing w:line="256" w:lineRule="auto"/>
              <w:jc w:val="left"/>
              <w:rPr>
                <w:rFonts w:ascii="Times New Roman" w:hAnsi="Times New Roman" w:cs="Times New Roman"/>
              </w:rPr>
            </w:pPr>
            <w:r>
              <w:rPr>
                <w:rFonts w:ascii="Times New Roman" w:hAnsi="Times New Roman" w:cs="Times New Roman"/>
              </w:rPr>
              <w:t>System displays user’s profile dropdown menu.</w:t>
            </w:r>
          </w:p>
          <w:p w:rsidR="00F10B81" w:rsidRPr="00C75495" w:rsidRDefault="00F10B81" w:rsidP="00C91381">
            <w:pPr>
              <w:pStyle w:val="ListParagraph"/>
              <w:numPr>
                <w:ilvl w:val="0"/>
                <w:numId w:val="73"/>
              </w:numPr>
              <w:spacing w:line="256" w:lineRule="auto"/>
              <w:jc w:val="left"/>
              <w:rPr>
                <w:rFonts w:ascii="Times New Roman" w:hAnsi="Times New Roman" w:cs="Times New Roman"/>
              </w:rPr>
            </w:pPr>
            <w:r w:rsidRPr="00C75495">
              <w:rPr>
                <w:rFonts w:ascii="Times New Roman" w:hAnsi="Times New Roman" w:cs="Times New Roman"/>
              </w:rPr>
              <w:t xml:space="preserve">Head </w:t>
            </w:r>
            <w:r>
              <w:rPr>
                <w:rFonts w:ascii="Times New Roman" w:hAnsi="Times New Roman" w:cs="Times New Roman"/>
              </w:rPr>
              <w:t>professor clicks on “Head Professor</w:t>
            </w:r>
            <w:r w:rsidRPr="00C75495">
              <w:rPr>
                <w:rFonts w:ascii="Times New Roman" w:hAnsi="Times New Roman" w:cs="Times New Roman"/>
              </w:rPr>
              <w:t>”</w:t>
            </w:r>
            <w:r>
              <w:rPr>
                <w:rFonts w:ascii="Times New Roman" w:hAnsi="Times New Roman" w:cs="Times New Roman"/>
              </w:rPr>
              <w:t xml:space="preserve"> option located on the dropdown menu.</w:t>
            </w:r>
          </w:p>
          <w:p w:rsidR="00F10B81" w:rsidRPr="005A5A88" w:rsidRDefault="00F10B81" w:rsidP="00C91381">
            <w:pPr>
              <w:pStyle w:val="ListParagraph"/>
              <w:numPr>
                <w:ilvl w:val="0"/>
                <w:numId w:val="73"/>
              </w:numPr>
              <w:spacing w:line="256" w:lineRule="auto"/>
              <w:jc w:val="left"/>
              <w:rPr>
                <w:rFonts w:ascii="Times New Roman" w:hAnsi="Times New Roman" w:cs="Times New Roman"/>
              </w:rPr>
            </w:pPr>
            <w:r>
              <w:rPr>
                <w:rFonts w:ascii="Times New Roman" w:eastAsia="Times New Roman" w:hAnsi="Times New Roman" w:cs="Times New Roman"/>
              </w:rPr>
              <w:t>System navigates Head Professor to user’s profile page.</w:t>
            </w:r>
          </w:p>
          <w:p w:rsidR="00F10B81" w:rsidRPr="005A5A88" w:rsidRDefault="00F10B81" w:rsidP="00C91381">
            <w:pPr>
              <w:pStyle w:val="ListParagraph"/>
              <w:numPr>
                <w:ilvl w:val="0"/>
                <w:numId w:val="73"/>
              </w:numPr>
              <w:spacing w:line="256" w:lineRule="auto"/>
              <w:jc w:val="left"/>
              <w:rPr>
                <w:rFonts w:ascii="Times New Roman" w:hAnsi="Times New Roman" w:cs="Times New Roman"/>
              </w:rPr>
            </w:pPr>
            <w:r>
              <w:rPr>
                <w:rFonts w:ascii="Times New Roman" w:eastAsia="Times New Roman" w:hAnsi="Times New Roman" w:cs="Times New Roman"/>
              </w:rPr>
              <w:t>Head Professor clicks on “Click to change your password”.</w:t>
            </w:r>
          </w:p>
          <w:p w:rsidR="00F10B81" w:rsidRPr="005A5A88" w:rsidRDefault="00F10B81" w:rsidP="00C91381">
            <w:pPr>
              <w:pStyle w:val="ListParagraph"/>
              <w:numPr>
                <w:ilvl w:val="0"/>
                <w:numId w:val="73"/>
              </w:numPr>
              <w:spacing w:line="256" w:lineRule="auto"/>
              <w:jc w:val="left"/>
              <w:rPr>
                <w:rFonts w:ascii="Times New Roman" w:hAnsi="Times New Roman" w:cs="Times New Roman"/>
              </w:rPr>
            </w:pPr>
            <w:r>
              <w:rPr>
                <w:rFonts w:ascii="Times New Roman" w:eastAsia="Times New Roman" w:hAnsi="Times New Roman" w:cs="Times New Roman"/>
              </w:rPr>
              <w:t>System navigates to change password page.</w:t>
            </w:r>
          </w:p>
          <w:p w:rsidR="00F10B81" w:rsidRPr="005A5A88" w:rsidRDefault="00F10B81" w:rsidP="00C91381">
            <w:pPr>
              <w:pStyle w:val="ListParagraph"/>
              <w:numPr>
                <w:ilvl w:val="0"/>
                <w:numId w:val="73"/>
              </w:numPr>
              <w:spacing w:line="256" w:lineRule="auto"/>
              <w:jc w:val="left"/>
              <w:rPr>
                <w:rFonts w:ascii="Times New Roman" w:hAnsi="Times New Roman" w:cs="Times New Roman"/>
              </w:rPr>
            </w:pPr>
            <w:r>
              <w:rPr>
                <w:rFonts w:ascii="Times New Roman" w:eastAsia="Times New Roman" w:hAnsi="Times New Roman" w:cs="Times New Roman"/>
              </w:rPr>
              <w:t>Head professor inserts current password and new password, and then clicks “Save Changes”.</w:t>
            </w:r>
          </w:p>
          <w:p w:rsidR="00F10B81" w:rsidRPr="00C75495" w:rsidRDefault="00F10B81" w:rsidP="00C91381">
            <w:pPr>
              <w:pStyle w:val="ListParagraph"/>
              <w:numPr>
                <w:ilvl w:val="0"/>
                <w:numId w:val="73"/>
              </w:numPr>
              <w:spacing w:line="256" w:lineRule="auto"/>
              <w:jc w:val="left"/>
              <w:rPr>
                <w:rFonts w:ascii="Times New Roman" w:hAnsi="Times New Roman" w:cs="Times New Roman"/>
              </w:rPr>
            </w:pPr>
            <w:r>
              <w:rPr>
                <w:rFonts w:ascii="Times New Roman" w:eastAsia="Times New Roman" w:hAnsi="Times New Roman" w:cs="Times New Roman"/>
              </w:rPr>
              <w:t>System navigates back to user’s profile page, and displays a message about successfully changed password.</w:t>
            </w:r>
            <w:r w:rsidRPr="00C75495">
              <w:rPr>
                <w:rFonts w:ascii="Times New Roman" w:hAnsi="Times New Roman" w:cs="Times New Roman"/>
              </w:rPr>
              <w:br/>
            </w:r>
          </w:p>
        </w:tc>
      </w:tr>
      <w:tr w:rsidR="00F10B81" w:rsidRPr="00DE75FA" w:rsidTr="00144328">
        <w:tc>
          <w:tcPr>
            <w:tcW w:w="3708" w:type="dxa"/>
            <w:shd w:val="clear" w:color="auto" w:fill="BDD6EE"/>
            <w:tcMar>
              <w:top w:w="100" w:type="dxa"/>
              <w:left w:w="115" w:type="dxa"/>
              <w:bottom w:w="100" w:type="dxa"/>
              <w:right w:w="115" w:type="dxa"/>
            </w:tcMar>
          </w:tcPr>
          <w:p w:rsidR="00F10B81" w:rsidRPr="00DE75FA" w:rsidRDefault="00F10B81" w:rsidP="00144328">
            <w:pPr>
              <w:spacing w:after="0" w:line="360" w:lineRule="auto"/>
              <w:rPr>
                <w:rFonts w:ascii="Times New Roman" w:hAnsi="Times New Roman" w:cs="Times New Roman"/>
              </w:rPr>
            </w:pPr>
            <w:r w:rsidRPr="00DE75FA">
              <w:rPr>
                <w:rFonts w:ascii="Times New Roman" w:eastAsia="Times New Roman" w:hAnsi="Times New Roman" w:cs="Times New Roman"/>
                <w:b/>
                <w:i/>
                <w:sz w:val="24"/>
              </w:rPr>
              <w:t>Alternative Flows</w:t>
            </w:r>
          </w:p>
        </w:tc>
        <w:tc>
          <w:tcPr>
            <w:tcW w:w="5850" w:type="dxa"/>
            <w:shd w:val="clear" w:color="auto" w:fill="BDD6EE"/>
            <w:tcMar>
              <w:top w:w="100" w:type="dxa"/>
              <w:left w:w="115" w:type="dxa"/>
              <w:bottom w:w="100" w:type="dxa"/>
              <w:right w:w="115" w:type="dxa"/>
            </w:tcMar>
          </w:tcPr>
          <w:p w:rsidR="00F10B81" w:rsidRPr="00762A06" w:rsidRDefault="00F10B81" w:rsidP="00C91381">
            <w:pPr>
              <w:pStyle w:val="ListParagraph"/>
              <w:numPr>
                <w:ilvl w:val="0"/>
                <w:numId w:val="72"/>
              </w:numPr>
              <w:spacing w:line="256" w:lineRule="auto"/>
              <w:jc w:val="left"/>
              <w:rPr>
                <w:rFonts w:ascii="Times New Roman" w:eastAsiaTheme="minorHAnsi" w:hAnsi="Times New Roman" w:cs="Times New Roman"/>
              </w:rPr>
            </w:pPr>
            <w:r>
              <w:rPr>
                <w:rFonts w:ascii="Times New Roman" w:hAnsi="Times New Roman" w:cs="Times New Roman"/>
              </w:rPr>
              <w:t>Head Professor does not enter correct current password, which causes the system to prompt Head Professor for correct current password.</w:t>
            </w:r>
          </w:p>
        </w:tc>
      </w:tr>
      <w:tr w:rsidR="00F10B81" w:rsidRPr="00DE75FA" w:rsidTr="00144328">
        <w:tc>
          <w:tcPr>
            <w:tcW w:w="3708" w:type="dxa"/>
            <w:tcMar>
              <w:top w:w="100" w:type="dxa"/>
              <w:left w:w="115" w:type="dxa"/>
              <w:bottom w:w="100" w:type="dxa"/>
              <w:right w:w="115" w:type="dxa"/>
            </w:tcMar>
          </w:tcPr>
          <w:p w:rsidR="00F10B81" w:rsidRPr="00DE75FA" w:rsidRDefault="00F10B81" w:rsidP="00144328">
            <w:pPr>
              <w:spacing w:after="0" w:line="360" w:lineRule="auto"/>
              <w:rPr>
                <w:rFonts w:ascii="Times New Roman" w:hAnsi="Times New Roman" w:cs="Times New Roman"/>
              </w:rPr>
            </w:pPr>
            <w:r w:rsidRPr="00DE75FA">
              <w:rPr>
                <w:rFonts w:ascii="Times New Roman" w:eastAsia="Times New Roman" w:hAnsi="Times New Roman" w:cs="Times New Roman"/>
                <w:b/>
                <w:i/>
                <w:sz w:val="24"/>
              </w:rPr>
              <w:t>Entry Conditions</w:t>
            </w:r>
          </w:p>
        </w:tc>
        <w:tc>
          <w:tcPr>
            <w:tcW w:w="5850" w:type="dxa"/>
            <w:tcMar>
              <w:top w:w="100" w:type="dxa"/>
              <w:left w:w="115" w:type="dxa"/>
              <w:bottom w:w="100" w:type="dxa"/>
              <w:right w:w="115" w:type="dxa"/>
            </w:tcMar>
          </w:tcPr>
          <w:p w:rsidR="00F10B81" w:rsidRPr="00B70D4F" w:rsidRDefault="00F10B81" w:rsidP="00C91381">
            <w:pPr>
              <w:pStyle w:val="ListParagraph"/>
              <w:numPr>
                <w:ilvl w:val="0"/>
                <w:numId w:val="66"/>
              </w:numPr>
              <w:spacing w:line="256" w:lineRule="auto"/>
              <w:jc w:val="left"/>
              <w:rPr>
                <w:rFonts w:ascii="Times New Roman" w:hAnsi="Times New Roman" w:cs="Times New Roman"/>
              </w:rPr>
            </w:pPr>
            <w:r>
              <w:rPr>
                <w:rFonts w:ascii="Times New Roman" w:hAnsi="Times New Roman" w:cs="Times New Roman"/>
              </w:rPr>
              <w:t>Head Professor in logged into the site.</w:t>
            </w:r>
          </w:p>
        </w:tc>
      </w:tr>
      <w:tr w:rsidR="00F10B81" w:rsidRPr="00DE75FA" w:rsidTr="00144328">
        <w:tc>
          <w:tcPr>
            <w:tcW w:w="3708" w:type="dxa"/>
            <w:shd w:val="clear" w:color="auto" w:fill="BDD6EE"/>
            <w:tcMar>
              <w:top w:w="100" w:type="dxa"/>
              <w:left w:w="115" w:type="dxa"/>
              <w:bottom w:w="100" w:type="dxa"/>
              <w:right w:w="115" w:type="dxa"/>
            </w:tcMar>
          </w:tcPr>
          <w:p w:rsidR="00F10B81" w:rsidRPr="00DE75FA" w:rsidRDefault="00F10B81" w:rsidP="00144328">
            <w:pPr>
              <w:spacing w:after="0" w:line="360" w:lineRule="auto"/>
              <w:rPr>
                <w:rFonts w:ascii="Times New Roman" w:hAnsi="Times New Roman" w:cs="Times New Roman"/>
              </w:rPr>
            </w:pPr>
            <w:r w:rsidRPr="00DE75FA">
              <w:rPr>
                <w:rFonts w:ascii="Times New Roman" w:eastAsia="Times New Roman" w:hAnsi="Times New Roman" w:cs="Times New Roman"/>
                <w:b/>
                <w:i/>
                <w:sz w:val="24"/>
              </w:rPr>
              <w:lastRenderedPageBreak/>
              <w:t>Exit Conditions</w:t>
            </w:r>
          </w:p>
        </w:tc>
        <w:tc>
          <w:tcPr>
            <w:tcW w:w="5850" w:type="dxa"/>
            <w:shd w:val="clear" w:color="auto" w:fill="BDD6EE"/>
            <w:tcMar>
              <w:top w:w="100" w:type="dxa"/>
              <w:left w:w="115" w:type="dxa"/>
              <w:bottom w:w="100" w:type="dxa"/>
              <w:right w:w="115" w:type="dxa"/>
            </w:tcMar>
          </w:tcPr>
          <w:p w:rsidR="00F10B81" w:rsidRPr="00D94FC9" w:rsidRDefault="00F10B81" w:rsidP="00C91381">
            <w:pPr>
              <w:pStyle w:val="ListParagraph"/>
              <w:numPr>
                <w:ilvl w:val="0"/>
                <w:numId w:val="67"/>
              </w:numPr>
              <w:spacing w:line="256" w:lineRule="auto"/>
              <w:jc w:val="left"/>
              <w:rPr>
                <w:rFonts w:ascii="Times New Roman" w:eastAsiaTheme="minorHAnsi" w:hAnsi="Times New Roman" w:cs="Times New Roman"/>
              </w:rPr>
            </w:pPr>
            <w:r>
              <w:rPr>
                <w:rFonts w:ascii="Times New Roman" w:hAnsi="Times New Roman" w:cs="Times New Roman"/>
              </w:rPr>
              <w:t>Head Professor successfully changed profile password.</w:t>
            </w:r>
          </w:p>
        </w:tc>
      </w:tr>
    </w:tbl>
    <w:p w:rsidR="00F10B81" w:rsidRDefault="00F10B81" w:rsidP="00F10B81"/>
    <w:p w:rsidR="00F10B81" w:rsidRDefault="00F10B81" w:rsidP="00F10B81"/>
    <w:tbl>
      <w:tblPr>
        <w:tblW w:w="9558" w:type="dxa"/>
        <w:tblInd w:w="105" w:type="dxa"/>
        <w:tblBorders>
          <w:top w:val="single" w:sz="4" w:space="0" w:color="4472C4"/>
          <w:left w:val="single" w:sz="4" w:space="0" w:color="4472C4"/>
          <w:bottom w:val="single" w:sz="4" w:space="0" w:color="4472C4"/>
          <w:right w:val="single" w:sz="4" w:space="0" w:color="4472C4"/>
          <w:insideH w:val="single" w:sz="4" w:space="0" w:color="4472C4"/>
          <w:insideV w:val="single" w:sz="4" w:space="0" w:color="4472C4"/>
        </w:tblBorders>
        <w:tblLayout w:type="fixed"/>
        <w:tblCellMar>
          <w:left w:w="10" w:type="dxa"/>
          <w:right w:w="10" w:type="dxa"/>
        </w:tblCellMar>
        <w:tblLook w:val="04A0" w:firstRow="1" w:lastRow="0" w:firstColumn="1" w:lastColumn="0" w:noHBand="0" w:noVBand="1"/>
      </w:tblPr>
      <w:tblGrid>
        <w:gridCol w:w="3708"/>
        <w:gridCol w:w="5850"/>
      </w:tblGrid>
      <w:tr w:rsidR="00F10B81" w:rsidRPr="00DE75FA" w:rsidTr="00144328">
        <w:tc>
          <w:tcPr>
            <w:tcW w:w="3708" w:type="dxa"/>
            <w:tcMar>
              <w:top w:w="100" w:type="dxa"/>
              <w:left w:w="115" w:type="dxa"/>
              <w:bottom w:w="100" w:type="dxa"/>
              <w:right w:w="115" w:type="dxa"/>
            </w:tcMar>
          </w:tcPr>
          <w:p w:rsidR="00F10B81" w:rsidRPr="00DE75FA" w:rsidRDefault="00F10B81" w:rsidP="00144328">
            <w:pPr>
              <w:spacing w:after="0" w:line="360" w:lineRule="auto"/>
              <w:rPr>
                <w:rFonts w:ascii="Times New Roman" w:hAnsi="Times New Roman" w:cs="Times New Roman"/>
              </w:rPr>
            </w:pPr>
            <w:r w:rsidRPr="00DE75FA">
              <w:rPr>
                <w:rFonts w:ascii="Times New Roman" w:eastAsia="Times New Roman" w:hAnsi="Times New Roman" w:cs="Times New Roman"/>
                <w:b/>
                <w:i/>
                <w:sz w:val="24"/>
              </w:rPr>
              <w:t>Entry Conditions</w:t>
            </w:r>
          </w:p>
        </w:tc>
        <w:tc>
          <w:tcPr>
            <w:tcW w:w="5850" w:type="dxa"/>
            <w:tcMar>
              <w:top w:w="100" w:type="dxa"/>
              <w:left w:w="115" w:type="dxa"/>
              <w:bottom w:w="100" w:type="dxa"/>
              <w:right w:w="115" w:type="dxa"/>
            </w:tcMar>
          </w:tcPr>
          <w:p w:rsidR="00F10B81" w:rsidRPr="00F21AE8" w:rsidRDefault="00F10B81" w:rsidP="00C91381">
            <w:pPr>
              <w:pStyle w:val="ListParagraph"/>
              <w:numPr>
                <w:ilvl w:val="0"/>
                <w:numId w:val="66"/>
              </w:numPr>
              <w:spacing w:line="256" w:lineRule="auto"/>
              <w:jc w:val="left"/>
              <w:rPr>
                <w:rFonts w:ascii="Times New Roman" w:hAnsi="Times New Roman" w:cs="Times New Roman"/>
              </w:rPr>
            </w:pPr>
            <w:r w:rsidRPr="00F21AE8">
              <w:rPr>
                <w:rFonts w:ascii="Times New Roman" w:hAnsi="Times New Roman" w:cs="Times New Roman"/>
              </w:rPr>
              <w:t>Head Professor is logged in.</w:t>
            </w:r>
          </w:p>
          <w:p w:rsidR="00F10B81" w:rsidRPr="00B70D4F" w:rsidRDefault="00F10B81" w:rsidP="00C91381">
            <w:pPr>
              <w:pStyle w:val="ListParagraph"/>
              <w:numPr>
                <w:ilvl w:val="0"/>
                <w:numId w:val="66"/>
              </w:numPr>
              <w:spacing w:line="256" w:lineRule="auto"/>
              <w:jc w:val="left"/>
              <w:rPr>
                <w:rFonts w:ascii="Times New Roman" w:hAnsi="Times New Roman" w:cs="Times New Roman"/>
              </w:rPr>
            </w:pPr>
            <w:r w:rsidRPr="00F21AE8">
              <w:rPr>
                <w:rFonts w:ascii="Times New Roman" w:hAnsi="Times New Roman" w:cs="Times New Roman"/>
              </w:rPr>
              <w:t>Head Professor has navigated to admin dashboard.</w:t>
            </w:r>
          </w:p>
        </w:tc>
      </w:tr>
      <w:tr w:rsidR="00F10B81" w:rsidRPr="00DE75FA" w:rsidTr="00144328">
        <w:tc>
          <w:tcPr>
            <w:tcW w:w="3708" w:type="dxa"/>
            <w:shd w:val="clear" w:color="auto" w:fill="BDD6EE"/>
            <w:tcMar>
              <w:top w:w="100" w:type="dxa"/>
              <w:left w:w="115" w:type="dxa"/>
              <w:bottom w:w="100" w:type="dxa"/>
              <w:right w:w="115" w:type="dxa"/>
            </w:tcMar>
          </w:tcPr>
          <w:p w:rsidR="00F10B81" w:rsidRPr="00DE75FA" w:rsidRDefault="00F10B81" w:rsidP="00144328">
            <w:pPr>
              <w:spacing w:after="0" w:line="360" w:lineRule="auto"/>
              <w:rPr>
                <w:rFonts w:ascii="Times New Roman" w:hAnsi="Times New Roman" w:cs="Times New Roman"/>
              </w:rPr>
            </w:pPr>
            <w:r w:rsidRPr="00DE75FA">
              <w:rPr>
                <w:rFonts w:ascii="Times New Roman" w:eastAsia="Times New Roman" w:hAnsi="Times New Roman" w:cs="Times New Roman"/>
                <w:b/>
                <w:i/>
                <w:sz w:val="24"/>
              </w:rPr>
              <w:t>Exit Conditions</w:t>
            </w:r>
          </w:p>
        </w:tc>
        <w:tc>
          <w:tcPr>
            <w:tcW w:w="5850" w:type="dxa"/>
            <w:shd w:val="clear" w:color="auto" w:fill="BDD6EE"/>
            <w:tcMar>
              <w:top w:w="100" w:type="dxa"/>
              <w:left w:w="115" w:type="dxa"/>
              <w:bottom w:w="100" w:type="dxa"/>
              <w:right w:w="115" w:type="dxa"/>
            </w:tcMar>
          </w:tcPr>
          <w:p w:rsidR="00F10B81" w:rsidRPr="00D94FC9" w:rsidRDefault="00F10B81" w:rsidP="00C91381">
            <w:pPr>
              <w:pStyle w:val="ListParagraph"/>
              <w:numPr>
                <w:ilvl w:val="0"/>
                <w:numId w:val="67"/>
              </w:numPr>
              <w:spacing w:line="256" w:lineRule="auto"/>
              <w:jc w:val="left"/>
              <w:rPr>
                <w:rFonts w:ascii="Times New Roman" w:eastAsiaTheme="minorHAnsi" w:hAnsi="Times New Roman" w:cs="Times New Roman"/>
              </w:rPr>
            </w:pPr>
            <w:r>
              <w:rPr>
                <w:rFonts w:ascii="Times New Roman" w:hAnsi="Times New Roman" w:cs="Times New Roman"/>
              </w:rPr>
              <w:t>Head Professor successfully changed profile password.</w:t>
            </w:r>
          </w:p>
        </w:tc>
      </w:tr>
    </w:tbl>
    <w:p w:rsidR="00F10B81" w:rsidRPr="00AE2364" w:rsidRDefault="00F10B81" w:rsidP="00F10B81">
      <w:pPr>
        <w:rPr>
          <w:b/>
        </w:rPr>
      </w:pPr>
    </w:p>
    <w:tbl>
      <w:tblPr>
        <w:tblW w:w="9558" w:type="dxa"/>
        <w:tblInd w:w="105" w:type="dxa"/>
        <w:tblBorders>
          <w:top w:val="single" w:sz="4" w:space="0" w:color="4472C4"/>
          <w:left w:val="single" w:sz="4" w:space="0" w:color="4472C4"/>
          <w:bottom w:val="single" w:sz="4" w:space="0" w:color="4472C4"/>
          <w:right w:val="single" w:sz="4" w:space="0" w:color="4472C4"/>
          <w:insideH w:val="single" w:sz="4" w:space="0" w:color="4472C4"/>
          <w:insideV w:val="single" w:sz="4" w:space="0" w:color="4472C4"/>
        </w:tblBorders>
        <w:tblLayout w:type="fixed"/>
        <w:tblCellMar>
          <w:left w:w="10" w:type="dxa"/>
          <w:right w:w="10" w:type="dxa"/>
        </w:tblCellMar>
        <w:tblLook w:val="04A0" w:firstRow="1" w:lastRow="0" w:firstColumn="1" w:lastColumn="0" w:noHBand="0" w:noVBand="1"/>
      </w:tblPr>
      <w:tblGrid>
        <w:gridCol w:w="3708"/>
        <w:gridCol w:w="5850"/>
      </w:tblGrid>
      <w:tr w:rsidR="00F10B81" w:rsidRPr="00AE2364" w:rsidTr="00144328">
        <w:tc>
          <w:tcPr>
            <w:tcW w:w="3708" w:type="dxa"/>
            <w:tcMar>
              <w:top w:w="100" w:type="dxa"/>
              <w:left w:w="115" w:type="dxa"/>
              <w:bottom w:w="100" w:type="dxa"/>
              <w:right w:w="115" w:type="dxa"/>
            </w:tcMar>
          </w:tcPr>
          <w:p w:rsidR="00F10B81" w:rsidRPr="00AE2364" w:rsidRDefault="00F10B81" w:rsidP="00144328">
            <w:pPr>
              <w:spacing w:after="0" w:line="360" w:lineRule="auto"/>
              <w:rPr>
                <w:rFonts w:ascii="Times New Roman" w:hAnsi="Times New Roman" w:cs="Times New Roman"/>
              </w:rPr>
            </w:pPr>
            <w:r w:rsidRPr="00AE2364">
              <w:rPr>
                <w:rFonts w:ascii="Times New Roman" w:eastAsia="Times New Roman" w:hAnsi="Times New Roman" w:cs="Times New Roman"/>
                <w:b/>
                <w:i/>
                <w:sz w:val="24"/>
              </w:rPr>
              <w:t xml:space="preserve">Use Case Name </w:t>
            </w:r>
            <w:r>
              <w:rPr>
                <w:rFonts w:ascii="Times New Roman" w:eastAsia="Times New Roman" w:hAnsi="Times New Roman" w:cs="Times New Roman"/>
                <w:b/>
                <w:sz w:val="24"/>
              </w:rPr>
              <w:t>(SPW5_104</w:t>
            </w:r>
            <w:r w:rsidRPr="00AE2364">
              <w:rPr>
                <w:rFonts w:ascii="Times New Roman" w:eastAsia="Times New Roman" w:hAnsi="Times New Roman" w:cs="Times New Roman"/>
                <w:b/>
                <w:sz w:val="24"/>
              </w:rPr>
              <w:t>)</w:t>
            </w:r>
          </w:p>
        </w:tc>
        <w:tc>
          <w:tcPr>
            <w:tcW w:w="5850" w:type="dxa"/>
            <w:tcMar>
              <w:top w:w="100" w:type="dxa"/>
              <w:left w:w="115" w:type="dxa"/>
              <w:bottom w:w="100" w:type="dxa"/>
              <w:right w:w="115" w:type="dxa"/>
            </w:tcMar>
          </w:tcPr>
          <w:p w:rsidR="00F10B81" w:rsidRPr="00AE2364" w:rsidRDefault="00F10B81" w:rsidP="00144328">
            <w:pPr>
              <w:spacing w:after="0" w:line="360" w:lineRule="auto"/>
              <w:rPr>
                <w:rFonts w:ascii="Times New Roman" w:hAnsi="Times New Roman" w:cs="Times New Roman"/>
              </w:rPr>
            </w:pPr>
            <w:r>
              <w:rPr>
                <w:rFonts w:ascii="Times New Roman" w:eastAsia="Times New Roman" w:hAnsi="Times New Roman" w:cs="Times New Roman"/>
                <w:b/>
                <w:sz w:val="24"/>
              </w:rPr>
              <w:t>Request change of</w:t>
            </w:r>
            <w:r w:rsidRPr="00AE2364">
              <w:rPr>
                <w:rFonts w:ascii="Times New Roman" w:eastAsia="Times New Roman" w:hAnsi="Times New Roman" w:cs="Times New Roman"/>
                <w:b/>
                <w:sz w:val="24"/>
              </w:rPr>
              <w:t xml:space="preserve"> password</w:t>
            </w:r>
          </w:p>
        </w:tc>
      </w:tr>
      <w:tr w:rsidR="00F10B81" w:rsidRPr="00AE2364" w:rsidTr="00144328">
        <w:tc>
          <w:tcPr>
            <w:tcW w:w="3708" w:type="dxa"/>
            <w:shd w:val="clear" w:color="auto" w:fill="BDD6EE"/>
            <w:tcMar>
              <w:top w:w="100" w:type="dxa"/>
              <w:left w:w="115" w:type="dxa"/>
              <w:bottom w:w="100" w:type="dxa"/>
              <w:right w:w="115" w:type="dxa"/>
            </w:tcMar>
          </w:tcPr>
          <w:p w:rsidR="00F10B81" w:rsidRPr="00AE2364" w:rsidRDefault="00F10B81" w:rsidP="00144328">
            <w:pPr>
              <w:spacing w:after="0" w:line="360" w:lineRule="auto"/>
              <w:rPr>
                <w:rFonts w:ascii="Times New Roman" w:hAnsi="Times New Roman" w:cs="Times New Roman"/>
              </w:rPr>
            </w:pPr>
            <w:r w:rsidRPr="00AE2364">
              <w:rPr>
                <w:rFonts w:ascii="Times New Roman" w:eastAsia="Times New Roman" w:hAnsi="Times New Roman" w:cs="Times New Roman"/>
                <w:b/>
                <w:i/>
                <w:sz w:val="24"/>
              </w:rPr>
              <w:t>Participating Actor</w:t>
            </w:r>
          </w:p>
        </w:tc>
        <w:tc>
          <w:tcPr>
            <w:tcW w:w="5850" w:type="dxa"/>
            <w:shd w:val="clear" w:color="auto" w:fill="BDD6EE"/>
            <w:tcMar>
              <w:top w:w="100" w:type="dxa"/>
              <w:left w:w="115" w:type="dxa"/>
              <w:bottom w:w="100" w:type="dxa"/>
              <w:right w:w="115" w:type="dxa"/>
            </w:tcMar>
          </w:tcPr>
          <w:p w:rsidR="00F10B81" w:rsidRPr="00AE2364" w:rsidRDefault="00F10B81" w:rsidP="00144328">
            <w:pPr>
              <w:spacing w:after="0" w:line="360" w:lineRule="auto"/>
              <w:rPr>
                <w:rFonts w:ascii="Times New Roman" w:hAnsi="Times New Roman" w:cs="Times New Roman"/>
              </w:rPr>
            </w:pPr>
            <w:r>
              <w:rPr>
                <w:rFonts w:ascii="Times New Roman" w:eastAsia="Times New Roman" w:hAnsi="Times New Roman" w:cs="Times New Roman"/>
                <w:sz w:val="24"/>
              </w:rPr>
              <w:t>User</w:t>
            </w:r>
          </w:p>
        </w:tc>
      </w:tr>
      <w:tr w:rsidR="00F10B81" w:rsidRPr="00AE2364" w:rsidTr="00144328">
        <w:tc>
          <w:tcPr>
            <w:tcW w:w="3708" w:type="dxa"/>
            <w:tcMar>
              <w:top w:w="100" w:type="dxa"/>
              <w:left w:w="115" w:type="dxa"/>
              <w:bottom w:w="100" w:type="dxa"/>
              <w:right w:w="115" w:type="dxa"/>
            </w:tcMar>
          </w:tcPr>
          <w:p w:rsidR="00F10B81" w:rsidRPr="00AE2364" w:rsidRDefault="00F10B81" w:rsidP="00144328">
            <w:pPr>
              <w:spacing w:after="0" w:line="360" w:lineRule="auto"/>
              <w:rPr>
                <w:rFonts w:ascii="Times New Roman" w:hAnsi="Times New Roman" w:cs="Times New Roman"/>
              </w:rPr>
            </w:pPr>
            <w:r w:rsidRPr="00AE2364">
              <w:rPr>
                <w:rFonts w:ascii="Times New Roman" w:eastAsia="Times New Roman" w:hAnsi="Times New Roman" w:cs="Times New Roman"/>
                <w:b/>
                <w:i/>
                <w:sz w:val="24"/>
              </w:rPr>
              <w:t>Flow of Events</w:t>
            </w:r>
          </w:p>
        </w:tc>
        <w:tc>
          <w:tcPr>
            <w:tcW w:w="5850" w:type="dxa"/>
            <w:tcMar>
              <w:top w:w="100" w:type="dxa"/>
              <w:left w:w="115" w:type="dxa"/>
              <w:bottom w:w="100" w:type="dxa"/>
              <w:right w:w="115" w:type="dxa"/>
            </w:tcMar>
          </w:tcPr>
          <w:p w:rsidR="00F10B81" w:rsidRPr="00AE2364" w:rsidRDefault="00F10B81" w:rsidP="00C91381">
            <w:pPr>
              <w:numPr>
                <w:ilvl w:val="0"/>
                <w:numId w:val="74"/>
              </w:numPr>
              <w:spacing w:line="256" w:lineRule="auto"/>
              <w:contextualSpacing/>
              <w:rPr>
                <w:rFonts w:ascii="Times New Roman" w:hAnsi="Times New Roman" w:cs="Times New Roman"/>
              </w:rPr>
            </w:pPr>
            <w:r>
              <w:rPr>
                <w:rFonts w:ascii="Times New Roman" w:hAnsi="Times New Roman" w:cs="Times New Roman"/>
              </w:rPr>
              <w:t>User</w:t>
            </w:r>
            <w:r w:rsidRPr="00AE2364">
              <w:rPr>
                <w:rFonts w:ascii="Times New Roman" w:hAnsi="Times New Roman" w:cs="Times New Roman"/>
              </w:rPr>
              <w:t xml:space="preserve"> clicks on the “Forgot Password</w:t>
            </w:r>
            <w:r>
              <w:rPr>
                <w:rFonts w:ascii="Times New Roman" w:hAnsi="Times New Roman" w:cs="Times New Roman"/>
              </w:rPr>
              <w:t>?” link</w:t>
            </w:r>
            <w:r w:rsidRPr="00AE2364">
              <w:rPr>
                <w:rFonts w:ascii="Times New Roman" w:hAnsi="Times New Roman" w:cs="Times New Roman"/>
              </w:rPr>
              <w:t>.</w:t>
            </w:r>
          </w:p>
          <w:p w:rsidR="00F10B81" w:rsidRPr="00AE2364" w:rsidRDefault="00F10B81" w:rsidP="00C91381">
            <w:pPr>
              <w:numPr>
                <w:ilvl w:val="0"/>
                <w:numId w:val="74"/>
              </w:numPr>
              <w:spacing w:line="256" w:lineRule="auto"/>
              <w:contextualSpacing/>
              <w:rPr>
                <w:rFonts w:ascii="Times New Roman" w:hAnsi="Times New Roman" w:cs="Times New Roman"/>
              </w:rPr>
            </w:pPr>
            <w:r>
              <w:rPr>
                <w:rFonts w:ascii="Times New Roman" w:hAnsi="Times New Roman" w:cs="Times New Roman"/>
              </w:rPr>
              <w:t>S</w:t>
            </w:r>
            <w:r w:rsidRPr="00AE2364">
              <w:rPr>
                <w:rFonts w:ascii="Times New Roman" w:hAnsi="Times New Roman" w:cs="Times New Roman"/>
              </w:rPr>
              <w:t>ystem displays</w:t>
            </w:r>
            <w:r>
              <w:rPr>
                <w:rFonts w:ascii="Times New Roman" w:hAnsi="Times New Roman" w:cs="Times New Roman"/>
              </w:rPr>
              <w:t xml:space="preserve"> a</w:t>
            </w:r>
            <w:r w:rsidRPr="00AE2364">
              <w:rPr>
                <w:rFonts w:ascii="Times New Roman" w:hAnsi="Times New Roman" w:cs="Times New Roman"/>
              </w:rPr>
              <w:t xml:space="preserve"> dialog prompt</w:t>
            </w:r>
            <w:r>
              <w:rPr>
                <w:rFonts w:ascii="Times New Roman" w:hAnsi="Times New Roman" w:cs="Times New Roman"/>
              </w:rPr>
              <w:t>,</w:t>
            </w:r>
            <w:r w:rsidRPr="00AE2364">
              <w:rPr>
                <w:rFonts w:ascii="Times New Roman" w:hAnsi="Times New Roman" w:cs="Times New Roman"/>
              </w:rPr>
              <w:t xml:space="preserve"> containing a </w:t>
            </w:r>
            <w:r>
              <w:rPr>
                <w:rFonts w:ascii="Times New Roman" w:hAnsi="Times New Roman" w:cs="Times New Roman"/>
              </w:rPr>
              <w:t>form asking for user’s email address</w:t>
            </w:r>
            <w:r w:rsidRPr="00AE2364">
              <w:rPr>
                <w:rFonts w:ascii="Times New Roman" w:hAnsi="Times New Roman" w:cs="Times New Roman"/>
              </w:rPr>
              <w:t>.</w:t>
            </w:r>
          </w:p>
          <w:p w:rsidR="00F10B81" w:rsidRPr="00AE2364" w:rsidRDefault="00F10B81" w:rsidP="00C91381">
            <w:pPr>
              <w:numPr>
                <w:ilvl w:val="0"/>
                <w:numId w:val="74"/>
              </w:numPr>
              <w:spacing w:line="256" w:lineRule="auto"/>
              <w:contextualSpacing/>
              <w:rPr>
                <w:rFonts w:ascii="Times New Roman" w:hAnsi="Times New Roman" w:cs="Times New Roman"/>
              </w:rPr>
            </w:pPr>
            <w:r>
              <w:rPr>
                <w:rFonts w:ascii="Times New Roman" w:hAnsi="Times New Roman" w:cs="Times New Roman"/>
              </w:rPr>
              <w:t>User</w:t>
            </w:r>
            <w:r w:rsidRPr="00AE2364">
              <w:rPr>
                <w:rFonts w:ascii="Times New Roman" w:hAnsi="Times New Roman" w:cs="Times New Roman"/>
              </w:rPr>
              <w:t xml:space="preserve"> enters email address associated with his/her account, and clicks on “Send” button.</w:t>
            </w:r>
          </w:p>
          <w:p w:rsidR="00F10B81" w:rsidRPr="00AE2364" w:rsidRDefault="00F10B81" w:rsidP="00C91381">
            <w:pPr>
              <w:numPr>
                <w:ilvl w:val="0"/>
                <w:numId w:val="74"/>
              </w:numPr>
              <w:spacing w:line="256" w:lineRule="auto"/>
              <w:contextualSpacing/>
              <w:rPr>
                <w:rFonts w:ascii="Times New Roman" w:hAnsi="Times New Roman" w:cs="Times New Roman"/>
              </w:rPr>
            </w:pPr>
            <w:r>
              <w:rPr>
                <w:rFonts w:ascii="Times New Roman" w:eastAsia="Times New Roman" w:hAnsi="Times New Roman" w:cs="Times New Roman"/>
              </w:rPr>
              <w:t>System verifies that the inserted email address exists in the system, and the user is active. If so, t</w:t>
            </w:r>
            <w:r w:rsidRPr="00AE2364">
              <w:rPr>
                <w:rFonts w:ascii="Times New Roman" w:eastAsia="Times New Roman" w:hAnsi="Times New Roman" w:cs="Times New Roman"/>
              </w:rPr>
              <w:t>he system sends a message to</w:t>
            </w:r>
            <w:r>
              <w:rPr>
                <w:rFonts w:ascii="Times New Roman" w:eastAsia="Times New Roman" w:hAnsi="Times New Roman" w:cs="Times New Roman"/>
              </w:rPr>
              <w:t xml:space="preserve"> the</w:t>
            </w:r>
            <w:r w:rsidRPr="00AE2364">
              <w:rPr>
                <w:rFonts w:ascii="Times New Roman" w:eastAsia="Times New Roman" w:hAnsi="Times New Roman" w:cs="Times New Roman"/>
              </w:rPr>
              <w:t xml:space="preserve"> given email address with instructions for changing password.</w:t>
            </w:r>
          </w:p>
        </w:tc>
      </w:tr>
      <w:tr w:rsidR="00F10B81" w:rsidRPr="00AE2364" w:rsidTr="00144328">
        <w:tc>
          <w:tcPr>
            <w:tcW w:w="3708" w:type="dxa"/>
            <w:shd w:val="clear" w:color="auto" w:fill="BDD6EE"/>
            <w:tcMar>
              <w:top w:w="100" w:type="dxa"/>
              <w:left w:w="115" w:type="dxa"/>
              <w:bottom w:w="100" w:type="dxa"/>
              <w:right w:w="115" w:type="dxa"/>
            </w:tcMar>
          </w:tcPr>
          <w:p w:rsidR="00F10B81" w:rsidRPr="00AE2364" w:rsidRDefault="00F10B81" w:rsidP="00144328">
            <w:pPr>
              <w:spacing w:after="0" w:line="360" w:lineRule="auto"/>
              <w:rPr>
                <w:rFonts w:ascii="Times New Roman" w:hAnsi="Times New Roman" w:cs="Times New Roman"/>
              </w:rPr>
            </w:pPr>
            <w:r w:rsidRPr="00AE2364">
              <w:rPr>
                <w:rFonts w:ascii="Times New Roman" w:eastAsia="Times New Roman" w:hAnsi="Times New Roman" w:cs="Times New Roman"/>
                <w:b/>
                <w:i/>
                <w:sz w:val="24"/>
              </w:rPr>
              <w:t>Alternative Flows</w:t>
            </w:r>
          </w:p>
        </w:tc>
        <w:tc>
          <w:tcPr>
            <w:tcW w:w="5850" w:type="dxa"/>
            <w:shd w:val="clear" w:color="auto" w:fill="BDD6EE"/>
            <w:tcMar>
              <w:top w:w="100" w:type="dxa"/>
              <w:left w:w="115" w:type="dxa"/>
              <w:bottom w:w="100" w:type="dxa"/>
              <w:right w:w="115" w:type="dxa"/>
            </w:tcMar>
          </w:tcPr>
          <w:p w:rsidR="00F10B81" w:rsidRDefault="00F10B81" w:rsidP="00C91381">
            <w:pPr>
              <w:numPr>
                <w:ilvl w:val="0"/>
                <w:numId w:val="75"/>
              </w:numPr>
              <w:spacing w:line="256" w:lineRule="auto"/>
              <w:contextualSpacing/>
              <w:rPr>
                <w:rFonts w:ascii="Times New Roman" w:hAnsi="Times New Roman" w:cs="Times New Roman"/>
              </w:rPr>
            </w:pPr>
            <w:r>
              <w:rPr>
                <w:rFonts w:ascii="Times New Roman" w:hAnsi="Times New Roman" w:cs="Times New Roman"/>
              </w:rPr>
              <w:t>User</w:t>
            </w:r>
            <w:r w:rsidRPr="00AE2364">
              <w:rPr>
                <w:rFonts w:ascii="Times New Roman" w:hAnsi="Times New Roman" w:cs="Times New Roman"/>
              </w:rPr>
              <w:t xml:space="preserve"> does not enter correct email, which </w:t>
            </w:r>
            <w:r>
              <w:rPr>
                <w:rFonts w:ascii="Times New Roman" w:hAnsi="Times New Roman" w:cs="Times New Roman"/>
              </w:rPr>
              <w:t>causes the S</w:t>
            </w:r>
            <w:r w:rsidRPr="00AE2364">
              <w:rPr>
                <w:rFonts w:ascii="Times New Roman" w:hAnsi="Times New Roman" w:cs="Times New Roman"/>
              </w:rPr>
              <w:t>ystem to display a message informing about incorrect email address.</w:t>
            </w:r>
          </w:p>
          <w:p w:rsidR="00F10B81" w:rsidRPr="00692F6A" w:rsidRDefault="00F10B81" w:rsidP="00C91381">
            <w:pPr>
              <w:numPr>
                <w:ilvl w:val="0"/>
                <w:numId w:val="75"/>
              </w:numPr>
              <w:spacing w:line="256" w:lineRule="auto"/>
              <w:contextualSpacing/>
              <w:rPr>
                <w:rFonts w:ascii="Times New Roman" w:hAnsi="Times New Roman" w:cs="Times New Roman"/>
              </w:rPr>
            </w:pPr>
            <w:r>
              <w:rPr>
                <w:rFonts w:ascii="Times New Roman" w:hAnsi="Times New Roman" w:cs="Times New Roman"/>
              </w:rPr>
              <w:t>User enters correct email, but the account associated with that email is inactive; this causes the System to display a message about inactive account.</w:t>
            </w:r>
          </w:p>
        </w:tc>
      </w:tr>
      <w:tr w:rsidR="00F10B81" w:rsidRPr="00AE2364" w:rsidTr="00144328">
        <w:tc>
          <w:tcPr>
            <w:tcW w:w="3708" w:type="dxa"/>
            <w:tcMar>
              <w:top w:w="100" w:type="dxa"/>
              <w:left w:w="115" w:type="dxa"/>
              <w:bottom w:w="100" w:type="dxa"/>
              <w:right w:w="115" w:type="dxa"/>
            </w:tcMar>
          </w:tcPr>
          <w:p w:rsidR="00F10B81" w:rsidRPr="00AE2364" w:rsidRDefault="00F10B81" w:rsidP="00144328">
            <w:pPr>
              <w:spacing w:after="0" w:line="360" w:lineRule="auto"/>
              <w:rPr>
                <w:rFonts w:ascii="Times New Roman" w:hAnsi="Times New Roman" w:cs="Times New Roman"/>
              </w:rPr>
            </w:pPr>
            <w:r w:rsidRPr="00AE2364">
              <w:rPr>
                <w:rFonts w:ascii="Times New Roman" w:eastAsia="Times New Roman" w:hAnsi="Times New Roman" w:cs="Times New Roman"/>
                <w:b/>
                <w:i/>
                <w:sz w:val="24"/>
              </w:rPr>
              <w:t>Entry Conditions</w:t>
            </w:r>
          </w:p>
        </w:tc>
        <w:tc>
          <w:tcPr>
            <w:tcW w:w="5850" w:type="dxa"/>
            <w:tcMar>
              <w:top w:w="100" w:type="dxa"/>
              <w:left w:w="115" w:type="dxa"/>
              <w:bottom w:w="100" w:type="dxa"/>
              <w:right w:w="115" w:type="dxa"/>
            </w:tcMar>
          </w:tcPr>
          <w:p w:rsidR="00F10B81" w:rsidRPr="00AE2364" w:rsidRDefault="00F10B81" w:rsidP="00C91381">
            <w:pPr>
              <w:numPr>
                <w:ilvl w:val="0"/>
                <w:numId w:val="66"/>
              </w:numPr>
              <w:spacing w:line="256" w:lineRule="auto"/>
              <w:contextualSpacing/>
              <w:rPr>
                <w:rFonts w:ascii="Times New Roman" w:hAnsi="Times New Roman" w:cs="Times New Roman"/>
              </w:rPr>
            </w:pPr>
            <w:r>
              <w:rPr>
                <w:rFonts w:ascii="Times New Roman" w:hAnsi="Times New Roman" w:cs="Times New Roman"/>
              </w:rPr>
              <w:t>User</w:t>
            </w:r>
            <w:r w:rsidRPr="00AE2364">
              <w:rPr>
                <w:rFonts w:ascii="Times New Roman" w:hAnsi="Times New Roman" w:cs="Times New Roman"/>
              </w:rPr>
              <w:t xml:space="preserve"> has navigated to login page.</w:t>
            </w:r>
          </w:p>
          <w:p w:rsidR="00F10B81" w:rsidRPr="00AE2364" w:rsidRDefault="00F10B81" w:rsidP="00C91381">
            <w:pPr>
              <w:numPr>
                <w:ilvl w:val="0"/>
                <w:numId w:val="66"/>
              </w:numPr>
              <w:spacing w:line="256" w:lineRule="auto"/>
              <w:contextualSpacing/>
              <w:rPr>
                <w:rFonts w:ascii="Times New Roman" w:hAnsi="Times New Roman" w:cs="Times New Roman"/>
              </w:rPr>
            </w:pPr>
            <w:r>
              <w:rPr>
                <w:rFonts w:ascii="Times New Roman" w:hAnsi="Times New Roman" w:cs="Times New Roman"/>
              </w:rPr>
              <w:t>User</w:t>
            </w:r>
            <w:r w:rsidRPr="00AE2364">
              <w:rPr>
                <w:rFonts w:ascii="Times New Roman" w:hAnsi="Times New Roman" w:cs="Times New Roman"/>
              </w:rPr>
              <w:t xml:space="preserve"> has a manually created account.</w:t>
            </w:r>
          </w:p>
        </w:tc>
      </w:tr>
      <w:tr w:rsidR="00F10B81" w:rsidRPr="00AE2364" w:rsidTr="00144328">
        <w:tc>
          <w:tcPr>
            <w:tcW w:w="3708" w:type="dxa"/>
            <w:shd w:val="clear" w:color="auto" w:fill="BDD6EE"/>
            <w:tcMar>
              <w:top w:w="100" w:type="dxa"/>
              <w:left w:w="115" w:type="dxa"/>
              <w:bottom w:w="100" w:type="dxa"/>
              <w:right w:w="115" w:type="dxa"/>
            </w:tcMar>
          </w:tcPr>
          <w:p w:rsidR="00F10B81" w:rsidRPr="00AE2364" w:rsidRDefault="00F10B81" w:rsidP="00144328">
            <w:pPr>
              <w:spacing w:after="0" w:line="360" w:lineRule="auto"/>
              <w:rPr>
                <w:rFonts w:ascii="Times New Roman" w:hAnsi="Times New Roman" w:cs="Times New Roman"/>
              </w:rPr>
            </w:pPr>
            <w:r w:rsidRPr="00AE2364">
              <w:rPr>
                <w:rFonts w:ascii="Times New Roman" w:eastAsia="Times New Roman" w:hAnsi="Times New Roman" w:cs="Times New Roman"/>
                <w:b/>
                <w:i/>
                <w:sz w:val="24"/>
              </w:rPr>
              <w:t>Exit Conditions</w:t>
            </w:r>
          </w:p>
        </w:tc>
        <w:tc>
          <w:tcPr>
            <w:tcW w:w="5850" w:type="dxa"/>
            <w:shd w:val="clear" w:color="auto" w:fill="BDD6EE"/>
            <w:tcMar>
              <w:top w:w="100" w:type="dxa"/>
              <w:left w:w="115" w:type="dxa"/>
              <w:bottom w:w="100" w:type="dxa"/>
              <w:right w:w="115" w:type="dxa"/>
            </w:tcMar>
          </w:tcPr>
          <w:p w:rsidR="00F10B81" w:rsidRPr="00AE2364" w:rsidRDefault="00F10B81" w:rsidP="00C91381">
            <w:pPr>
              <w:numPr>
                <w:ilvl w:val="0"/>
                <w:numId w:val="67"/>
              </w:numPr>
              <w:spacing w:line="256" w:lineRule="auto"/>
              <w:contextualSpacing/>
              <w:rPr>
                <w:rFonts w:ascii="Times New Roman" w:hAnsi="Times New Roman" w:cs="Times New Roman"/>
              </w:rPr>
            </w:pPr>
            <w:r>
              <w:rPr>
                <w:rFonts w:ascii="Times New Roman" w:hAnsi="Times New Roman" w:cs="Times New Roman"/>
              </w:rPr>
              <w:t>User</w:t>
            </w:r>
            <w:r w:rsidRPr="00AE2364">
              <w:rPr>
                <w:rFonts w:ascii="Times New Roman" w:hAnsi="Times New Roman" w:cs="Times New Roman"/>
              </w:rPr>
              <w:t xml:space="preserve"> successfully requested change of profile password.</w:t>
            </w:r>
          </w:p>
        </w:tc>
      </w:tr>
    </w:tbl>
    <w:p w:rsidR="00F10B81" w:rsidRPr="00AE2364" w:rsidRDefault="00F10B81" w:rsidP="00F10B81"/>
    <w:p w:rsidR="00F10B81" w:rsidRPr="00AE2364" w:rsidRDefault="00F10B81" w:rsidP="00F10B81"/>
    <w:tbl>
      <w:tblPr>
        <w:tblW w:w="9558" w:type="dxa"/>
        <w:tblInd w:w="105" w:type="dxa"/>
        <w:tblBorders>
          <w:top w:val="single" w:sz="4" w:space="0" w:color="4472C4"/>
          <w:left w:val="single" w:sz="4" w:space="0" w:color="4472C4"/>
          <w:bottom w:val="single" w:sz="4" w:space="0" w:color="4472C4"/>
          <w:right w:val="single" w:sz="4" w:space="0" w:color="4472C4"/>
          <w:insideH w:val="single" w:sz="4" w:space="0" w:color="4472C4"/>
          <w:insideV w:val="single" w:sz="4" w:space="0" w:color="4472C4"/>
        </w:tblBorders>
        <w:tblLayout w:type="fixed"/>
        <w:tblCellMar>
          <w:left w:w="10" w:type="dxa"/>
          <w:right w:w="10" w:type="dxa"/>
        </w:tblCellMar>
        <w:tblLook w:val="04A0" w:firstRow="1" w:lastRow="0" w:firstColumn="1" w:lastColumn="0" w:noHBand="0" w:noVBand="1"/>
      </w:tblPr>
      <w:tblGrid>
        <w:gridCol w:w="3708"/>
        <w:gridCol w:w="5850"/>
      </w:tblGrid>
      <w:tr w:rsidR="00F10B81" w:rsidRPr="00AE2364" w:rsidTr="00144328">
        <w:tc>
          <w:tcPr>
            <w:tcW w:w="3708" w:type="dxa"/>
            <w:tcMar>
              <w:top w:w="100" w:type="dxa"/>
              <w:left w:w="115" w:type="dxa"/>
              <w:bottom w:w="100" w:type="dxa"/>
              <w:right w:w="115" w:type="dxa"/>
            </w:tcMar>
          </w:tcPr>
          <w:p w:rsidR="00F10B81" w:rsidRPr="00AE2364" w:rsidRDefault="00F10B81" w:rsidP="00144328">
            <w:pPr>
              <w:spacing w:after="0" w:line="360" w:lineRule="auto"/>
              <w:rPr>
                <w:rFonts w:ascii="Times New Roman" w:hAnsi="Times New Roman" w:cs="Times New Roman"/>
              </w:rPr>
            </w:pPr>
            <w:r w:rsidRPr="00AE2364">
              <w:rPr>
                <w:rFonts w:ascii="Times New Roman" w:eastAsia="Times New Roman" w:hAnsi="Times New Roman" w:cs="Times New Roman"/>
                <w:b/>
                <w:i/>
                <w:sz w:val="24"/>
              </w:rPr>
              <w:t xml:space="preserve">Use Case Name </w:t>
            </w:r>
            <w:r>
              <w:rPr>
                <w:rFonts w:ascii="Times New Roman" w:eastAsia="Times New Roman" w:hAnsi="Times New Roman" w:cs="Times New Roman"/>
                <w:b/>
                <w:sz w:val="24"/>
              </w:rPr>
              <w:t>(SPW5_105</w:t>
            </w:r>
            <w:r w:rsidRPr="00AE2364">
              <w:rPr>
                <w:rFonts w:ascii="Times New Roman" w:eastAsia="Times New Roman" w:hAnsi="Times New Roman" w:cs="Times New Roman"/>
                <w:b/>
                <w:sz w:val="24"/>
              </w:rPr>
              <w:t>)</w:t>
            </w:r>
          </w:p>
        </w:tc>
        <w:tc>
          <w:tcPr>
            <w:tcW w:w="5850" w:type="dxa"/>
            <w:tcMar>
              <w:top w:w="100" w:type="dxa"/>
              <w:left w:w="115" w:type="dxa"/>
              <w:bottom w:w="100" w:type="dxa"/>
              <w:right w:w="115" w:type="dxa"/>
            </w:tcMar>
          </w:tcPr>
          <w:p w:rsidR="00F10B81" w:rsidRPr="00AE2364" w:rsidRDefault="00F10B81" w:rsidP="00144328">
            <w:pPr>
              <w:spacing w:after="0" w:line="360" w:lineRule="auto"/>
              <w:rPr>
                <w:rFonts w:ascii="Times New Roman" w:hAnsi="Times New Roman" w:cs="Times New Roman"/>
              </w:rPr>
            </w:pPr>
            <w:r>
              <w:rPr>
                <w:rFonts w:ascii="Times New Roman" w:eastAsia="Times New Roman" w:hAnsi="Times New Roman" w:cs="Times New Roman"/>
                <w:b/>
                <w:sz w:val="24"/>
              </w:rPr>
              <w:t>Change forgotten password</w:t>
            </w:r>
          </w:p>
        </w:tc>
      </w:tr>
      <w:tr w:rsidR="00F10B81" w:rsidRPr="00AE2364" w:rsidTr="00144328">
        <w:tc>
          <w:tcPr>
            <w:tcW w:w="3708" w:type="dxa"/>
            <w:shd w:val="clear" w:color="auto" w:fill="BDD6EE"/>
            <w:tcMar>
              <w:top w:w="100" w:type="dxa"/>
              <w:left w:w="115" w:type="dxa"/>
              <w:bottom w:w="100" w:type="dxa"/>
              <w:right w:w="115" w:type="dxa"/>
            </w:tcMar>
          </w:tcPr>
          <w:p w:rsidR="00F10B81" w:rsidRPr="00AE2364" w:rsidRDefault="00F10B81" w:rsidP="00144328">
            <w:pPr>
              <w:spacing w:after="0" w:line="360" w:lineRule="auto"/>
              <w:rPr>
                <w:rFonts w:ascii="Times New Roman" w:hAnsi="Times New Roman" w:cs="Times New Roman"/>
              </w:rPr>
            </w:pPr>
            <w:r w:rsidRPr="00AE2364">
              <w:rPr>
                <w:rFonts w:ascii="Times New Roman" w:eastAsia="Times New Roman" w:hAnsi="Times New Roman" w:cs="Times New Roman"/>
                <w:b/>
                <w:i/>
                <w:sz w:val="24"/>
              </w:rPr>
              <w:lastRenderedPageBreak/>
              <w:t>Participating Actor</w:t>
            </w:r>
          </w:p>
        </w:tc>
        <w:tc>
          <w:tcPr>
            <w:tcW w:w="5850" w:type="dxa"/>
            <w:shd w:val="clear" w:color="auto" w:fill="BDD6EE"/>
            <w:tcMar>
              <w:top w:w="100" w:type="dxa"/>
              <w:left w:w="115" w:type="dxa"/>
              <w:bottom w:w="100" w:type="dxa"/>
              <w:right w:w="115" w:type="dxa"/>
            </w:tcMar>
          </w:tcPr>
          <w:p w:rsidR="00F10B81" w:rsidRPr="00AE2364" w:rsidRDefault="00F10B81" w:rsidP="00144328">
            <w:pPr>
              <w:spacing w:after="0" w:line="360" w:lineRule="auto"/>
              <w:rPr>
                <w:rFonts w:ascii="Times New Roman" w:hAnsi="Times New Roman" w:cs="Times New Roman"/>
              </w:rPr>
            </w:pPr>
            <w:r>
              <w:rPr>
                <w:rFonts w:ascii="Times New Roman" w:eastAsia="Times New Roman" w:hAnsi="Times New Roman" w:cs="Times New Roman"/>
                <w:sz w:val="24"/>
              </w:rPr>
              <w:t>User</w:t>
            </w:r>
          </w:p>
        </w:tc>
      </w:tr>
      <w:tr w:rsidR="00F10B81" w:rsidRPr="00AE2364" w:rsidTr="00144328">
        <w:tc>
          <w:tcPr>
            <w:tcW w:w="3708" w:type="dxa"/>
            <w:tcMar>
              <w:top w:w="100" w:type="dxa"/>
              <w:left w:w="115" w:type="dxa"/>
              <w:bottom w:w="100" w:type="dxa"/>
              <w:right w:w="115" w:type="dxa"/>
            </w:tcMar>
          </w:tcPr>
          <w:p w:rsidR="00F10B81" w:rsidRPr="00AE2364" w:rsidRDefault="00F10B81" w:rsidP="00144328">
            <w:pPr>
              <w:spacing w:after="0" w:line="360" w:lineRule="auto"/>
              <w:rPr>
                <w:rFonts w:ascii="Times New Roman" w:hAnsi="Times New Roman" w:cs="Times New Roman"/>
              </w:rPr>
            </w:pPr>
            <w:r w:rsidRPr="00AE2364">
              <w:rPr>
                <w:rFonts w:ascii="Times New Roman" w:eastAsia="Times New Roman" w:hAnsi="Times New Roman" w:cs="Times New Roman"/>
                <w:b/>
                <w:i/>
                <w:sz w:val="24"/>
              </w:rPr>
              <w:t>Flow of Events</w:t>
            </w:r>
          </w:p>
        </w:tc>
        <w:tc>
          <w:tcPr>
            <w:tcW w:w="5850" w:type="dxa"/>
            <w:tcMar>
              <w:top w:w="100" w:type="dxa"/>
              <w:left w:w="115" w:type="dxa"/>
              <w:bottom w:w="100" w:type="dxa"/>
              <w:right w:w="115" w:type="dxa"/>
            </w:tcMar>
          </w:tcPr>
          <w:p w:rsidR="00F10B81" w:rsidRPr="00AE2364" w:rsidRDefault="00F10B81" w:rsidP="00C91381">
            <w:pPr>
              <w:numPr>
                <w:ilvl w:val="0"/>
                <w:numId w:val="76"/>
              </w:numPr>
              <w:spacing w:line="256" w:lineRule="auto"/>
              <w:contextualSpacing/>
              <w:rPr>
                <w:rFonts w:ascii="Times New Roman" w:hAnsi="Times New Roman" w:cs="Times New Roman"/>
              </w:rPr>
            </w:pPr>
            <w:r>
              <w:rPr>
                <w:rFonts w:ascii="Times New Roman" w:hAnsi="Times New Roman" w:cs="Times New Roman"/>
              </w:rPr>
              <w:t>User</w:t>
            </w:r>
            <w:r w:rsidRPr="00AE2364">
              <w:rPr>
                <w:rFonts w:ascii="Times New Roman" w:hAnsi="Times New Roman" w:cs="Times New Roman"/>
              </w:rPr>
              <w:t xml:space="preserve"> clicks on the link pr</w:t>
            </w:r>
            <w:r>
              <w:rPr>
                <w:rFonts w:ascii="Times New Roman" w:hAnsi="Times New Roman" w:cs="Times New Roman"/>
              </w:rPr>
              <w:t>ovided in the message from the S</w:t>
            </w:r>
            <w:r w:rsidRPr="00AE2364">
              <w:rPr>
                <w:rFonts w:ascii="Times New Roman" w:hAnsi="Times New Roman" w:cs="Times New Roman"/>
              </w:rPr>
              <w:t>ystem.</w:t>
            </w:r>
          </w:p>
          <w:p w:rsidR="00F10B81" w:rsidRPr="00AE2364" w:rsidRDefault="00F10B81" w:rsidP="00C91381">
            <w:pPr>
              <w:numPr>
                <w:ilvl w:val="0"/>
                <w:numId w:val="76"/>
              </w:numPr>
              <w:spacing w:line="256" w:lineRule="auto"/>
              <w:contextualSpacing/>
              <w:rPr>
                <w:rFonts w:ascii="Times New Roman" w:hAnsi="Times New Roman" w:cs="Times New Roman"/>
              </w:rPr>
            </w:pPr>
            <w:r>
              <w:rPr>
                <w:rFonts w:ascii="Times New Roman" w:hAnsi="Times New Roman" w:cs="Times New Roman"/>
              </w:rPr>
              <w:t>S</w:t>
            </w:r>
            <w:r w:rsidRPr="00AE2364">
              <w:rPr>
                <w:rFonts w:ascii="Times New Roman" w:hAnsi="Times New Roman" w:cs="Times New Roman"/>
              </w:rPr>
              <w:t>ystem navigates to</w:t>
            </w:r>
            <w:r>
              <w:rPr>
                <w:rFonts w:ascii="Times New Roman" w:hAnsi="Times New Roman" w:cs="Times New Roman"/>
              </w:rPr>
              <w:t xml:space="preserve"> the Reset Password</w:t>
            </w:r>
            <w:r w:rsidRPr="00AE2364">
              <w:rPr>
                <w:rFonts w:ascii="Times New Roman" w:hAnsi="Times New Roman" w:cs="Times New Roman"/>
              </w:rPr>
              <w:t xml:space="preserve"> page.</w:t>
            </w:r>
          </w:p>
          <w:p w:rsidR="00F10B81" w:rsidRPr="00AE2364" w:rsidRDefault="00F10B81" w:rsidP="00C91381">
            <w:pPr>
              <w:numPr>
                <w:ilvl w:val="0"/>
                <w:numId w:val="76"/>
              </w:numPr>
              <w:contextualSpacing/>
              <w:rPr>
                <w:rFonts w:ascii="Times New Roman" w:hAnsi="Times New Roman" w:cs="Times New Roman"/>
              </w:rPr>
            </w:pPr>
            <w:r>
              <w:rPr>
                <w:rFonts w:ascii="Times New Roman" w:hAnsi="Times New Roman" w:cs="Times New Roman"/>
              </w:rPr>
              <w:t>User</w:t>
            </w:r>
            <w:r w:rsidRPr="00AE2364">
              <w:rPr>
                <w:rFonts w:ascii="Times New Roman" w:hAnsi="Times New Roman" w:cs="Times New Roman"/>
              </w:rPr>
              <w:t xml:space="preserve"> inserts new password in the top form, then inserts the same password in the bottom form; finally clicks on “Save Changes”.</w:t>
            </w:r>
          </w:p>
          <w:p w:rsidR="00F10B81" w:rsidRPr="00AE2364" w:rsidRDefault="00F10B81" w:rsidP="00C91381">
            <w:pPr>
              <w:numPr>
                <w:ilvl w:val="0"/>
                <w:numId w:val="76"/>
              </w:numPr>
              <w:spacing w:line="256" w:lineRule="auto"/>
              <w:contextualSpacing/>
              <w:rPr>
                <w:rFonts w:ascii="Times New Roman" w:hAnsi="Times New Roman" w:cs="Times New Roman"/>
              </w:rPr>
            </w:pPr>
            <w:r>
              <w:rPr>
                <w:rFonts w:ascii="Times New Roman" w:hAnsi="Times New Roman" w:cs="Times New Roman"/>
              </w:rPr>
              <w:t xml:space="preserve"> System checks that both passwords entered are the same. If so, System changes User’s password and redirects</w:t>
            </w:r>
            <w:r w:rsidRPr="00AE2364">
              <w:rPr>
                <w:rFonts w:ascii="Times New Roman" w:eastAsia="Times New Roman" w:hAnsi="Times New Roman" w:cs="Times New Roman"/>
              </w:rPr>
              <w:t xml:space="preserve"> </w:t>
            </w:r>
            <w:r>
              <w:rPr>
                <w:rFonts w:ascii="Times New Roman" w:eastAsia="Times New Roman" w:hAnsi="Times New Roman" w:cs="Times New Roman"/>
              </w:rPr>
              <w:t>to login page; then</w:t>
            </w:r>
            <w:r w:rsidRPr="00AE2364">
              <w:rPr>
                <w:rFonts w:ascii="Times New Roman" w:eastAsia="Times New Roman" w:hAnsi="Times New Roman" w:cs="Times New Roman"/>
              </w:rPr>
              <w:t xml:space="preserve"> displays a message informing about successful change of password.</w:t>
            </w:r>
          </w:p>
        </w:tc>
      </w:tr>
      <w:tr w:rsidR="00F10B81" w:rsidRPr="00AE2364" w:rsidTr="00144328">
        <w:tc>
          <w:tcPr>
            <w:tcW w:w="3708" w:type="dxa"/>
            <w:shd w:val="clear" w:color="auto" w:fill="BDD6EE"/>
            <w:tcMar>
              <w:top w:w="100" w:type="dxa"/>
              <w:left w:w="115" w:type="dxa"/>
              <w:bottom w:w="100" w:type="dxa"/>
              <w:right w:w="115" w:type="dxa"/>
            </w:tcMar>
          </w:tcPr>
          <w:p w:rsidR="00F10B81" w:rsidRPr="00AE2364" w:rsidRDefault="00F10B81" w:rsidP="00144328">
            <w:pPr>
              <w:spacing w:after="0" w:line="360" w:lineRule="auto"/>
              <w:rPr>
                <w:rFonts w:ascii="Times New Roman" w:hAnsi="Times New Roman" w:cs="Times New Roman"/>
              </w:rPr>
            </w:pPr>
            <w:r w:rsidRPr="00AE2364">
              <w:rPr>
                <w:rFonts w:ascii="Times New Roman" w:eastAsia="Times New Roman" w:hAnsi="Times New Roman" w:cs="Times New Roman"/>
                <w:b/>
                <w:i/>
                <w:sz w:val="24"/>
              </w:rPr>
              <w:t>Alternative Flows</w:t>
            </w:r>
          </w:p>
        </w:tc>
        <w:tc>
          <w:tcPr>
            <w:tcW w:w="5850" w:type="dxa"/>
            <w:shd w:val="clear" w:color="auto" w:fill="BDD6EE"/>
            <w:tcMar>
              <w:top w:w="100" w:type="dxa"/>
              <w:left w:w="115" w:type="dxa"/>
              <w:bottom w:w="100" w:type="dxa"/>
              <w:right w:w="115" w:type="dxa"/>
            </w:tcMar>
          </w:tcPr>
          <w:p w:rsidR="00F10B81" w:rsidRPr="00AE2364" w:rsidRDefault="00F10B81" w:rsidP="00C91381">
            <w:pPr>
              <w:numPr>
                <w:ilvl w:val="0"/>
                <w:numId w:val="77"/>
              </w:numPr>
              <w:spacing w:line="256" w:lineRule="auto"/>
              <w:contextualSpacing/>
              <w:rPr>
                <w:rFonts w:ascii="Times New Roman" w:hAnsi="Times New Roman" w:cs="Times New Roman"/>
              </w:rPr>
            </w:pPr>
            <w:r w:rsidRPr="00692F6A">
              <w:rPr>
                <w:rFonts w:ascii="Times New Roman" w:hAnsi="Times New Roman" w:cs="Times New Roman"/>
              </w:rPr>
              <w:t>User does not enter the same password for the two entries provide</w:t>
            </w:r>
            <w:r>
              <w:rPr>
                <w:rFonts w:ascii="Times New Roman" w:hAnsi="Times New Roman" w:cs="Times New Roman"/>
              </w:rPr>
              <w:t>d</w:t>
            </w:r>
            <w:r w:rsidRPr="00692F6A">
              <w:rPr>
                <w:rFonts w:ascii="Times New Roman" w:hAnsi="Times New Roman" w:cs="Times New Roman"/>
              </w:rPr>
              <w:t xml:space="preserve"> on the Reset Password page. In this case, System warns User and allows User to retry until the same password</w:t>
            </w:r>
            <w:r>
              <w:rPr>
                <w:rFonts w:ascii="Times New Roman" w:hAnsi="Times New Roman" w:cs="Times New Roman"/>
              </w:rPr>
              <w:t xml:space="preserve"> is</w:t>
            </w:r>
            <w:r w:rsidRPr="00692F6A">
              <w:rPr>
                <w:rFonts w:ascii="Times New Roman" w:hAnsi="Times New Roman" w:cs="Times New Roman"/>
              </w:rPr>
              <w:t xml:space="preserve"> entered for both entries.</w:t>
            </w:r>
          </w:p>
        </w:tc>
      </w:tr>
      <w:tr w:rsidR="00F10B81" w:rsidRPr="00AE2364" w:rsidTr="00144328">
        <w:tc>
          <w:tcPr>
            <w:tcW w:w="3708" w:type="dxa"/>
            <w:tcMar>
              <w:top w:w="100" w:type="dxa"/>
              <w:left w:w="115" w:type="dxa"/>
              <w:bottom w:w="100" w:type="dxa"/>
              <w:right w:w="115" w:type="dxa"/>
            </w:tcMar>
          </w:tcPr>
          <w:p w:rsidR="00F10B81" w:rsidRPr="00AE2364" w:rsidRDefault="00F10B81" w:rsidP="00144328">
            <w:pPr>
              <w:spacing w:after="0" w:line="360" w:lineRule="auto"/>
              <w:rPr>
                <w:rFonts w:ascii="Times New Roman" w:hAnsi="Times New Roman" w:cs="Times New Roman"/>
              </w:rPr>
            </w:pPr>
            <w:r w:rsidRPr="00AE2364">
              <w:rPr>
                <w:rFonts w:ascii="Times New Roman" w:eastAsia="Times New Roman" w:hAnsi="Times New Roman" w:cs="Times New Roman"/>
                <w:b/>
                <w:i/>
                <w:sz w:val="24"/>
              </w:rPr>
              <w:t>Entry Conditions</w:t>
            </w:r>
          </w:p>
        </w:tc>
        <w:tc>
          <w:tcPr>
            <w:tcW w:w="5850" w:type="dxa"/>
            <w:tcMar>
              <w:top w:w="100" w:type="dxa"/>
              <w:left w:w="115" w:type="dxa"/>
              <w:bottom w:w="100" w:type="dxa"/>
              <w:right w:w="115" w:type="dxa"/>
            </w:tcMar>
          </w:tcPr>
          <w:p w:rsidR="00F10B81" w:rsidRPr="00AE2364" w:rsidRDefault="00F10B81" w:rsidP="00C91381">
            <w:pPr>
              <w:numPr>
                <w:ilvl w:val="0"/>
                <w:numId w:val="66"/>
              </w:numPr>
              <w:spacing w:line="256" w:lineRule="auto"/>
              <w:contextualSpacing/>
              <w:rPr>
                <w:rFonts w:ascii="Times New Roman" w:hAnsi="Times New Roman" w:cs="Times New Roman"/>
              </w:rPr>
            </w:pPr>
            <w:r>
              <w:rPr>
                <w:rFonts w:ascii="Times New Roman" w:hAnsi="Times New Roman" w:cs="Times New Roman"/>
              </w:rPr>
              <w:t>User</w:t>
            </w:r>
            <w:r w:rsidRPr="00AE2364">
              <w:rPr>
                <w:rFonts w:ascii="Times New Roman" w:hAnsi="Times New Roman" w:cs="Times New Roman"/>
              </w:rPr>
              <w:t xml:space="preserve"> successfully used forgot password feature to request password change.</w:t>
            </w:r>
          </w:p>
          <w:p w:rsidR="00F10B81" w:rsidRPr="00AE2364" w:rsidRDefault="00F10B81" w:rsidP="00C91381">
            <w:pPr>
              <w:numPr>
                <w:ilvl w:val="0"/>
                <w:numId w:val="66"/>
              </w:numPr>
              <w:spacing w:line="256" w:lineRule="auto"/>
              <w:contextualSpacing/>
              <w:rPr>
                <w:rFonts w:ascii="Times New Roman" w:hAnsi="Times New Roman" w:cs="Times New Roman"/>
              </w:rPr>
            </w:pPr>
            <w:r>
              <w:rPr>
                <w:rFonts w:ascii="Times New Roman" w:hAnsi="Times New Roman" w:cs="Times New Roman"/>
              </w:rPr>
              <w:t>User</w:t>
            </w:r>
            <w:r w:rsidRPr="00AE2364">
              <w:rPr>
                <w:rFonts w:ascii="Times New Roman" w:hAnsi="Times New Roman" w:cs="Times New Roman"/>
              </w:rPr>
              <w:t xml:space="preserve"> has received the message from the system on his/her email account.</w:t>
            </w:r>
          </w:p>
        </w:tc>
      </w:tr>
      <w:tr w:rsidR="00F10B81" w:rsidRPr="00AE2364" w:rsidTr="00144328">
        <w:tc>
          <w:tcPr>
            <w:tcW w:w="3708" w:type="dxa"/>
            <w:shd w:val="clear" w:color="auto" w:fill="BDD6EE"/>
            <w:tcMar>
              <w:top w:w="100" w:type="dxa"/>
              <w:left w:w="115" w:type="dxa"/>
              <w:bottom w:w="100" w:type="dxa"/>
              <w:right w:w="115" w:type="dxa"/>
            </w:tcMar>
          </w:tcPr>
          <w:p w:rsidR="00F10B81" w:rsidRPr="00AE2364" w:rsidRDefault="00F10B81" w:rsidP="00144328">
            <w:pPr>
              <w:spacing w:after="0" w:line="360" w:lineRule="auto"/>
              <w:rPr>
                <w:rFonts w:ascii="Times New Roman" w:hAnsi="Times New Roman" w:cs="Times New Roman"/>
              </w:rPr>
            </w:pPr>
            <w:r w:rsidRPr="00AE2364">
              <w:rPr>
                <w:rFonts w:ascii="Times New Roman" w:eastAsia="Times New Roman" w:hAnsi="Times New Roman" w:cs="Times New Roman"/>
                <w:b/>
                <w:i/>
                <w:sz w:val="24"/>
              </w:rPr>
              <w:t>Exit Conditions</w:t>
            </w:r>
          </w:p>
        </w:tc>
        <w:tc>
          <w:tcPr>
            <w:tcW w:w="5850" w:type="dxa"/>
            <w:shd w:val="clear" w:color="auto" w:fill="BDD6EE"/>
            <w:tcMar>
              <w:top w:w="100" w:type="dxa"/>
              <w:left w:w="115" w:type="dxa"/>
              <w:bottom w:w="100" w:type="dxa"/>
              <w:right w:w="115" w:type="dxa"/>
            </w:tcMar>
          </w:tcPr>
          <w:p w:rsidR="00F10B81" w:rsidRPr="00AE2364" w:rsidRDefault="00F10B81" w:rsidP="00C91381">
            <w:pPr>
              <w:numPr>
                <w:ilvl w:val="0"/>
                <w:numId w:val="67"/>
              </w:numPr>
              <w:spacing w:line="256" w:lineRule="auto"/>
              <w:contextualSpacing/>
              <w:rPr>
                <w:rFonts w:ascii="Times New Roman" w:hAnsi="Times New Roman" w:cs="Times New Roman"/>
              </w:rPr>
            </w:pPr>
            <w:r>
              <w:rPr>
                <w:rFonts w:ascii="Times New Roman" w:hAnsi="Times New Roman" w:cs="Times New Roman"/>
              </w:rPr>
              <w:t>User</w:t>
            </w:r>
            <w:r w:rsidRPr="00AE2364">
              <w:rPr>
                <w:rFonts w:ascii="Times New Roman" w:hAnsi="Times New Roman" w:cs="Times New Roman"/>
              </w:rPr>
              <w:t xml:space="preserve"> successfully changed profile password.</w:t>
            </w:r>
          </w:p>
        </w:tc>
      </w:tr>
    </w:tbl>
    <w:p w:rsidR="00F10B81" w:rsidRDefault="00F10B81" w:rsidP="00F10B81"/>
    <w:p w:rsidR="00F10B81" w:rsidRDefault="00F10B81" w:rsidP="00F10B81"/>
    <w:p w:rsidR="00F10B81" w:rsidRDefault="00F10B81" w:rsidP="00F10B81"/>
    <w:p w:rsidR="00F10B81" w:rsidRDefault="00F10B81" w:rsidP="00F10B81"/>
    <w:p w:rsidR="00F10B81" w:rsidRDefault="00F10B81" w:rsidP="00F10B81"/>
    <w:p w:rsidR="00F10B81" w:rsidRDefault="00F10B81" w:rsidP="00F10B81"/>
    <w:p w:rsidR="00F10B81" w:rsidRDefault="00F10B81" w:rsidP="00F10B81"/>
    <w:p w:rsidR="00F10B81" w:rsidRDefault="00F10B81" w:rsidP="00F10B81"/>
    <w:p w:rsidR="00F10B81" w:rsidRDefault="00F10B81" w:rsidP="00F10B81"/>
    <w:p w:rsidR="00F10B81" w:rsidRDefault="00F10B81" w:rsidP="00F10B81"/>
    <w:p w:rsidR="00F10B81" w:rsidRDefault="00F10B81" w:rsidP="00F10B81"/>
    <w:p w:rsidR="00F10B81" w:rsidRDefault="00F10B81" w:rsidP="00F10B81"/>
    <w:tbl>
      <w:tblPr>
        <w:tblW w:w="9558" w:type="dxa"/>
        <w:tblInd w:w="105" w:type="dxa"/>
        <w:tblBorders>
          <w:top w:val="single" w:sz="4" w:space="0" w:color="4472C4"/>
          <w:left w:val="single" w:sz="4" w:space="0" w:color="4472C4"/>
          <w:bottom w:val="single" w:sz="4" w:space="0" w:color="4472C4"/>
          <w:right w:val="single" w:sz="4" w:space="0" w:color="4472C4"/>
          <w:insideH w:val="single" w:sz="4" w:space="0" w:color="4472C4"/>
          <w:insideV w:val="single" w:sz="4" w:space="0" w:color="4472C4"/>
        </w:tblBorders>
        <w:tblLayout w:type="fixed"/>
        <w:tblCellMar>
          <w:left w:w="10" w:type="dxa"/>
          <w:right w:w="10" w:type="dxa"/>
        </w:tblCellMar>
        <w:tblLook w:val="04A0" w:firstRow="1" w:lastRow="0" w:firstColumn="1" w:lastColumn="0" w:noHBand="0" w:noVBand="1"/>
      </w:tblPr>
      <w:tblGrid>
        <w:gridCol w:w="3708"/>
        <w:gridCol w:w="5850"/>
      </w:tblGrid>
      <w:tr w:rsidR="00F10B81" w:rsidRPr="00DE75FA" w:rsidTr="00144328">
        <w:tc>
          <w:tcPr>
            <w:tcW w:w="3708" w:type="dxa"/>
            <w:tcMar>
              <w:top w:w="100" w:type="dxa"/>
              <w:left w:w="115" w:type="dxa"/>
              <w:bottom w:w="100" w:type="dxa"/>
              <w:right w:w="115" w:type="dxa"/>
            </w:tcMar>
          </w:tcPr>
          <w:p w:rsidR="00F10B81" w:rsidRPr="00DE75FA" w:rsidRDefault="00F10B81" w:rsidP="00144328">
            <w:pPr>
              <w:spacing w:after="0" w:line="360" w:lineRule="auto"/>
              <w:rPr>
                <w:rFonts w:ascii="Times New Roman" w:hAnsi="Times New Roman" w:cs="Times New Roman"/>
              </w:rPr>
            </w:pPr>
            <w:r w:rsidRPr="00DE75FA">
              <w:rPr>
                <w:rFonts w:ascii="Times New Roman" w:eastAsia="Times New Roman" w:hAnsi="Times New Roman" w:cs="Times New Roman"/>
                <w:b/>
                <w:i/>
                <w:sz w:val="24"/>
              </w:rPr>
              <w:t xml:space="preserve">Use Case Name </w:t>
            </w:r>
            <w:r>
              <w:rPr>
                <w:rFonts w:ascii="Times New Roman" w:eastAsia="Times New Roman" w:hAnsi="Times New Roman" w:cs="Times New Roman"/>
                <w:b/>
                <w:sz w:val="24"/>
              </w:rPr>
              <w:t>(SPW5_106</w:t>
            </w:r>
            <w:r w:rsidRPr="00DE75FA">
              <w:rPr>
                <w:rFonts w:ascii="Times New Roman" w:eastAsia="Times New Roman" w:hAnsi="Times New Roman" w:cs="Times New Roman"/>
                <w:b/>
                <w:sz w:val="24"/>
              </w:rPr>
              <w:t>)</w:t>
            </w:r>
          </w:p>
        </w:tc>
        <w:tc>
          <w:tcPr>
            <w:tcW w:w="5850" w:type="dxa"/>
            <w:tcMar>
              <w:top w:w="100" w:type="dxa"/>
              <w:left w:w="115" w:type="dxa"/>
              <w:bottom w:w="100" w:type="dxa"/>
              <w:right w:w="115" w:type="dxa"/>
            </w:tcMar>
          </w:tcPr>
          <w:p w:rsidR="00F10B81" w:rsidRPr="00DE75FA" w:rsidRDefault="00F10B81" w:rsidP="00144328">
            <w:pPr>
              <w:spacing w:after="0" w:line="360" w:lineRule="auto"/>
              <w:rPr>
                <w:rFonts w:ascii="Times New Roman" w:hAnsi="Times New Roman" w:cs="Times New Roman"/>
              </w:rPr>
            </w:pPr>
            <w:r>
              <w:rPr>
                <w:rFonts w:ascii="Times New Roman" w:eastAsia="Times New Roman" w:hAnsi="Times New Roman" w:cs="Times New Roman"/>
                <w:b/>
                <w:sz w:val="24"/>
              </w:rPr>
              <w:t>Change profile picture</w:t>
            </w:r>
          </w:p>
        </w:tc>
      </w:tr>
      <w:tr w:rsidR="00F10B81" w:rsidRPr="00DE75FA" w:rsidTr="00144328">
        <w:tc>
          <w:tcPr>
            <w:tcW w:w="3708" w:type="dxa"/>
            <w:shd w:val="clear" w:color="auto" w:fill="BDD6EE"/>
            <w:tcMar>
              <w:top w:w="100" w:type="dxa"/>
              <w:left w:w="115" w:type="dxa"/>
              <w:bottom w:w="100" w:type="dxa"/>
              <w:right w:w="115" w:type="dxa"/>
            </w:tcMar>
          </w:tcPr>
          <w:p w:rsidR="00F10B81" w:rsidRPr="00DE75FA" w:rsidRDefault="00F10B81" w:rsidP="00144328">
            <w:pPr>
              <w:spacing w:after="0" w:line="360" w:lineRule="auto"/>
              <w:rPr>
                <w:rFonts w:ascii="Times New Roman" w:hAnsi="Times New Roman" w:cs="Times New Roman"/>
              </w:rPr>
            </w:pPr>
            <w:r w:rsidRPr="00DE75FA">
              <w:rPr>
                <w:rFonts w:ascii="Times New Roman" w:eastAsia="Times New Roman" w:hAnsi="Times New Roman" w:cs="Times New Roman"/>
                <w:b/>
                <w:i/>
                <w:sz w:val="24"/>
              </w:rPr>
              <w:lastRenderedPageBreak/>
              <w:t>Participating Actor</w:t>
            </w:r>
          </w:p>
        </w:tc>
        <w:tc>
          <w:tcPr>
            <w:tcW w:w="5850" w:type="dxa"/>
            <w:shd w:val="clear" w:color="auto" w:fill="BDD6EE"/>
            <w:tcMar>
              <w:top w:w="100" w:type="dxa"/>
              <w:left w:w="115" w:type="dxa"/>
              <w:bottom w:w="100" w:type="dxa"/>
              <w:right w:w="115" w:type="dxa"/>
            </w:tcMar>
          </w:tcPr>
          <w:p w:rsidR="00F10B81" w:rsidRPr="00DE75FA" w:rsidRDefault="00F10B81" w:rsidP="00144328">
            <w:pPr>
              <w:spacing w:after="0" w:line="360" w:lineRule="auto"/>
              <w:rPr>
                <w:rFonts w:ascii="Times New Roman" w:hAnsi="Times New Roman" w:cs="Times New Roman"/>
              </w:rPr>
            </w:pPr>
            <w:r>
              <w:rPr>
                <w:rFonts w:ascii="Times New Roman" w:eastAsia="Times New Roman" w:hAnsi="Times New Roman" w:cs="Times New Roman"/>
                <w:sz w:val="24"/>
              </w:rPr>
              <w:t>Student</w:t>
            </w:r>
          </w:p>
        </w:tc>
      </w:tr>
      <w:tr w:rsidR="00F10B81" w:rsidRPr="00DE75FA" w:rsidTr="00144328">
        <w:tc>
          <w:tcPr>
            <w:tcW w:w="3708" w:type="dxa"/>
            <w:tcMar>
              <w:top w:w="100" w:type="dxa"/>
              <w:left w:w="115" w:type="dxa"/>
              <w:bottom w:w="100" w:type="dxa"/>
              <w:right w:w="115" w:type="dxa"/>
            </w:tcMar>
          </w:tcPr>
          <w:p w:rsidR="00F10B81" w:rsidRPr="00DE75FA" w:rsidRDefault="00F10B81" w:rsidP="00144328">
            <w:pPr>
              <w:spacing w:after="0" w:line="360" w:lineRule="auto"/>
              <w:rPr>
                <w:rFonts w:ascii="Times New Roman" w:hAnsi="Times New Roman" w:cs="Times New Roman"/>
              </w:rPr>
            </w:pPr>
            <w:r w:rsidRPr="00DE75FA">
              <w:rPr>
                <w:rFonts w:ascii="Times New Roman" w:eastAsia="Times New Roman" w:hAnsi="Times New Roman" w:cs="Times New Roman"/>
                <w:b/>
                <w:i/>
                <w:sz w:val="24"/>
              </w:rPr>
              <w:t>Flow of Events</w:t>
            </w:r>
          </w:p>
        </w:tc>
        <w:tc>
          <w:tcPr>
            <w:tcW w:w="5850" w:type="dxa"/>
            <w:tcMar>
              <w:top w:w="100" w:type="dxa"/>
              <w:left w:w="115" w:type="dxa"/>
              <w:bottom w:w="100" w:type="dxa"/>
              <w:right w:w="115" w:type="dxa"/>
            </w:tcMar>
          </w:tcPr>
          <w:p w:rsidR="00F10B81" w:rsidRPr="00C75495" w:rsidRDefault="00F10B81" w:rsidP="00C91381">
            <w:pPr>
              <w:pStyle w:val="ListParagraph"/>
              <w:numPr>
                <w:ilvl w:val="0"/>
                <w:numId w:val="78"/>
              </w:numPr>
              <w:spacing w:line="256" w:lineRule="auto"/>
              <w:jc w:val="left"/>
              <w:rPr>
                <w:rFonts w:ascii="Times New Roman" w:hAnsi="Times New Roman" w:cs="Times New Roman"/>
              </w:rPr>
            </w:pPr>
            <w:r>
              <w:rPr>
                <w:rFonts w:ascii="Times New Roman" w:hAnsi="Times New Roman" w:cs="Times New Roman"/>
              </w:rPr>
              <w:t>Student</w:t>
            </w:r>
            <w:r w:rsidRPr="00C75495">
              <w:rPr>
                <w:rFonts w:ascii="Times New Roman" w:hAnsi="Times New Roman" w:cs="Times New Roman"/>
              </w:rPr>
              <w:t xml:space="preserve"> clicks on the</w:t>
            </w:r>
            <w:r>
              <w:rPr>
                <w:rFonts w:ascii="Times New Roman" w:hAnsi="Times New Roman" w:cs="Times New Roman"/>
              </w:rPr>
              <w:t xml:space="preserve"> user’s profile icon located on the menu bar.</w:t>
            </w:r>
          </w:p>
          <w:p w:rsidR="00F10B81" w:rsidRPr="00C75495" w:rsidRDefault="00F10B81" w:rsidP="00C91381">
            <w:pPr>
              <w:pStyle w:val="ListParagraph"/>
              <w:numPr>
                <w:ilvl w:val="0"/>
                <w:numId w:val="78"/>
              </w:numPr>
              <w:spacing w:line="256" w:lineRule="auto"/>
              <w:jc w:val="left"/>
              <w:rPr>
                <w:rFonts w:ascii="Times New Roman" w:hAnsi="Times New Roman" w:cs="Times New Roman"/>
              </w:rPr>
            </w:pPr>
            <w:r>
              <w:rPr>
                <w:rFonts w:ascii="Times New Roman" w:hAnsi="Times New Roman" w:cs="Times New Roman"/>
              </w:rPr>
              <w:t>The system displays user’s profile dropdown menu.</w:t>
            </w:r>
          </w:p>
          <w:p w:rsidR="00F10B81" w:rsidRPr="00C75495" w:rsidRDefault="00F10B81" w:rsidP="00C91381">
            <w:pPr>
              <w:pStyle w:val="ListParagraph"/>
              <w:numPr>
                <w:ilvl w:val="0"/>
                <w:numId w:val="78"/>
              </w:numPr>
              <w:spacing w:line="256" w:lineRule="auto"/>
              <w:jc w:val="left"/>
              <w:rPr>
                <w:rFonts w:ascii="Times New Roman" w:hAnsi="Times New Roman" w:cs="Times New Roman"/>
              </w:rPr>
            </w:pPr>
            <w:r>
              <w:rPr>
                <w:rFonts w:ascii="Times New Roman" w:hAnsi="Times New Roman" w:cs="Times New Roman"/>
              </w:rPr>
              <w:t>Student clicks on his/her name located on the dropdown menu.</w:t>
            </w:r>
          </w:p>
          <w:p w:rsidR="00F10B81" w:rsidRPr="00AF32E6" w:rsidRDefault="00F10B81" w:rsidP="00C91381">
            <w:pPr>
              <w:pStyle w:val="ListParagraph"/>
              <w:numPr>
                <w:ilvl w:val="0"/>
                <w:numId w:val="78"/>
              </w:numPr>
              <w:spacing w:line="256" w:lineRule="auto"/>
              <w:jc w:val="left"/>
              <w:rPr>
                <w:rFonts w:ascii="Times New Roman" w:hAnsi="Times New Roman" w:cs="Times New Roman"/>
              </w:rPr>
            </w:pPr>
            <w:r w:rsidRPr="00C75495">
              <w:rPr>
                <w:rFonts w:ascii="Times New Roman" w:eastAsia="Times New Roman" w:hAnsi="Times New Roman" w:cs="Times New Roman"/>
              </w:rPr>
              <w:t xml:space="preserve">The </w:t>
            </w:r>
            <w:r>
              <w:rPr>
                <w:rFonts w:ascii="Times New Roman" w:eastAsia="Times New Roman" w:hAnsi="Times New Roman" w:cs="Times New Roman"/>
              </w:rPr>
              <w:t>system navigates to user’s profile page.</w:t>
            </w:r>
          </w:p>
          <w:p w:rsidR="00F10B81" w:rsidRPr="002D0EA2" w:rsidRDefault="00F10B81" w:rsidP="00C91381">
            <w:pPr>
              <w:pStyle w:val="ListParagraph"/>
              <w:numPr>
                <w:ilvl w:val="0"/>
                <w:numId w:val="78"/>
              </w:numPr>
              <w:spacing w:line="256" w:lineRule="auto"/>
              <w:jc w:val="left"/>
              <w:rPr>
                <w:rFonts w:ascii="Times New Roman" w:hAnsi="Times New Roman" w:cs="Times New Roman"/>
              </w:rPr>
            </w:pPr>
            <w:r>
              <w:rPr>
                <w:rFonts w:ascii="Times New Roman" w:eastAsia="Times New Roman" w:hAnsi="Times New Roman" w:cs="Times New Roman"/>
              </w:rPr>
              <w:t>Student clicks on the “Choose File” button.</w:t>
            </w:r>
          </w:p>
          <w:p w:rsidR="00F10B81" w:rsidRPr="00E557AF" w:rsidRDefault="00F10B81" w:rsidP="00C91381">
            <w:pPr>
              <w:pStyle w:val="ListParagraph"/>
              <w:numPr>
                <w:ilvl w:val="0"/>
                <w:numId w:val="78"/>
              </w:numPr>
              <w:spacing w:line="256" w:lineRule="auto"/>
              <w:jc w:val="left"/>
              <w:rPr>
                <w:rFonts w:ascii="Times New Roman" w:hAnsi="Times New Roman" w:cs="Times New Roman"/>
              </w:rPr>
            </w:pPr>
            <w:r>
              <w:rPr>
                <w:rFonts w:ascii="Times New Roman" w:eastAsia="Times New Roman" w:hAnsi="Times New Roman" w:cs="Times New Roman"/>
              </w:rPr>
              <w:t>System opens file manager window for the user to choose a file to upload.</w:t>
            </w:r>
          </w:p>
          <w:p w:rsidR="00F10B81" w:rsidRPr="00515134" w:rsidRDefault="00F10B81" w:rsidP="00C91381">
            <w:pPr>
              <w:pStyle w:val="ListParagraph"/>
              <w:numPr>
                <w:ilvl w:val="0"/>
                <w:numId w:val="78"/>
              </w:numPr>
              <w:spacing w:line="256" w:lineRule="auto"/>
              <w:jc w:val="left"/>
              <w:rPr>
                <w:rFonts w:ascii="Times New Roman" w:hAnsi="Times New Roman" w:cs="Times New Roman"/>
              </w:rPr>
            </w:pPr>
            <w:r>
              <w:rPr>
                <w:rFonts w:ascii="Times New Roman" w:eastAsia="Times New Roman" w:hAnsi="Times New Roman" w:cs="Times New Roman"/>
              </w:rPr>
              <w:t>Student selects image file, and then clicks on “Open” in file manager window.</w:t>
            </w:r>
          </w:p>
          <w:p w:rsidR="00F10B81" w:rsidRPr="00515134" w:rsidRDefault="00F10B81" w:rsidP="00C91381">
            <w:pPr>
              <w:pStyle w:val="ListParagraph"/>
              <w:numPr>
                <w:ilvl w:val="0"/>
                <w:numId w:val="78"/>
              </w:numPr>
              <w:spacing w:line="256" w:lineRule="auto"/>
              <w:jc w:val="left"/>
              <w:rPr>
                <w:rFonts w:ascii="Times New Roman" w:hAnsi="Times New Roman" w:cs="Times New Roman"/>
              </w:rPr>
            </w:pPr>
            <w:r>
              <w:rPr>
                <w:rFonts w:ascii="Times New Roman" w:eastAsia="Times New Roman" w:hAnsi="Times New Roman" w:cs="Times New Roman"/>
              </w:rPr>
              <w:t>System displays dialog prompt asking if Student wants to replace current picture.</w:t>
            </w:r>
          </w:p>
          <w:p w:rsidR="00F10B81" w:rsidRPr="00515134" w:rsidRDefault="00F10B81" w:rsidP="00C91381">
            <w:pPr>
              <w:pStyle w:val="ListParagraph"/>
              <w:numPr>
                <w:ilvl w:val="0"/>
                <w:numId w:val="78"/>
              </w:numPr>
              <w:spacing w:line="256" w:lineRule="auto"/>
              <w:jc w:val="left"/>
              <w:rPr>
                <w:rFonts w:ascii="Times New Roman" w:hAnsi="Times New Roman" w:cs="Times New Roman"/>
              </w:rPr>
            </w:pPr>
            <w:r>
              <w:rPr>
                <w:rFonts w:ascii="Times New Roman" w:eastAsia="Times New Roman" w:hAnsi="Times New Roman" w:cs="Times New Roman"/>
              </w:rPr>
              <w:t>Student clicks on “Yes”.</w:t>
            </w:r>
          </w:p>
          <w:p w:rsidR="00F10B81" w:rsidRPr="00456D52" w:rsidRDefault="00F10B81" w:rsidP="00C91381">
            <w:pPr>
              <w:pStyle w:val="ListParagraph"/>
              <w:numPr>
                <w:ilvl w:val="0"/>
                <w:numId w:val="78"/>
              </w:numPr>
              <w:spacing w:line="256" w:lineRule="auto"/>
              <w:jc w:val="left"/>
              <w:rPr>
                <w:rFonts w:ascii="Times New Roman" w:hAnsi="Times New Roman" w:cs="Times New Roman"/>
              </w:rPr>
            </w:pPr>
            <w:r>
              <w:rPr>
                <w:rFonts w:ascii="Times New Roman" w:eastAsia="Times New Roman" w:hAnsi="Times New Roman" w:cs="Times New Roman"/>
              </w:rPr>
              <w:t>System displays a message about successful upload.</w:t>
            </w:r>
          </w:p>
        </w:tc>
      </w:tr>
      <w:tr w:rsidR="00F10B81" w:rsidRPr="00DE75FA" w:rsidTr="00144328">
        <w:tc>
          <w:tcPr>
            <w:tcW w:w="3708" w:type="dxa"/>
            <w:shd w:val="clear" w:color="auto" w:fill="BDD6EE"/>
            <w:tcMar>
              <w:top w:w="100" w:type="dxa"/>
              <w:left w:w="115" w:type="dxa"/>
              <w:bottom w:w="100" w:type="dxa"/>
              <w:right w:w="115" w:type="dxa"/>
            </w:tcMar>
          </w:tcPr>
          <w:p w:rsidR="00F10B81" w:rsidRPr="00DE75FA" w:rsidRDefault="00F10B81" w:rsidP="00144328">
            <w:pPr>
              <w:spacing w:after="0" w:line="360" w:lineRule="auto"/>
              <w:rPr>
                <w:rFonts w:ascii="Times New Roman" w:hAnsi="Times New Roman" w:cs="Times New Roman"/>
              </w:rPr>
            </w:pPr>
            <w:r w:rsidRPr="00DE75FA">
              <w:rPr>
                <w:rFonts w:ascii="Times New Roman" w:eastAsia="Times New Roman" w:hAnsi="Times New Roman" w:cs="Times New Roman"/>
                <w:b/>
                <w:i/>
                <w:sz w:val="24"/>
              </w:rPr>
              <w:t>Alternative Flows</w:t>
            </w:r>
          </w:p>
        </w:tc>
        <w:tc>
          <w:tcPr>
            <w:tcW w:w="5850" w:type="dxa"/>
            <w:shd w:val="clear" w:color="auto" w:fill="BDD6EE"/>
            <w:tcMar>
              <w:top w:w="100" w:type="dxa"/>
              <w:left w:w="115" w:type="dxa"/>
              <w:bottom w:w="100" w:type="dxa"/>
              <w:right w:w="115" w:type="dxa"/>
            </w:tcMar>
          </w:tcPr>
          <w:p w:rsidR="00F10B81" w:rsidRPr="002176F5" w:rsidRDefault="00F10B81" w:rsidP="00C91381">
            <w:pPr>
              <w:pStyle w:val="ListParagraph"/>
              <w:numPr>
                <w:ilvl w:val="0"/>
                <w:numId w:val="79"/>
              </w:numPr>
              <w:spacing w:line="256" w:lineRule="auto"/>
              <w:jc w:val="left"/>
              <w:rPr>
                <w:rFonts w:ascii="Times New Roman" w:eastAsiaTheme="minorHAnsi" w:hAnsi="Times New Roman" w:cs="Times New Roman"/>
              </w:rPr>
            </w:pPr>
            <w:r>
              <w:rPr>
                <w:rFonts w:ascii="Times New Roman" w:hAnsi="Times New Roman" w:cs="Times New Roman"/>
              </w:rPr>
              <w:t>Student clicks on “No” on the dialog prompt, which causes the system to abort the upload.</w:t>
            </w:r>
          </w:p>
        </w:tc>
      </w:tr>
      <w:tr w:rsidR="00F10B81" w:rsidRPr="00DE75FA" w:rsidTr="00144328">
        <w:tc>
          <w:tcPr>
            <w:tcW w:w="3708" w:type="dxa"/>
            <w:tcMar>
              <w:top w:w="100" w:type="dxa"/>
              <w:left w:w="115" w:type="dxa"/>
              <w:bottom w:w="100" w:type="dxa"/>
              <w:right w:w="115" w:type="dxa"/>
            </w:tcMar>
          </w:tcPr>
          <w:p w:rsidR="00F10B81" w:rsidRPr="00DE75FA" w:rsidRDefault="00F10B81" w:rsidP="00144328">
            <w:pPr>
              <w:spacing w:after="0" w:line="360" w:lineRule="auto"/>
              <w:rPr>
                <w:rFonts w:ascii="Times New Roman" w:hAnsi="Times New Roman" w:cs="Times New Roman"/>
              </w:rPr>
            </w:pPr>
            <w:r w:rsidRPr="00DE75FA">
              <w:rPr>
                <w:rFonts w:ascii="Times New Roman" w:eastAsia="Times New Roman" w:hAnsi="Times New Roman" w:cs="Times New Roman"/>
                <w:b/>
                <w:i/>
                <w:sz w:val="24"/>
              </w:rPr>
              <w:t>Entry Conditions</w:t>
            </w:r>
          </w:p>
        </w:tc>
        <w:tc>
          <w:tcPr>
            <w:tcW w:w="5850" w:type="dxa"/>
            <w:tcMar>
              <w:top w:w="100" w:type="dxa"/>
              <w:left w:w="115" w:type="dxa"/>
              <w:bottom w:w="100" w:type="dxa"/>
              <w:right w:w="115" w:type="dxa"/>
            </w:tcMar>
          </w:tcPr>
          <w:p w:rsidR="00F10B81" w:rsidRDefault="00F10B81" w:rsidP="00C91381">
            <w:pPr>
              <w:pStyle w:val="ListParagraph"/>
              <w:numPr>
                <w:ilvl w:val="0"/>
                <w:numId w:val="66"/>
              </w:numPr>
              <w:spacing w:line="256" w:lineRule="auto"/>
              <w:jc w:val="left"/>
              <w:rPr>
                <w:rFonts w:ascii="Times New Roman" w:hAnsi="Times New Roman" w:cs="Times New Roman"/>
              </w:rPr>
            </w:pPr>
            <w:r>
              <w:rPr>
                <w:rFonts w:ascii="Times New Roman" w:hAnsi="Times New Roman" w:cs="Times New Roman"/>
              </w:rPr>
              <w:t>Student is logged into the system.</w:t>
            </w:r>
          </w:p>
          <w:p w:rsidR="00F10B81" w:rsidRPr="00456D52" w:rsidRDefault="00F10B81" w:rsidP="00C91381">
            <w:pPr>
              <w:pStyle w:val="ListParagraph"/>
              <w:numPr>
                <w:ilvl w:val="0"/>
                <w:numId w:val="66"/>
              </w:numPr>
              <w:spacing w:line="256" w:lineRule="auto"/>
              <w:jc w:val="left"/>
              <w:rPr>
                <w:rFonts w:ascii="Times New Roman" w:hAnsi="Times New Roman" w:cs="Times New Roman"/>
              </w:rPr>
            </w:pPr>
            <w:r>
              <w:rPr>
                <w:rFonts w:ascii="Times New Roman" w:hAnsi="Times New Roman" w:cs="Times New Roman"/>
              </w:rPr>
              <w:t>Student already has a picture on his/her profile.</w:t>
            </w:r>
          </w:p>
        </w:tc>
      </w:tr>
      <w:tr w:rsidR="00F10B81" w:rsidRPr="00DE75FA" w:rsidTr="00144328">
        <w:tc>
          <w:tcPr>
            <w:tcW w:w="3708" w:type="dxa"/>
            <w:shd w:val="clear" w:color="auto" w:fill="BDD6EE"/>
            <w:tcMar>
              <w:top w:w="100" w:type="dxa"/>
              <w:left w:w="115" w:type="dxa"/>
              <w:bottom w:w="100" w:type="dxa"/>
              <w:right w:w="115" w:type="dxa"/>
            </w:tcMar>
          </w:tcPr>
          <w:p w:rsidR="00F10B81" w:rsidRPr="00DE75FA" w:rsidRDefault="00F10B81" w:rsidP="00144328">
            <w:pPr>
              <w:spacing w:after="0" w:line="360" w:lineRule="auto"/>
              <w:rPr>
                <w:rFonts w:ascii="Times New Roman" w:hAnsi="Times New Roman" w:cs="Times New Roman"/>
              </w:rPr>
            </w:pPr>
            <w:r w:rsidRPr="00DE75FA">
              <w:rPr>
                <w:rFonts w:ascii="Times New Roman" w:eastAsia="Times New Roman" w:hAnsi="Times New Roman" w:cs="Times New Roman"/>
                <w:b/>
                <w:i/>
                <w:sz w:val="24"/>
              </w:rPr>
              <w:t>Exit Conditions</w:t>
            </w:r>
          </w:p>
        </w:tc>
        <w:tc>
          <w:tcPr>
            <w:tcW w:w="5850" w:type="dxa"/>
            <w:shd w:val="clear" w:color="auto" w:fill="BDD6EE"/>
            <w:tcMar>
              <w:top w:w="100" w:type="dxa"/>
              <w:left w:w="115" w:type="dxa"/>
              <w:bottom w:w="100" w:type="dxa"/>
              <w:right w:w="115" w:type="dxa"/>
            </w:tcMar>
          </w:tcPr>
          <w:p w:rsidR="00F10B81" w:rsidRPr="00D94FC9" w:rsidRDefault="00F10B81" w:rsidP="00C91381">
            <w:pPr>
              <w:pStyle w:val="ListParagraph"/>
              <w:numPr>
                <w:ilvl w:val="0"/>
                <w:numId w:val="67"/>
              </w:numPr>
              <w:spacing w:line="256" w:lineRule="auto"/>
              <w:jc w:val="left"/>
              <w:rPr>
                <w:rFonts w:ascii="Times New Roman" w:eastAsiaTheme="minorHAnsi" w:hAnsi="Times New Roman" w:cs="Times New Roman"/>
              </w:rPr>
            </w:pPr>
            <w:r>
              <w:rPr>
                <w:rFonts w:ascii="Times New Roman" w:hAnsi="Times New Roman" w:cs="Times New Roman"/>
              </w:rPr>
              <w:t>Student successfully changed profile picture.</w:t>
            </w:r>
          </w:p>
        </w:tc>
      </w:tr>
    </w:tbl>
    <w:p w:rsidR="00F10B81" w:rsidRDefault="00F10B81" w:rsidP="00F10B81"/>
    <w:p w:rsidR="00F10B81" w:rsidRDefault="00F10B81" w:rsidP="00F10B81"/>
    <w:p w:rsidR="00F10B81" w:rsidRDefault="00F10B81" w:rsidP="00F10B81"/>
    <w:p w:rsidR="00F10B81" w:rsidRDefault="00F10B81" w:rsidP="00F10B81"/>
    <w:p w:rsidR="00F10B81" w:rsidRDefault="00F10B81" w:rsidP="00F10B81"/>
    <w:p w:rsidR="00F10B81" w:rsidRDefault="00F10B81" w:rsidP="00F10B81"/>
    <w:p w:rsidR="00F10B81" w:rsidRDefault="00F10B81" w:rsidP="00F10B81"/>
    <w:p w:rsidR="00F10B81" w:rsidRDefault="00F10B81" w:rsidP="00F10B81"/>
    <w:p w:rsidR="00F10B81" w:rsidRDefault="00F10B81" w:rsidP="00F10B81"/>
    <w:tbl>
      <w:tblPr>
        <w:tblW w:w="9558" w:type="dxa"/>
        <w:tblInd w:w="105" w:type="dxa"/>
        <w:tblBorders>
          <w:top w:val="single" w:sz="4" w:space="0" w:color="4472C4"/>
          <w:left w:val="single" w:sz="4" w:space="0" w:color="4472C4"/>
          <w:bottom w:val="single" w:sz="4" w:space="0" w:color="4472C4"/>
          <w:right w:val="single" w:sz="4" w:space="0" w:color="4472C4"/>
          <w:insideH w:val="single" w:sz="4" w:space="0" w:color="4472C4"/>
          <w:insideV w:val="single" w:sz="4" w:space="0" w:color="4472C4"/>
        </w:tblBorders>
        <w:tblLayout w:type="fixed"/>
        <w:tblCellMar>
          <w:left w:w="10" w:type="dxa"/>
          <w:right w:w="10" w:type="dxa"/>
        </w:tblCellMar>
        <w:tblLook w:val="04A0" w:firstRow="1" w:lastRow="0" w:firstColumn="1" w:lastColumn="0" w:noHBand="0" w:noVBand="1"/>
      </w:tblPr>
      <w:tblGrid>
        <w:gridCol w:w="3708"/>
        <w:gridCol w:w="5850"/>
      </w:tblGrid>
      <w:tr w:rsidR="00F10B81" w:rsidRPr="00DE75FA" w:rsidTr="00144328">
        <w:tc>
          <w:tcPr>
            <w:tcW w:w="3708" w:type="dxa"/>
            <w:tcMar>
              <w:top w:w="100" w:type="dxa"/>
              <w:left w:w="115" w:type="dxa"/>
              <w:bottom w:w="100" w:type="dxa"/>
              <w:right w:w="115" w:type="dxa"/>
            </w:tcMar>
          </w:tcPr>
          <w:p w:rsidR="00F10B81" w:rsidRPr="00DE75FA" w:rsidRDefault="00F10B81" w:rsidP="00144328">
            <w:pPr>
              <w:spacing w:after="0" w:line="360" w:lineRule="auto"/>
              <w:rPr>
                <w:rFonts w:ascii="Times New Roman" w:hAnsi="Times New Roman" w:cs="Times New Roman"/>
              </w:rPr>
            </w:pPr>
            <w:r w:rsidRPr="00DE75FA">
              <w:rPr>
                <w:rFonts w:ascii="Times New Roman" w:eastAsia="Times New Roman" w:hAnsi="Times New Roman" w:cs="Times New Roman"/>
                <w:b/>
                <w:i/>
                <w:sz w:val="24"/>
              </w:rPr>
              <w:t xml:space="preserve">Use Case Name </w:t>
            </w:r>
            <w:r>
              <w:rPr>
                <w:rFonts w:ascii="Times New Roman" w:eastAsia="Times New Roman" w:hAnsi="Times New Roman" w:cs="Times New Roman"/>
                <w:b/>
                <w:sz w:val="24"/>
              </w:rPr>
              <w:t>(SPW5_107</w:t>
            </w:r>
            <w:r w:rsidRPr="00DE75FA">
              <w:rPr>
                <w:rFonts w:ascii="Times New Roman" w:eastAsia="Times New Roman" w:hAnsi="Times New Roman" w:cs="Times New Roman"/>
                <w:b/>
                <w:sz w:val="24"/>
              </w:rPr>
              <w:t>)</w:t>
            </w:r>
          </w:p>
        </w:tc>
        <w:tc>
          <w:tcPr>
            <w:tcW w:w="5850" w:type="dxa"/>
            <w:tcMar>
              <w:top w:w="100" w:type="dxa"/>
              <w:left w:w="115" w:type="dxa"/>
              <w:bottom w:w="100" w:type="dxa"/>
              <w:right w:w="115" w:type="dxa"/>
            </w:tcMar>
          </w:tcPr>
          <w:p w:rsidR="00F10B81" w:rsidRPr="00DE75FA" w:rsidRDefault="00F10B81" w:rsidP="00144328">
            <w:pPr>
              <w:spacing w:after="0" w:line="360" w:lineRule="auto"/>
              <w:rPr>
                <w:rFonts w:ascii="Times New Roman" w:hAnsi="Times New Roman" w:cs="Times New Roman"/>
              </w:rPr>
            </w:pPr>
            <w:r>
              <w:rPr>
                <w:rFonts w:ascii="Times New Roman" w:eastAsia="Times New Roman" w:hAnsi="Times New Roman" w:cs="Times New Roman"/>
                <w:b/>
                <w:sz w:val="24"/>
              </w:rPr>
              <w:t>Select all users</w:t>
            </w:r>
          </w:p>
        </w:tc>
      </w:tr>
      <w:tr w:rsidR="00F10B81" w:rsidRPr="00DE75FA" w:rsidTr="00144328">
        <w:tc>
          <w:tcPr>
            <w:tcW w:w="3708" w:type="dxa"/>
            <w:shd w:val="clear" w:color="auto" w:fill="BDD6EE"/>
            <w:tcMar>
              <w:top w:w="100" w:type="dxa"/>
              <w:left w:w="115" w:type="dxa"/>
              <w:bottom w:w="100" w:type="dxa"/>
              <w:right w:w="115" w:type="dxa"/>
            </w:tcMar>
          </w:tcPr>
          <w:p w:rsidR="00F10B81" w:rsidRPr="00DE75FA" w:rsidRDefault="00F10B81" w:rsidP="00144328">
            <w:pPr>
              <w:spacing w:after="0" w:line="360" w:lineRule="auto"/>
              <w:rPr>
                <w:rFonts w:ascii="Times New Roman" w:hAnsi="Times New Roman" w:cs="Times New Roman"/>
              </w:rPr>
            </w:pPr>
            <w:r w:rsidRPr="00DE75FA">
              <w:rPr>
                <w:rFonts w:ascii="Times New Roman" w:eastAsia="Times New Roman" w:hAnsi="Times New Roman" w:cs="Times New Roman"/>
                <w:b/>
                <w:i/>
                <w:sz w:val="24"/>
              </w:rPr>
              <w:t>Participating Actor</w:t>
            </w:r>
          </w:p>
        </w:tc>
        <w:tc>
          <w:tcPr>
            <w:tcW w:w="5850" w:type="dxa"/>
            <w:shd w:val="clear" w:color="auto" w:fill="BDD6EE"/>
            <w:tcMar>
              <w:top w:w="100" w:type="dxa"/>
              <w:left w:w="115" w:type="dxa"/>
              <w:bottom w:w="100" w:type="dxa"/>
              <w:right w:w="115" w:type="dxa"/>
            </w:tcMar>
          </w:tcPr>
          <w:p w:rsidR="00F10B81" w:rsidRPr="00DE75FA" w:rsidRDefault="00F10B81" w:rsidP="00144328">
            <w:pPr>
              <w:spacing w:after="0" w:line="360" w:lineRule="auto"/>
              <w:rPr>
                <w:rFonts w:ascii="Times New Roman" w:hAnsi="Times New Roman" w:cs="Times New Roman"/>
              </w:rPr>
            </w:pPr>
            <w:r>
              <w:rPr>
                <w:rFonts w:ascii="Times New Roman" w:eastAsia="Times New Roman" w:hAnsi="Times New Roman" w:cs="Times New Roman"/>
                <w:sz w:val="24"/>
              </w:rPr>
              <w:t>Head Professor</w:t>
            </w:r>
          </w:p>
        </w:tc>
      </w:tr>
      <w:tr w:rsidR="00F10B81" w:rsidRPr="00DE75FA" w:rsidTr="00144328">
        <w:tc>
          <w:tcPr>
            <w:tcW w:w="3708" w:type="dxa"/>
            <w:tcMar>
              <w:top w:w="100" w:type="dxa"/>
              <w:left w:w="115" w:type="dxa"/>
              <w:bottom w:w="100" w:type="dxa"/>
              <w:right w:w="115" w:type="dxa"/>
            </w:tcMar>
          </w:tcPr>
          <w:p w:rsidR="00F10B81" w:rsidRPr="00DE75FA" w:rsidRDefault="00F10B81" w:rsidP="00144328">
            <w:pPr>
              <w:spacing w:after="0" w:line="360" w:lineRule="auto"/>
              <w:rPr>
                <w:rFonts w:ascii="Times New Roman" w:hAnsi="Times New Roman" w:cs="Times New Roman"/>
              </w:rPr>
            </w:pPr>
            <w:r w:rsidRPr="00DE75FA">
              <w:rPr>
                <w:rFonts w:ascii="Times New Roman" w:eastAsia="Times New Roman" w:hAnsi="Times New Roman" w:cs="Times New Roman"/>
                <w:b/>
                <w:i/>
                <w:sz w:val="24"/>
              </w:rPr>
              <w:lastRenderedPageBreak/>
              <w:t>Flow of Events</w:t>
            </w:r>
          </w:p>
        </w:tc>
        <w:tc>
          <w:tcPr>
            <w:tcW w:w="5850" w:type="dxa"/>
            <w:tcMar>
              <w:top w:w="100" w:type="dxa"/>
              <w:left w:w="115" w:type="dxa"/>
              <w:bottom w:w="100" w:type="dxa"/>
              <w:right w:w="115" w:type="dxa"/>
            </w:tcMar>
          </w:tcPr>
          <w:p w:rsidR="00F10B81" w:rsidRDefault="00F10B81" w:rsidP="00C91381">
            <w:pPr>
              <w:pStyle w:val="ListParagraph"/>
              <w:numPr>
                <w:ilvl w:val="0"/>
                <w:numId w:val="83"/>
              </w:numPr>
              <w:spacing w:line="256" w:lineRule="auto"/>
              <w:jc w:val="left"/>
              <w:rPr>
                <w:rFonts w:ascii="Times New Roman" w:hAnsi="Times New Roman" w:cs="Times New Roman"/>
              </w:rPr>
            </w:pPr>
            <w:r>
              <w:rPr>
                <w:rFonts w:ascii="Times New Roman" w:hAnsi="Times New Roman" w:cs="Times New Roman"/>
              </w:rPr>
              <w:t>Head Professor clicks on “View All Users” button.</w:t>
            </w:r>
          </w:p>
          <w:p w:rsidR="00F10B81" w:rsidRDefault="00F10B81" w:rsidP="00C91381">
            <w:pPr>
              <w:pStyle w:val="ListParagraph"/>
              <w:numPr>
                <w:ilvl w:val="0"/>
                <w:numId w:val="83"/>
              </w:numPr>
              <w:spacing w:line="256" w:lineRule="auto"/>
              <w:jc w:val="left"/>
              <w:rPr>
                <w:rFonts w:ascii="Times New Roman" w:hAnsi="Times New Roman" w:cs="Times New Roman"/>
              </w:rPr>
            </w:pPr>
            <w:r>
              <w:rPr>
                <w:rFonts w:ascii="Times New Roman" w:hAnsi="Times New Roman" w:cs="Times New Roman"/>
              </w:rPr>
              <w:t>System navigates to the user management page.</w:t>
            </w:r>
          </w:p>
          <w:p w:rsidR="00F10B81" w:rsidRDefault="00F10B81" w:rsidP="00C91381">
            <w:pPr>
              <w:pStyle w:val="ListParagraph"/>
              <w:numPr>
                <w:ilvl w:val="0"/>
                <w:numId w:val="83"/>
              </w:numPr>
              <w:spacing w:line="256" w:lineRule="auto"/>
              <w:jc w:val="left"/>
              <w:rPr>
                <w:rFonts w:ascii="Times New Roman" w:hAnsi="Times New Roman" w:cs="Times New Roman"/>
              </w:rPr>
            </w:pPr>
            <w:r>
              <w:rPr>
                <w:rFonts w:ascii="Times New Roman" w:hAnsi="Times New Roman" w:cs="Times New Roman"/>
              </w:rPr>
              <w:t>Head Professor clicks on “Select All” checkbox.</w:t>
            </w:r>
          </w:p>
          <w:p w:rsidR="00F10B81" w:rsidRPr="00456D52" w:rsidRDefault="00F10B81" w:rsidP="00C91381">
            <w:pPr>
              <w:pStyle w:val="ListParagraph"/>
              <w:numPr>
                <w:ilvl w:val="0"/>
                <w:numId w:val="83"/>
              </w:numPr>
              <w:spacing w:line="256" w:lineRule="auto"/>
              <w:jc w:val="left"/>
              <w:rPr>
                <w:rFonts w:ascii="Times New Roman" w:hAnsi="Times New Roman" w:cs="Times New Roman"/>
              </w:rPr>
            </w:pPr>
            <w:r>
              <w:rPr>
                <w:rFonts w:ascii="Times New Roman" w:hAnsi="Times New Roman" w:cs="Times New Roman"/>
              </w:rPr>
              <w:t>System checks all checkboxes associated with users.</w:t>
            </w:r>
          </w:p>
        </w:tc>
      </w:tr>
      <w:tr w:rsidR="00F10B81" w:rsidRPr="00DE75FA" w:rsidTr="00144328">
        <w:tc>
          <w:tcPr>
            <w:tcW w:w="3708" w:type="dxa"/>
            <w:shd w:val="clear" w:color="auto" w:fill="BDD6EE"/>
            <w:tcMar>
              <w:top w:w="100" w:type="dxa"/>
              <w:left w:w="115" w:type="dxa"/>
              <w:bottom w:w="100" w:type="dxa"/>
              <w:right w:w="115" w:type="dxa"/>
            </w:tcMar>
          </w:tcPr>
          <w:p w:rsidR="00F10B81" w:rsidRPr="00DE75FA" w:rsidRDefault="00F10B81" w:rsidP="00144328">
            <w:pPr>
              <w:spacing w:after="0" w:line="360" w:lineRule="auto"/>
              <w:rPr>
                <w:rFonts w:ascii="Times New Roman" w:hAnsi="Times New Roman" w:cs="Times New Roman"/>
              </w:rPr>
            </w:pPr>
            <w:r w:rsidRPr="00DE75FA">
              <w:rPr>
                <w:rFonts w:ascii="Times New Roman" w:eastAsia="Times New Roman" w:hAnsi="Times New Roman" w:cs="Times New Roman"/>
                <w:b/>
                <w:i/>
                <w:sz w:val="24"/>
              </w:rPr>
              <w:t>Alternative Flows</w:t>
            </w:r>
          </w:p>
        </w:tc>
        <w:tc>
          <w:tcPr>
            <w:tcW w:w="5850" w:type="dxa"/>
            <w:shd w:val="clear" w:color="auto" w:fill="BDD6EE"/>
            <w:tcMar>
              <w:top w:w="100" w:type="dxa"/>
              <w:left w:w="115" w:type="dxa"/>
              <w:bottom w:w="100" w:type="dxa"/>
              <w:right w:w="115" w:type="dxa"/>
            </w:tcMar>
          </w:tcPr>
          <w:p w:rsidR="00F10B81" w:rsidRPr="002176F5" w:rsidRDefault="00F10B81" w:rsidP="00144328">
            <w:pPr>
              <w:pStyle w:val="ListParagraph"/>
              <w:spacing w:line="256" w:lineRule="auto"/>
              <w:rPr>
                <w:rFonts w:ascii="Times New Roman" w:eastAsiaTheme="minorHAnsi" w:hAnsi="Times New Roman" w:cs="Times New Roman"/>
              </w:rPr>
            </w:pPr>
          </w:p>
        </w:tc>
      </w:tr>
      <w:tr w:rsidR="00F10B81" w:rsidRPr="00DE75FA" w:rsidTr="00144328">
        <w:tc>
          <w:tcPr>
            <w:tcW w:w="3708" w:type="dxa"/>
            <w:tcMar>
              <w:top w:w="100" w:type="dxa"/>
              <w:left w:w="115" w:type="dxa"/>
              <w:bottom w:w="100" w:type="dxa"/>
              <w:right w:w="115" w:type="dxa"/>
            </w:tcMar>
          </w:tcPr>
          <w:p w:rsidR="00F10B81" w:rsidRPr="00DE75FA" w:rsidRDefault="00F10B81" w:rsidP="00144328">
            <w:pPr>
              <w:spacing w:after="0" w:line="360" w:lineRule="auto"/>
              <w:rPr>
                <w:rFonts w:ascii="Times New Roman" w:hAnsi="Times New Roman" w:cs="Times New Roman"/>
              </w:rPr>
            </w:pPr>
            <w:r w:rsidRPr="00DE75FA">
              <w:rPr>
                <w:rFonts w:ascii="Times New Roman" w:eastAsia="Times New Roman" w:hAnsi="Times New Roman" w:cs="Times New Roman"/>
                <w:b/>
                <w:i/>
                <w:sz w:val="24"/>
              </w:rPr>
              <w:t>Entry Conditions</w:t>
            </w:r>
          </w:p>
        </w:tc>
        <w:tc>
          <w:tcPr>
            <w:tcW w:w="5850" w:type="dxa"/>
            <w:tcMar>
              <w:top w:w="100" w:type="dxa"/>
              <w:left w:w="115" w:type="dxa"/>
              <w:bottom w:w="100" w:type="dxa"/>
              <w:right w:w="115" w:type="dxa"/>
            </w:tcMar>
          </w:tcPr>
          <w:p w:rsidR="00F10B81" w:rsidRDefault="00F10B81" w:rsidP="00C91381">
            <w:pPr>
              <w:pStyle w:val="ListParagraph"/>
              <w:numPr>
                <w:ilvl w:val="0"/>
                <w:numId w:val="66"/>
              </w:numPr>
              <w:spacing w:line="256" w:lineRule="auto"/>
              <w:jc w:val="left"/>
              <w:rPr>
                <w:rFonts w:ascii="Times New Roman" w:hAnsi="Times New Roman" w:cs="Times New Roman"/>
              </w:rPr>
            </w:pPr>
            <w:r>
              <w:rPr>
                <w:rFonts w:ascii="Times New Roman" w:hAnsi="Times New Roman" w:cs="Times New Roman"/>
              </w:rPr>
              <w:t>Head Professor is logged in.</w:t>
            </w:r>
          </w:p>
          <w:p w:rsidR="00F10B81" w:rsidRPr="00456D52" w:rsidRDefault="00F10B81" w:rsidP="00C91381">
            <w:pPr>
              <w:pStyle w:val="ListParagraph"/>
              <w:numPr>
                <w:ilvl w:val="0"/>
                <w:numId w:val="66"/>
              </w:numPr>
              <w:spacing w:line="256" w:lineRule="auto"/>
              <w:jc w:val="left"/>
              <w:rPr>
                <w:rFonts w:ascii="Times New Roman" w:hAnsi="Times New Roman" w:cs="Times New Roman"/>
              </w:rPr>
            </w:pPr>
            <w:r>
              <w:rPr>
                <w:rFonts w:ascii="Times New Roman" w:hAnsi="Times New Roman" w:cs="Times New Roman"/>
              </w:rPr>
              <w:t>Head Professor has navigated to admin dashboard.</w:t>
            </w:r>
          </w:p>
        </w:tc>
      </w:tr>
      <w:tr w:rsidR="00F10B81" w:rsidRPr="00DE75FA" w:rsidTr="00144328">
        <w:tc>
          <w:tcPr>
            <w:tcW w:w="3708" w:type="dxa"/>
            <w:shd w:val="clear" w:color="auto" w:fill="BDD6EE"/>
            <w:tcMar>
              <w:top w:w="100" w:type="dxa"/>
              <w:left w:w="115" w:type="dxa"/>
              <w:bottom w:w="100" w:type="dxa"/>
              <w:right w:w="115" w:type="dxa"/>
            </w:tcMar>
          </w:tcPr>
          <w:p w:rsidR="00F10B81" w:rsidRPr="00DE75FA" w:rsidRDefault="00F10B81" w:rsidP="00144328">
            <w:pPr>
              <w:spacing w:after="0" w:line="360" w:lineRule="auto"/>
              <w:rPr>
                <w:rFonts w:ascii="Times New Roman" w:hAnsi="Times New Roman" w:cs="Times New Roman"/>
              </w:rPr>
            </w:pPr>
            <w:r w:rsidRPr="00DE75FA">
              <w:rPr>
                <w:rFonts w:ascii="Times New Roman" w:eastAsia="Times New Roman" w:hAnsi="Times New Roman" w:cs="Times New Roman"/>
                <w:b/>
                <w:i/>
                <w:sz w:val="24"/>
              </w:rPr>
              <w:t>Exit Conditions</w:t>
            </w:r>
          </w:p>
        </w:tc>
        <w:tc>
          <w:tcPr>
            <w:tcW w:w="5850" w:type="dxa"/>
            <w:shd w:val="clear" w:color="auto" w:fill="BDD6EE"/>
            <w:tcMar>
              <w:top w:w="100" w:type="dxa"/>
              <w:left w:w="115" w:type="dxa"/>
              <w:bottom w:w="100" w:type="dxa"/>
              <w:right w:w="115" w:type="dxa"/>
            </w:tcMar>
          </w:tcPr>
          <w:p w:rsidR="00F10B81" w:rsidRPr="00D94FC9" w:rsidRDefault="00F10B81" w:rsidP="00C91381">
            <w:pPr>
              <w:pStyle w:val="ListParagraph"/>
              <w:numPr>
                <w:ilvl w:val="0"/>
                <w:numId w:val="67"/>
              </w:numPr>
              <w:spacing w:line="256" w:lineRule="auto"/>
              <w:jc w:val="left"/>
              <w:rPr>
                <w:rFonts w:ascii="Times New Roman" w:eastAsiaTheme="minorHAnsi" w:hAnsi="Times New Roman" w:cs="Times New Roman"/>
              </w:rPr>
            </w:pPr>
            <w:r>
              <w:rPr>
                <w:rFonts w:ascii="Times New Roman" w:hAnsi="Times New Roman" w:cs="Times New Roman"/>
              </w:rPr>
              <w:t>Head Professor successfully selects all users.</w:t>
            </w:r>
          </w:p>
        </w:tc>
      </w:tr>
    </w:tbl>
    <w:p w:rsidR="00F10B81" w:rsidRDefault="00F10B81" w:rsidP="00F10B81"/>
    <w:p w:rsidR="00F10B81" w:rsidRDefault="00F10B81" w:rsidP="00F10B81"/>
    <w:p w:rsidR="00F10B81" w:rsidRDefault="00F10B81" w:rsidP="00F10B81"/>
    <w:tbl>
      <w:tblPr>
        <w:tblW w:w="9558" w:type="dxa"/>
        <w:tblInd w:w="105" w:type="dxa"/>
        <w:tblBorders>
          <w:top w:val="single" w:sz="4" w:space="0" w:color="4472C4"/>
          <w:left w:val="single" w:sz="4" w:space="0" w:color="4472C4"/>
          <w:bottom w:val="single" w:sz="4" w:space="0" w:color="4472C4"/>
          <w:right w:val="single" w:sz="4" w:space="0" w:color="4472C4"/>
          <w:insideH w:val="single" w:sz="4" w:space="0" w:color="4472C4"/>
          <w:insideV w:val="single" w:sz="4" w:space="0" w:color="4472C4"/>
        </w:tblBorders>
        <w:tblLayout w:type="fixed"/>
        <w:tblCellMar>
          <w:left w:w="10" w:type="dxa"/>
          <w:right w:w="10" w:type="dxa"/>
        </w:tblCellMar>
        <w:tblLook w:val="04A0" w:firstRow="1" w:lastRow="0" w:firstColumn="1" w:lastColumn="0" w:noHBand="0" w:noVBand="1"/>
      </w:tblPr>
      <w:tblGrid>
        <w:gridCol w:w="3708"/>
        <w:gridCol w:w="5850"/>
      </w:tblGrid>
      <w:tr w:rsidR="00F10B81" w:rsidRPr="00DE75FA" w:rsidTr="00144328">
        <w:tc>
          <w:tcPr>
            <w:tcW w:w="3708" w:type="dxa"/>
            <w:tcMar>
              <w:top w:w="100" w:type="dxa"/>
              <w:left w:w="115" w:type="dxa"/>
              <w:bottom w:w="100" w:type="dxa"/>
              <w:right w:w="115" w:type="dxa"/>
            </w:tcMar>
          </w:tcPr>
          <w:p w:rsidR="00F10B81" w:rsidRPr="00DE75FA" w:rsidRDefault="00F10B81" w:rsidP="00144328">
            <w:pPr>
              <w:spacing w:after="0" w:line="360" w:lineRule="auto"/>
              <w:rPr>
                <w:rFonts w:ascii="Times New Roman" w:hAnsi="Times New Roman" w:cs="Times New Roman"/>
              </w:rPr>
            </w:pPr>
            <w:r w:rsidRPr="00DE75FA">
              <w:rPr>
                <w:rFonts w:ascii="Times New Roman" w:eastAsia="Times New Roman" w:hAnsi="Times New Roman" w:cs="Times New Roman"/>
                <w:b/>
                <w:i/>
                <w:sz w:val="24"/>
              </w:rPr>
              <w:t xml:space="preserve">Use Case Name </w:t>
            </w:r>
            <w:r>
              <w:rPr>
                <w:rFonts w:ascii="Times New Roman" w:eastAsia="Times New Roman" w:hAnsi="Times New Roman" w:cs="Times New Roman"/>
                <w:b/>
                <w:sz w:val="24"/>
              </w:rPr>
              <w:t>(SPW5_108</w:t>
            </w:r>
            <w:r w:rsidRPr="00DE75FA">
              <w:rPr>
                <w:rFonts w:ascii="Times New Roman" w:eastAsia="Times New Roman" w:hAnsi="Times New Roman" w:cs="Times New Roman"/>
                <w:b/>
                <w:sz w:val="24"/>
              </w:rPr>
              <w:t>)</w:t>
            </w:r>
          </w:p>
        </w:tc>
        <w:tc>
          <w:tcPr>
            <w:tcW w:w="5850" w:type="dxa"/>
            <w:tcMar>
              <w:top w:w="100" w:type="dxa"/>
              <w:left w:w="115" w:type="dxa"/>
              <w:bottom w:w="100" w:type="dxa"/>
              <w:right w:w="115" w:type="dxa"/>
            </w:tcMar>
          </w:tcPr>
          <w:p w:rsidR="00F10B81" w:rsidRPr="00DE75FA" w:rsidRDefault="00F10B81" w:rsidP="00144328">
            <w:pPr>
              <w:spacing w:after="0" w:line="360" w:lineRule="auto"/>
              <w:rPr>
                <w:rFonts w:ascii="Times New Roman" w:hAnsi="Times New Roman" w:cs="Times New Roman"/>
              </w:rPr>
            </w:pPr>
            <w:r>
              <w:rPr>
                <w:rFonts w:ascii="Times New Roman" w:eastAsia="Times New Roman" w:hAnsi="Times New Roman" w:cs="Times New Roman"/>
                <w:b/>
                <w:sz w:val="24"/>
              </w:rPr>
              <w:t>Request Virtual Machine</w:t>
            </w:r>
          </w:p>
        </w:tc>
      </w:tr>
      <w:tr w:rsidR="00F10B81" w:rsidTr="00144328">
        <w:tc>
          <w:tcPr>
            <w:tcW w:w="3708" w:type="dxa"/>
            <w:tcMar>
              <w:top w:w="100" w:type="dxa"/>
              <w:left w:w="115" w:type="dxa"/>
              <w:bottom w:w="100" w:type="dxa"/>
              <w:right w:w="115" w:type="dxa"/>
            </w:tcMar>
          </w:tcPr>
          <w:p w:rsidR="00F10B81" w:rsidRPr="00B608AA" w:rsidRDefault="00F10B81" w:rsidP="00C91381">
            <w:pPr>
              <w:pStyle w:val="NormalWeb"/>
              <w:numPr>
                <w:ilvl w:val="0"/>
                <w:numId w:val="85"/>
              </w:numPr>
              <w:spacing w:before="0" w:beforeAutospacing="0" w:after="150" w:afterAutospacing="0" w:line="294" w:lineRule="atLeast"/>
              <w:ind w:left="150"/>
              <w:rPr>
                <w:rFonts w:ascii="Arial" w:hAnsi="Arial" w:cs="Arial"/>
                <w:color w:val="000000"/>
                <w:sz w:val="21"/>
                <w:szCs w:val="21"/>
              </w:rPr>
            </w:pPr>
            <w:r>
              <w:rPr>
                <w:b/>
                <w:i/>
              </w:rPr>
              <w:t xml:space="preserve">User Story </w:t>
            </w:r>
            <w:r>
              <w:rPr>
                <w:b/>
              </w:rPr>
              <w:t>#148</w:t>
            </w:r>
          </w:p>
          <w:p w:rsidR="00F10B81" w:rsidRPr="00DE75FA" w:rsidRDefault="00F10B81" w:rsidP="00144328">
            <w:pPr>
              <w:spacing w:after="0" w:line="360" w:lineRule="auto"/>
              <w:rPr>
                <w:rFonts w:ascii="Times New Roman" w:eastAsia="Times New Roman" w:hAnsi="Times New Roman" w:cs="Times New Roman"/>
                <w:b/>
                <w:i/>
                <w:sz w:val="24"/>
              </w:rPr>
            </w:pPr>
          </w:p>
        </w:tc>
        <w:tc>
          <w:tcPr>
            <w:tcW w:w="5850" w:type="dxa"/>
            <w:tcMar>
              <w:top w:w="100" w:type="dxa"/>
              <w:left w:w="115" w:type="dxa"/>
              <w:bottom w:w="100" w:type="dxa"/>
              <w:right w:w="115" w:type="dxa"/>
            </w:tcMar>
          </w:tcPr>
          <w:p w:rsidR="00F10B81" w:rsidRPr="00915599" w:rsidRDefault="00F10B81" w:rsidP="00C91381">
            <w:pPr>
              <w:pStyle w:val="NormalWeb"/>
              <w:numPr>
                <w:ilvl w:val="0"/>
                <w:numId w:val="85"/>
              </w:numPr>
              <w:spacing w:before="0" w:beforeAutospacing="0" w:after="150" w:afterAutospacing="0" w:line="294" w:lineRule="atLeast"/>
              <w:ind w:left="150"/>
              <w:rPr>
                <w:rFonts w:asciiTheme="minorHAnsi" w:hAnsiTheme="minorHAnsi" w:cs="Arial"/>
                <w:color w:val="000000"/>
                <w:sz w:val="21"/>
                <w:szCs w:val="21"/>
              </w:rPr>
            </w:pPr>
            <w:r w:rsidRPr="00B608AA">
              <w:rPr>
                <w:rFonts w:asciiTheme="minorHAnsi" w:hAnsiTheme="minorHAnsi" w:cs="Arial"/>
                <w:color w:val="000000"/>
                <w:sz w:val="21"/>
                <w:szCs w:val="21"/>
              </w:rPr>
              <w:t>As a student, I want to request a number of virtual machine resources to the head professor, so I have the opportunity to customize my virtual environment with the exact number of virtual machines, the image of preference, the amount of RAM and the storage amount needed for my project.</w:t>
            </w:r>
            <w:r>
              <w:rPr>
                <w:rFonts w:asciiTheme="minorHAnsi" w:hAnsiTheme="minorHAnsi" w:cs="Arial"/>
                <w:color w:val="000000"/>
                <w:sz w:val="21"/>
                <w:szCs w:val="21"/>
              </w:rPr>
              <w:t xml:space="preserve"> </w:t>
            </w:r>
          </w:p>
        </w:tc>
      </w:tr>
      <w:tr w:rsidR="00F10B81" w:rsidRPr="00DE75FA" w:rsidTr="00144328">
        <w:tc>
          <w:tcPr>
            <w:tcW w:w="3708" w:type="dxa"/>
            <w:shd w:val="clear" w:color="auto" w:fill="BDD6EE"/>
            <w:tcMar>
              <w:top w:w="100" w:type="dxa"/>
              <w:left w:w="115" w:type="dxa"/>
              <w:bottom w:w="100" w:type="dxa"/>
              <w:right w:w="115" w:type="dxa"/>
            </w:tcMar>
          </w:tcPr>
          <w:p w:rsidR="00F10B81" w:rsidRPr="00DE75FA" w:rsidRDefault="00F10B81" w:rsidP="00144328">
            <w:pPr>
              <w:spacing w:after="0" w:line="360" w:lineRule="auto"/>
              <w:rPr>
                <w:rFonts w:ascii="Times New Roman" w:hAnsi="Times New Roman" w:cs="Times New Roman"/>
              </w:rPr>
            </w:pPr>
            <w:r w:rsidRPr="00DE75FA">
              <w:rPr>
                <w:rFonts w:ascii="Times New Roman" w:eastAsia="Times New Roman" w:hAnsi="Times New Roman" w:cs="Times New Roman"/>
                <w:b/>
                <w:i/>
                <w:sz w:val="24"/>
              </w:rPr>
              <w:t>Participating Actor</w:t>
            </w:r>
          </w:p>
        </w:tc>
        <w:tc>
          <w:tcPr>
            <w:tcW w:w="5850" w:type="dxa"/>
            <w:shd w:val="clear" w:color="auto" w:fill="BDD6EE"/>
            <w:tcMar>
              <w:top w:w="100" w:type="dxa"/>
              <w:left w:w="115" w:type="dxa"/>
              <w:bottom w:w="100" w:type="dxa"/>
              <w:right w:w="115" w:type="dxa"/>
            </w:tcMar>
          </w:tcPr>
          <w:p w:rsidR="00F10B81" w:rsidRPr="00DE75FA" w:rsidRDefault="00F10B81" w:rsidP="00144328">
            <w:pPr>
              <w:spacing w:after="0" w:line="360" w:lineRule="auto"/>
              <w:rPr>
                <w:rFonts w:ascii="Times New Roman" w:hAnsi="Times New Roman" w:cs="Times New Roman"/>
              </w:rPr>
            </w:pPr>
            <w:r>
              <w:rPr>
                <w:rFonts w:ascii="Times New Roman" w:eastAsia="Times New Roman" w:hAnsi="Times New Roman" w:cs="Times New Roman"/>
                <w:sz w:val="24"/>
              </w:rPr>
              <w:t>Student, email system</w:t>
            </w:r>
          </w:p>
        </w:tc>
      </w:tr>
      <w:tr w:rsidR="00F10B81" w:rsidRPr="004C4963" w:rsidTr="00144328">
        <w:tc>
          <w:tcPr>
            <w:tcW w:w="3708" w:type="dxa"/>
            <w:shd w:val="clear" w:color="auto" w:fill="auto"/>
            <w:tcMar>
              <w:top w:w="100" w:type="dxa"/>
              <w:left w:w="115" w:type="dxa"/>
              <w:bottom w:w="100" w:type="dxa"/>
              <w:right w:w="115" w:type="dxa"/>
            </w:tcMar>
          </w:tcPr>
          <w:p w:rsidR="00F10B81" w:rsidRPr="00DE75FA" w:rsidRDefault="00F10B81" w:rsidP="00144328">
            <w:pPr>
              <w:spacing w:after="0" w:line="360" w:lineRule="auto"/>
              <w:rPr>
                <w:rFonts w:ascii="Times New Roman" w:eastAsia="Times New Roman" w:hAnsi="Times New Roman" w:cs="Times New Roman"/>
                <w:b/>
                <w:i/>
                <w:sz w:val="24"/>
              </w:rPr>
            </w:pPr>
            <w:r w:rsidRPr="00DE75FA">
              <w:rPr>
                <w:rFonts w:ascii="Times New Roman" w:eastAsia="Times New Roman" w:hAnsi="Times New Roman" w:cs="Times New Roman"/>
                <w:b/>
                <w:i/>
                <w:sz w:val="24"/>
              </w:rPr>
              <w:t>Entry Conditions</w:t>
            </w:r>
          </w:p>
        </w:tc>
        <w:tc>
          <w:tcPr>
            <w:tcW w:w="5850" w:type="dxa"/>
            <w:shd w:val="clear" w:color="auto" w:fill="auto"/>
            <w:tcMar>
              <w:top w:w="100" w:type="dxa"/>
              <w:left w:w="115" w:type="dxa"/>
              <w:bottom w:w="100" w:type="dxa"/>
              <w:right w:w="115" w:type="dxa"/>
            </w:tcMar>
          </w:tcPr>
          <w:p w:rsidR="00F10B81" w:rsidRDefault="00F10B81" w:rsidP="00C91381">
            <w:pPr>
              <w:pStyle w:val="ListParagraph"/>
              <w:numPr>
                <w:ilvl w:val="0"/>
                <w:numId w:val="67"/>
              </w:numPr>
              <w:jc w:val="left"/>
            </w:pPr>
            <w:r w:rsidRPr="00CE00A6">
              <w:t xml:space="preserve">Student </w:t>
            </w:r>
            <w:r>
              <w:t>has logged into Senior Project Website.</w:t>
            </w:r>
          </w:p>
          <w:p w:rsidR="00F10B81" w:rsidRDefault="00F10B81" w:rsidP="00C91381">
            <w:pPr>
              <w:pStyle w:val="ListParagraph"/>
              <w:numPr>
                <w:ilvl w:val="0"/>
                <w:numId w:val="67"/>
              </w:numPr>
              <w:jc w:val="left"/>
            </w:pPr>
            <w:r>
              <w:t>Current date is after deadline to choose a project.</w:t>
            </w:r>
          </w:p>
          <w:p w:rsidR="00F10B81" w:rsidRPr="004C4963" w:rsidRDefault="00F10B81" w:rsidP="00C91381">
            <w:pPr>
              <w:pStyle w:val="ListParagraph"/>
              <w:numPr>
                <w:ilvl w:val="0"/>
                <w:numId w:val="67"/>
              </w:numPr>
              <w:spacing w:after="0" w:line="360" w:lineRule="auto"/>
              <w:rPr>
                <w:rFonts w:ascii="Times New Roman" w:eastAsia="Times New Roman" w:hAnsi="Times New Roman" w:cs="Times New Roman"/>
                <w:sz w:val="24"/>
              </w:rPr>
            </w:pPr>
            <w:r>
              <w:t>Student is in project_details2 page.</w:t>
            </w:r>
          </w:p>
        </w:tc>
      </w:tr>
      <w:tr w:rsidR="00F10B81" w:rsidRPr="00B608AA" w:rsidTr="00144328">
        <w:tc>
          <w:tcPr>
            <w:tcW w:w="3708" w:type="dxa"/>
            <w:tcMar>
              <w:top w:w="100" w:type="dxa"/>
              <w:left w:w="115" w:type="dxa"/>
              <w:bottom w:w="100" w:type="dxa"/>
              <w:right w:w="115" w:type="dxa"/>
            </w:tcMar>
          </w:tcPr>
          <w:p w:rsidR="00F10B81" w:rsidRPr="00DE75FA" w:rsidRDefault="00F10B81" w:rsidP="00144328">
            <w:pPr>
              <w:spacing w:after="0" w:line="360" w:lineRule="auto"/>
              <w:rPr>
                <w:rFonts w:ascii="Times New Roman" w:hAnsi="Times New Roman" w:cs="Times New Roman"/>
              </w:rPr>
            </w:pPr>
            <w:r w:rsidRPr="00DE75FA">
              <w:rPr>
                <w:rFonts w:ascii="Times New Roman" w:eastAsia="Times New Roman" w:hAnsi="Times New Roman" w:cs="Times New Roman"/>
                <w:b/>
                <w:i/>
                <w:sz w:val="24"/>
              </w:rPr>
              <w:t>Flow of Events</w:t>
            </w:r>
          </w:p>
        </w:tc>
        <w:tc>
          <w:tcPr>
            <w:tcW w:w="5850" w:type="dxa"/>
            <w:tcMar>
              <w:top w:w="100" w:type="dxa"/>
              <w:left w:w="115" w:type="dxa"/>
              <w:bottom w:w="100" w:type="dxa"/>
              <w:right w:w="115" w:type="dxa"/>
            </w:tcMar>
          </w:tcPr>
          <w:p w:rsidR="00F10B81" w:rsidRPr="00B608AA" w:rsidRDefault="00F10B81" w:rsidP="00144328">
            <w:pPr>
              <w:rPr>
                <w:rFonts w:eastAsiaTheme="minorHAnsi"/>
              </w:rPr>
            </w:pPr>
          </w:p>
          <w:p w:rsidR="00F10B81" w:rsidRPr="006327E8" w:rsidRDefault="00F10B81" w:rsidP="00C91381">
            <w:pPr>
              <w:pStyle w:val="ListParagraph"/>
              <w:numPr>
                <w:ilvl w:val="0"/>
                <w:numId w:val="82"/>
              </w:numPr>
              <w:jc w:val="left"/>
              <w:rPr>
                <w:rFonts w:eastAsiaTheme="minorHAnsi"/>
              </w:rPr>
            </w:pPr>
            <w:r>
              <w:t>Student clicks on Create VM-Request button in project_details2 page.</w:t>
            </w:r>
          </w:p>
          <w:p w:rsidR="00F10B81" w:rsidRPr="006327E8" w:rsidRDefault="00F10B81" w:rsidP="00C91381">
            <w:pPr>
              <w:pStyle w:val="ListParagraph"/>
              <w:numPr>
                <w:ilvl w:val="0"/>
                <w:numId w:val="82"/>
              </w:numPr>
              <w:jc w:val="left"/>
              <w:rPr>
                <w:rFonts w:eastAsiaTheme="minorHAnsi"/>
              </w:rPr>
            </w:pPr>
            <w:r>
              <w:rPr>
                <w:rFonts w:eastAsiaTheme="minorHAnsi"/>
              </w:rPr>
              <w:t xml:space="preserve">System navigates to </w:t>
            </w:r>
            <w:r w:rsidRPr="006327E8">
              <w:rPr>
                <w:rFonts w:eastAsiaTheme="minorHAnsi"/>
              </w:rPr>
              <w:t>VM – Request page.</w:t>
            </w:r>
          </w:p>
          <w:p w:rsidR="00F10B81" w:rsidRPr="00B608AA" w:rsidRDefault="00F10B81" w:rsidP="00C91381">
            <w:pPr>
              <w:pStyle w:val="ListParagraph"/>
              <w:numPr>
                <w:ilvl w:val="0"/>
                <w:numId w:val="82"/>
              </w:numPr>
              <w:jc w:val="left"/>
              <w:rPr>
                <w:rFonts w:eastAsiaTheme="minorHAnsi"/>
              </w:rPr>
            </w:pPr>
            <w:r>
              <w:t>Student creates a VM request by entering in input fields: the image, the amount of RAM, the storage and the number of VMs.</w:t>
            </w:r>
          </w:p>
          <w:p w:rsidR="00F10B81" w:rsidRPr="00B608AA" w:rsidRDefault="00F10B81" w:rsidP="00C91381">
            <w:pPr>
              <w:pStyle w:val="ListParagraph"/>
              <w:numPr>
                <w:ilvl w:val="0"/>
                <w:numId w:val="82"/>
              </w:numPr>
              <w:jc w:val="left"/>
              <w:rPr>
                <w:rFonts w:eastAsiaTheme="minorHAnsi"/>
              </w:rPr>
            </w:pPr>
            <w:r>
              <w:t xml:space="preserve">System displays in input fields: the input image names, the amount of RAM, the Storage amount and the number of virtual machines. </w:t>
            </w:r>
          </w:p>
          <w:p w:rsidR="00F10B81" w:rsidRPr="006B028B" w:rsidRDefault="00F10B81" w:rsidP="00C91381">
            <w:pPr>
              <w:pStyle w:val="ListParagraph"/>
              <w:numPr>
                <w:ilvl w:val="0"/>
                <w:numId w:val="82"/>
              </w:numPr>
              <w:jc w:val="left"/>
              <w:rPr>
                <w:rFonts w:eastAsiaTheme="minorHAnsi"/>
              </w:rPr>
            </w:pPr>
            <w:r>
              <w:t>Student clicks on “Submit” button.</w:t>
            </w:r>
          </w:p>
          <w:p w:rsidR="00F10B81" w:rsidRPr="00B608AA" w:rsidRDefault="00F10B81" w:rsidP="00C91381">
            <w:pPr>
              <w:pStyle w:val="ListParagraph"/>
              <w:numPr>
                <w:ilvl w:val="0"/>
                <w:numId w:val="82"/>
              </w:numPr>
              <w:jc w:val="left"/>
              <w:rPr>
                <w:rFonts w:eastAsiaTheme="minorHAnsi"/>
              </w:rPr>
            </w:pPr>
            <w:r>
              <w:lastRenderedPageBreak/>
              <w:t xml:space="preserve">System stores virtual machine request in database, and notifies Head Professor via email about request. </w:t>
            </w:r>
            <w:r w:rsidRPr="006327E8">
              <w:rPr>
                <w:rFonts w:eastAsiaTheme="minorHAnsi"/>
              </w:rPr>
              <w:t xml:space="preserve">  </w:t>
            </w:r>
          </w:p>
        </w:tc>
      </w:tr>
      <w:tr w:rsidR="00F10B81" w:rsidRPr="009A3FC6" w:rsidTr="00144328">
        <w:tc>
          <w:tcPr>
            <w:tcW w:w="3708" w:type="dxa"/>
            <w:shd w:val="clear" w:color="auto" w:fill="BDD6EE"/>
            <w:tcMar>
              <w:top w:w="100" w:type="dxa"/>
              <w:left w:w="115" w:type="dxa"/>
              <w:bottom w:w="100" w:type="dxa"/>
              <w:right w:w="115" w:type="dxa"/>
            </w:tcMar>
          </w:tcPr>
          <w:p w:rsidR="00F10B81" w:rsidRPr="00DE75FA" w:rsidRDefault="00F10B81" w:rsidP="00144328">
            <w:pPr>
              <w:spacing w:after="0" w:line="360" w:lineRule="auto"/>
              <w:rPr>
                <w:rFonts w:ascii="Times New Roman" w:hAnsi="Times New Roman" w:cs="Times New Roman"/>
              </w:rPr>
            </w:pPr>
            <w:r w:rsidRPr="00DE75FA">
              <w:rPr>
                <w:rFonts w:ascii="Times New Roman" w:eastAsia="Times New Roman" w:hAnsi="Times New Roman" w:cs="Times New Roman"/>
                <w:b/>
                <w:i/>
                <w:sz w:val="24"/>
              </w:rPr>
              <w:lastRenderedPageBreak/>
              <w:t>Alternative Flows</w:t>
            </w:r>
          </w:p>
        </w:tc>
        <w:tc>
          <w:tcPr>
            <w:tcW w:w="5850" w:type="dxa"/>
            <w:shd w:val="clear" w:color="auto" w:fill="BDD6EE"/>
            <w:tcMar>
              <w:top w:w="100" w:type="dxa"/>
              <w:left w:w="115" w:type="dxa"/>
              <w:bottom w:w="100" w:type="dxa"/>
              <w:right w:w="115" w:type="dxa"/>
            </w:tcMar>
          </w:tcPr>
          <w:p w:rsidR="00F10B81" w:rsidRPr="009A3FC6" w:rsidRDefault="00F10B81" w:rsidP="00C91381">
            <w:pPr>
              <w:pStyle w:val="ListParagraph"/>
              <w:numPr>
                <w:ilvl w:val="0"/>
                <w:numId w:val="84"/>
              </w:numPr>
              <w:jc w:val="left"/>
              <w:rPr>
                <w:rFonts w:eastAsiaTheme="minorHAnsi"/>
              </w:rPr>
            </w:pPr>
            <w:r>
              <w:rPr>
                <w:rFonts w:eastAsiaTheme="minorHAnsi"/>
              </w:rPr>
              <w:t>{From step 3} Student selects virtual machine</w:t>
            </w:r>
            <w:r w:rsidRPr="004C2E8A">
              <w:rPr>
                <w:rFonts w:eastAsiaTheme="minorHAnsi"/>
              </w:rPr>
              <w:t xml:space="preserve"> settings but does not click </w:t>
            </w:r>
            <w:r>
              <w:rPr>
                <w:rFonts w:eastAsiaTheme="minorHAnsi"/>
              </w:rPr>
              <w:t>on “S</w:t>
            </w:r>
            <w:r w:rsidRPr="004C2E8A">
              <w:rPr>
                <w:rFonts w:eastAsiaTheme="minorHAnsi"/>
              </w:rPr>
              <w:t>ubmit</w:t>
            </w:r>
            <w:r>
              <w:rPr>
                <w:rFonts w:eastAsiaTheme="minorHAnsi"/>
              </w:rPr>
              <w:t>”</w:t>
            </w:r>
            <w:r w:rsidRPr="004C2E8A">
              <w:rPr>
                <w:rFonts w:eastAsiaTheme="minorHAnsi"/>
              </w:rPr>
              <w:t xml:space="preserve"> button and navigates away to a different page.</w:t>
            </w:r>
            <w:r>
              <w:rPr>
                <w:rFonts w:eastAsiaTheme="minorHAnsi"/>
              </w:rPr>
              <w:t xml:space="preserve"> Then, system considers virtual machine</w:t>
            </w:r>
            <w:r w:rsidRPr="004C2E8A">
              <w:rPr>
                <w:rFonts w:eastAsiaTheme="minorHAnsi"/>
              </w:rPr>
              <w:t xml:space="preserve"> request invalid and destroyed.</w:t>
            </w:r>
          </w:p>
        </w:tc>
      </w:tr>
      <w:tr w:rsidR="00F10B81" w:rsidRPr="004C2E8A" w:rsidTr="00144328">
        <w:tc>
          <w:tcPr>
            <w:tcW w:w="3708" w:type="dxa"/>
            <w:shd w:val="clear" w:color="auto" w:fill="BDD6EE"/>
            <w:tcMar>
              <w:top w:w="100" w:type="dxa"/>
              <w:left w:w="115" w:type="dxa"/>
              <w:bottom w:w="100" w:type="dxa"/>
              <w:right w:w="115" w:type="dxa"/>
            </w:tcMar>
          </w:tcPr>
          <w:p w:rsidR="00F10B81" w:rsidRPr="00DE75FA" w:rsidRDefault="00F10B81" w:rsidP="00144328">
            <w:pPr>
              <w:spacing w:after="0" w:line="360" w:lineRule="auto"/>
              <w:rPr>
                <w:rFonts w:ascii="Times New Roman" w:hAnsi="Times New Roman" w:cs="Times New Roman"/>
              </w:rPr>
            </w:pPr>
            <w:r w:rsidRPr="00DE75FA">
              <w:rPr>
                <w:rFonts w:ascii="Times New Roman" w:eastAsia="Times New Roman" w:hAnsi="Times New Roman" w:cs="Times New Roman"/>
                <w:b/>
                <w:i/>
                <w:sz w:val="24"/>
              </w:rPr>
              <w:t>Exit Conditions</w:t>
            </w:r>
          </w:p>
        </w:tc>
        <w:tc>
          <w:tcPr>
            <w:tcW w:w="5850" w:type="dxa"/>
            <w:shd w:val="clear" w:color="auto" w:fill="BDD6EE"/>
            <w:tcMar>
              <w:top w:w="100" w:type="dxa"/>
              <w:left w:w="115" w:type="dxa"/>
              <w:bottom w:w="100" w:type="dxa"/>
              <w:right w:w="115" w:type="dxa"/>
            </w:tcMar>
          </w:tcPr>
          <w:p w:rsidR="00F10B81" w:rsidRPr="004C2E8A" w:rsidRDefault="00F10B81" w:rsidP="00C91381">
            <w:pPr>
              <w:pStyle w:val="ListParagraph"/>
              <w:numPr>
                <w:ilvl w:val="0"/>
                <w:numId w:val="80"/>
              </w:numPr>
              <w:jc w:val="left"/>
              <w:rPr>
                <w:rFonts w:ascii="Times New Roman" w:eastAsiaTheme="minorHAnsi" w:hAnsi="Times New Roman" w:cs="Times New Roman"/>
              </w:rPr>
            </w:pPr>
            <w:r>
              <w:rPr>
                <w:rFonts w:ascii="Times New Roman" w:hAnsi="Times New Roman" w:cs="Times New Roman"/>
              </w:rPr>
              <w:t>Student successfully submitted virtual machine request.</w:t>
            </w:r>
          </w:p>
        </w:tc>
      </w:tr>
      <w:tr w:rsidR="00F10B81" w:rsidRPr="004D4ABE" w:rsidTr="00144328">
        <w:trPr>
          <w:trHeight w:val="1312"/>
        </w:trPr>
        <w:tc>
          <w:tcPr>
            <w:tcW w:w="3708" w:type="dxa"/>
            <w:shd w:val="clear" w:color="auto" w:fill="auto"/>
            <w:tcMar>
              <w:top w:w="100" w:type="dxa"/>
              <w:left w:w="115" w:type="dxa"/>
              <w:bottom w:w="100" w:type="dxa"/>
              <w:right w:w="115" w:type="dxa"/>
            </w:tcMar>
          </w:tcPr>
          <w:p w:rsidR="00F10B81" w:rsidRPr="00DE75FA" w:rsidRDefault="00F10B81" w:rsidP="00144328">
            <w:pPr>
              <w:spacing w:after="0" w:line="360" w:lineRule="auto"/>
              <w:rPr>
                <w:rFonts w:ascii="Times New Roman" w:eastAsia="Times New Roman" w:hAnsi="Times New Roman" w:cs="Times New Roman"/>
                <w:b/>
                <w:i/>
                <w:sz w:val="24"/>
              </w:rPr>
            </w:pPr>
            <w:r w:rsidRPr="008F00D6">
              <w:rPr>
                <w:rFonts w:eastAsia="Times New Roman" w:cs="Times New Roman"/>
                <w:b/>
                <w:i/>
                <w:sz w:val="24"/>
              </w:rPr>
              <w:t>Exceptions</w:t>
            </w:r>
          </w:p>
        </w:tc>
        <w:tc>
          <w:tcPr>
            <w:tcW w:w="5850" w:type="dxa"/>
            <w:shd w:val="clear" w:color="auto" w:fill="auto"/>
            <w:tcMar>
              <w:top w:w="100" w:type="dxa"/>
              <w:left w:w="115" w:type="dxa"/>
              <w:bottom w:w="100" w:type="dxa"/>
              <w:right w:w="115" w:type="dxa"/>
            </w:tcMar>
          </w:tcPr>
          <w:p w:rsidR="00F10B81" w:rsidRDefault="00F10B81" w:rsidP="00C91381">
            <w:pPr>
              <w:pStyle w:val="ListParagraph"/>
              <w:numPr>
                <w:ilvl w:val="0"/>
                <w:numId w:val="81"/>
              </w:numPr>
              <w:jc w:val="left"/>
              <w:rPr>
                <w:rFonts w:eastAsiaTheme="minorHAnsi"/>
              </w:rPr>
            </w:pPr>
            <w:r>
              <w:rPr>
                <w:rFonts w:eastAsiaTheme="minorHAnsi"/>
              </w:rPr>
              <w:t xml:space="preserve">If current day is under deadline and student attempts to access/hack into VM – Request page, system denies student’s access to VM-Request page and prompts warning message. </w:t>
            </w:r>
          </w:p>
          <w:p w:rsidR="00F10B81" w:rsidRPr="004D4ABE" w:rsidRDefault="00F10B81" w:rsidP="00C91381">
            <w:pPr>
              <w:pStyle w:val="ListParagraph"/>
              <w:numPr>
                <w:ilvl w:val="0"/>
                <w:numId w:val="81"/>
              </w:numPr>
              <w:jc w:val="left"/>
              <w:rPr>
                <w:rFonts w:eastAsiaTheme="minorHAnsi"/>
              </w:rPr>
            </w:pPr>
            <w:r>
              <w:rPr>
                <w:rFonts w:eastAsiaTheme="minorHAnsi"/>
              </w:rPr>
              <w:t xml:space="preserve">If student inputs in fields </w:t>
            </w:r>
            <w:r>
              <w:t>amount of RAM, storage amount and number of virtual machines a non-numerical value. System prompts error message.</w:t>
            </w:r>
          </w:p>
        </w:tc>
      </w:tr>
    </w:tbl>
    <w:p w:rsidR="00F10B81" w:rsidRDefault="00F10B81" w:rsidP="00F10B81"/>
    <w:p w:rsidR="00F10B81" w:rsidRDefault="00F10B81" w:rsidP="00F10B81"/>
    <w:p w:rsidR="00F10B81" w:rsidRDefault="00F10B81" w:rsidP="00F10B81">
      <w:pPr>
        <w:rPr>
          <w:noProof/>
        </w:rPr>
      </w:pPr>
    </w:p>
    <w:p w:rsidR="00F10B81" w:rsidRDefault="00F10B81" w:rsidP="00F10B81">
      <w:pPr>
        <w:rPr>
          <w:noProof/>
        </w:rPr>
      </w:pPr>
    </w:p>
    <w:tbl>
      <w:tblPr>
        <w:tblW w:w="9558" w:type="dxa"/>
        <w:tblInd w:w="105" w:type="dxa"/>
        <w:tblBorders>
          <w:top w:val="single" w:sz="4" w:space="0" w:color="4472C4"/>
          <w:left w:val="single" w:sz="4" w:space="0" w:color="4472C4"/>
          <w:bottom w:val="single" w:sz="4" w:space="0" w:color="4472C4"/>
          <w:right w:val="single" w:sz="4" w:space="0" w:color="4472C4"/>
          <w:insideH w:val="single" w:sz="4" w:space="0" w:color="4472C4"/>
          <w:insideV w:val="single" w:sz="4" w:space="0" w:color="4472C4"/>
        </w:tblBorders>
        <w:tblLayout w:type="fixed"/>
        <w:tblCellMar>
          <w:left w:w="10" w:type="dxa"/>
          <w:right w:w="10" w:type="dxa"/>
        </w:tblCellMar>
        <w:tblLook w:val="04A0" w:firstRow="1" w:lastRow="0" w:firstColumn="1" w:lastColumn="0" w:noHBand="0" w:noVBand="1"/>
      </w:tblPr>
      <w:tblGrid>
        <w:gridCol w:w="3708"/>
        <w:gridCol w:w="5850"/>
      </w:tblGrid>
      <w:tr w:rsidR="00F10B81" w:rsidRPr="00B42D5C" w:rsidTr="00144328">
        <w:tc>
          <w:tcPr>
            <w:tcW w:w="3708" w:type="dxa"/>
            <w:tcMar>
              <w:top w:w="100" w:type="dxa"/>
              <w:left w:w="115" w:type="dxa"/>
              <w:bottom w:w="100" w:type="dxa"/>
              <w:right w:w="115" w:type="dxa"/>
            </w:tcMar>
          </w:tcPr>
          <w:p w:rsidR="00F10B81" w:rsidRPr="00B42D5C" w:rsidRDefault="00F10B81" w:rsidP="00144328">
            <w:pPr>
              <w:spacing w:after="0" w:line="360" w:lineRule="auto"/>
              <w:rPr>
                <w:rFonts w:ascii="Times New Roman" w:hAnsi="Times New Roman" w:cs="Times New Roman"/>
                <w:sz w:val="24"/>
                <w:szCs w:val="24"/>
              </w:rPr>
            </w:pPr>
            <w:r w:rsidRPr="00B42D5C">
              <w:rPr>
                <w:rFonts w:ascii="Times New Roman" w:eastAsia="Times New Roman" w:hAnsi="Times New Roman" w:cs="Times New Roman"/>
                <w:b/>
                <w:i/>
                <w:sz w:val="24"/>
                <w:szCs w:val="24"/>
              </w:rPr>
              <w:t xml:space="preserve">Use Case Name </w:t>
            </w:r>
            <w:r>
              <w:rPr>
                <w:rFonts w:ascii="Times New Roman" w:eastAsia="Times New Roman" w:hAnsi="Times New Roman" w:cs="Times New Roman"/>
                <w:b/>
                <w:sz w:val="24"/>
                <w:szCs w:val="24"/>
              </w:rPr>
              <w:t>(SPW5_109</w:t>
            </w:r>
            <w:r w:rsidRPr="00B42D5C">
              <w:rPr>
                <w:rFonts w:ascii="Times New Roman" w:eastAsia="Times New Roman" w:hAnsi="Times New Roman" w:cs="Times New Roman"/>
                <w:b/>
                <w:sz w:val="24"/>
                <w:szCs w:val="24"/>
              </w:rPr>
              <w:t>)</w:t>
            </w:r>
          </w:p>
        </w:tc>
        <w:tc>
          <w:tcPr>
            <w:tcW w:w="5850" w:type="dxa"/>
            <w:tcMar>
              <w:top w:w="100" w:type="dxa"/>
              <w:left w:w="115" w:type="dxa"/>
              <w:bottom w:w="100" w:type="dxa"/>
              <w:right w:w="115" w:type="dxa"/>
            </w:tcMar>
          </w:tcPr>
          <w:p w:rsidR="00F10B81" w:rsidRPr="00B42D5C" w:rsidRDefault="00F10B81" w:rsidP="00144328">
            <w:pPr>
              <w:shd w:val="clear" w:color="auto" w:fill="FFFFFF"/>
              <w:spacing w:after="0" w:line="240" w:lineRule="auto"/>
              <w:jc w:val="left"/>
              <w:outlineLvl w:val="0"/>
              <w:rPr>
                <w:rFonts w:ascii="Times New Roman" w:eastAsia="Times New Roman" w:hAnsi="Times New Roman" w:cs="Times New Roman"/>
                <w:b/>
                <w:color w:val="000000"/>
                <w:kern w:val="36"/>
                <w:sz w:val="24"/>
                <w:szCs w:val="24"/>
              </w:rPr>
            </w:pPr>
            <w:r w:rsidRPr="00B42D5C">
              <w:rPr>
                <w:rFonts w:ascii="Times New Roman" w:eastAsia="Times New Roman" w:hAnsi="Times New Roman" w:cs="Times New Roman"/>
                <w:b/>
                <w:color w:val="000000"/>
                <w:kern w:val="36"/>
                <w:sz w:val="24"/>
                <w:szCs w:val="24"/>
              </w:rPr>
              <w:t>Modify Virtual Machine</w:t>
            </w:r>
            <w:r>
              <w:rPr>
                <w:rFonts w:ascii="Times New Roman" w:eastAsia="Times New Roman" w:hAnsi="Times New Roman" w:cs="Times New Roman"/>
                <w:b/>
                <w:color w:val="000000"/>
                <w:kern w:val="36"/>
                <w:sz w:val="24"/>
                <w:szCs w:val="24"/>
              </w:rPr>
              <w:t xml:space="preserve"> Request</w:t>
            </w:r>
          </w:p>
        </w:tc>
      </w:tr>
      <w:tr w:rsidR="00F10B81" w:rsidRPr="00DE75FA" w:rsidTr="00144328">
        <w:tc>
          <w:tcPr>
            <w:tcW w:w="3708" w:type="dxa"/>
            <w:shd w:val="clear" w:color="auto" w:fill="B8CCE4" w:themeFill="accent1" w:themeFillTint="66"/>
            <w:tcMar>
              <w:top w:w="100" w:type="dxa"/>
              <w:left w:w="115" w:type="dxa"/>
              <w:bottom w:w="100" w:type="dxa"/>
              <w:right w:w="115" w:type="dxa"/>
            </w:tcMar>
          </w:tcPr>
          <w:p w:rsidR="00F10B81" w:rsidRPr="00DE75FA" w:rsidRDefault="00F10B81" w:rsidP="00144328">
            <w:pPr>
              <w:spacing w:after="0" w:line="360" w:lineRule="auto"/>
              <w:rPr>
                <w:rFonts w:ascii="Times New Roman" w:hAnsi="Times New Roman" w:cs="Times New Roman"/>
              </w:rPr>
            </w:pPr>
            <w:r w:rsidRPr="00DE75FA">
              <w:rPr>
                <w:rFonts w:ascii="Times New Roman" w:eastAsia="Times New Roman" w:hAnsi="Times New Roman" w:cs="Times New Roman"/>
                <w:b/>
                <w:i/>
                <w:sz w:val="24"/>
              </w:rPr>
              <w:t>Participating Actor</w:t>
            </w:r>
          </w:p>
        </w:tc>
        <w:tc>
          <w:tcPr>
            <w:tcW w:w="5850" w:type="dxa"/>
            <w:shd w:val="clear" w:color="auto" w:fill="B8CCE4" w:themeFill="accent1" w:themeFillTint="66"/>
            <w:tcMar>
              <w:top w:w="100" w:type="dxa"/>
              <w:left w:w="115" w:type="dxa"/>
              <w:bottom w:w="100" w:type="dxa"/>
              <w:right w:w="115" w:type="dxa"/>
            </w:tcMar>
          </w:tcPr>
          <w:p w:rsidR="00F10B81" w:rsidRPr="00DE75FA" w:rsidRDefault="00F10B81" w:rsidP="00144328">
            <w:pPr>
              <w:spacing w:after="0" w:line="360" w:lineRule="auto"/>
              <w:rPr>
                <w:rFonts w:ascii="Times New Roman" w:hAnsi="Times New Roman" w:cs="Times New Roman"/>
              </w:rPr>
            </w:pPr>
            <w:r>
              <w:rPr>
                <w:rFonts w:ascii="Times New Roman" w:eastAsia="Times New Roman" w:hAnsi="Times New Roman" w:cs="Times New Roman"/>
                <w:sz w:val="24"/>
              </w:rPr>
              <w:t>Head professor, email system</w:t>
            </w:r>
          </w:p>
        </w:tc>
      </w:tr>
      <w:tr w:rsidR="00F10B81" w:rsidRPr="00B42D5C" w:rsidTr="00144328">
        <w:tc>
          <w:tcPr>
            <w:tcW w:w="3708" w:type="dxa"/>
            <w:tcMar>
              <w:top w:w="100" w:type="dxa"/>
              <w:left w:w="115" w:type="dxa"/>
              <w:bottom w:w="100" w:type="dxa"/>
              <w:right w:w="115" w:type="dxa"/>
            </w:tcMar>
          </w:tcPr>
          <w:p w:rsidR="00F10B81" w:rsidRPr="00B42D5C" w:rsidRDefault="00F10B81" w:rsidP="00C91381">
            <w:pPr>
              <w:pStyle w:val="NormalWeb"/>
              <w:numPr>
                <w:ilvl w:val="0"/>
                <w:numId w:val="85"/>
              </w:numPr>
              <w:spacing w:before="0" w:beforeAutospacing="0" w:after="150" w:afterAutospacing="0" w:line="294" w:lineRule="atLeast"/>
              <w:ind w:left="150"/>
              <w:rPr>
                <w:rFonts w:ascii="Arial" w:hAnsi="Arial" w:cs="Arial"/>
                <w:color w:val="000000"/>
                <w:sz w:val="21"/>
                <w:szCs w:val="21"/>
              </w:rPr>
            </w:pPr>
            <w:r>
              <w:rPr>
                <w:b/>
                <w:i/>
              </w:rPr>
              <w:t xml:space="preserve">User Story </w:t>
            </w:r>
            <w:r>
              <w:rPr>
                <w:b/>
              </w:rPr>
              <w:t>#146</w:t>
            </w:r>
          </w:p>
        </w:tc>
        <w:tc>
          <w:tcPr>
            <w:tcW w:w="5850" w:type="dxa"/>
            <w:tcMar>
              <w:top w:w="100" w:type="dxa"/>
              <w:left w:w="115" w:type="dxa"/>
              <w:bottom w:w="100" w:type="dxa"/>
              <w:right w:w="115" w:type="dxa"/>
            </w:tcMar>
          </w:tcPr>
          <w:p w:rsidR="00F10B81" w:rsidRPr="00B42D5C" w:rsidRDefault="00F10B81" w:rsidP="00144328">
            <w:pPr>
              <w:shd w:val="clear" w:color="auto" w:fill="FFFFFF"/>
              <w:spacing w:after="150" w:line="294" w:lineRule="atLeast"/>
              <w:jc w:val="left"/>
              <w:rPr>
                <w:rFonts w:ascii="Arial" w:eastAsia="Times New Roman" w:hAnsi="Arial" w:cs="Arial"/>
                <w:color w:val="000000"/>
                <w:sz w:val="21"/>
                <w:szCs w:val="21"/>
              </w:rPr>
            </w:pPr>
            <w:r w:rsidRPr="00B42D5C">
              <w:rPr>
                <w:rFonts w:ascii="Arial" w:eastAsia="Times New Roman" w:hAnsi="Arial" w:cs="Arial"/>
                <w:color w:val="000000"/>
                <w:sz w:val="21"/>
                <w:szCs w:val="21"/>
              </w:rPr>
              <w:t>As a head professor, I want to ch</w:t>
            </w:r>
            <w:r>
              <w:rPr>
                <w:rFonts w:ascii="Arial" w:eastAsia="Times New Roman" w:hAnsi="Arial" w:cs="Arial"/>
                <w:color w:val="000000"/>
                <w:sz w:val="21"/>
                <w:szCs w:val="21"/>
              </w:rPr>
              <w:t>eck the virtual machine</w:t>
            </w:r>
            <w:r w:rsidRPr="00B42D5C">
              <w:rPr>
                <w:rFonts w:ascii="Arial" w:eastAsia="Times New Roman" w:hAnsi="Arial" w:cs="Arial"/>
                <w:color w:val="000000"/>
                <w:sz w:val="21"/>
                <w:szCs w:val="21"/>
              </w:rPr>
              <w:t> settings requested by student</w:t>
            </w:r>
            <w:r>
              <w:rPr>
                <w:rFonts w:ascii="Arial" w:eastAsia="Times New Roman" w:hAnsi="Arial" w:cs="Arial"/>
                <w:color w:val="000000"/>
                <w:sz w:val="21"/>
                <w:szCs w:val="21"/>
              </w:rPr>
              <w:t>s</w:t>
            </w:r>
            <w:r w:rsidRPr="00B42D5C">
              <w:rPr>
                <w:rFonts w:ascii="Arial" w:eastAsia="Times New Roman" w:hAnsi="Arial" w:cs="Arial"/>
                <w:color w:val="000000"/>
                <w:sz w:val="21"/>
                <w:szCs w:val="21"/>
              </w:rPr>
              <w:t xml:space="preserve">, so I can change </w:t>
            </w:r>
            <w:r>
              <w:rPr>
                <w:rFonts w:ascii="Arial" w:eastAsia="Times New Roman" w:hAnsi="Arial" w:cs="Arial"/>
                <w:color w:val="000000"/>
                <w:sz w:val="21"/>
                <w:szCs w:val="21"/>
              </w:rPr>
              <w:t xml:space="preserve">the image name, amount of RAM, storage amount and the number of virtual machines if </w:t>
            </w:r>
            <w:r w:rsidRPr="00B42D5C">
              <w:rPr>
                <w:rFonts w:ascii="Arial" w:eastAsia="Times New Roman" w:hAnsi="Arial" w:cs="Arial"/>
                <w:color w:val="000000"/>
                <w:sz w:val="21"/>
                <w:szCs w:val="21"/>
              </w:rPr>
              <w:t>needed.</w:t>
            </w:r>
          </w:p>
        </w:tc>
      </w:tr>
      <w:tr w:rsidR="00F10B81" w:rsidRPr="00B42D5C" w:rsidTr="00144328">
        <w:tc>
          <w:tcPr>
            <w:tcW w:w="3708" w:type="dxa"/>
            <w:tcMar>
              <w:top w:w="100" w:type="dxa"/>
              <w:left w:w="115" w:type="dxa"/>
              <w:bottom w:w="100" w:type="dxa"/>
              <w:right w:w="115" w:type="dxa"/>
            </w:tcMar>
          </w:tcPr>
          <w:p w:rsidR="00F10B81" w:rsidRPr="00DE75FA" w:rsidRDefault="00F10B81" w:rsidP="00144328">
            <w:pPr>
              <w:spacing w:after="0" w:line="360" w:lineRule="auto"/>
              <w:rPr>
                <w:rFonts w:ascii="Times New Roman" w:hAnsi="Times New Roman" w:cs="Times New Roman"/>
              </w:rPr>
            </w:pPr>
            <w:r w:rsidRPr="00DE75FA">
              <w:rPr>
                <w:rFonts w:ascii="Times New Roman" w:eastAsia="Times New Roman" w:hAnsi="Times New Roman" w:cs="Times New Roman"/>
                <w:b/>
                <w:i/>
                <w:sz w:val="24"/>
              </w:rPr>
              <w:t>Entry Conditions</w:t>
            </w:r>
          </w:p>
        </w:tc>
        <w:tc>
          <w:tcPr>
            <w:tcW w:w="5850" w:type="dxa"/>
            <w:tcMar>
              <w:top w:w="100" w:type="dxa"/>
              <w:left w:w="115" w:type="dxa"/>
              <w:bottom w:w="100" w:type="dxa"/>
              <w:right w:w="115" w:type="dxa"/>
            </w:tcMar>
          </w:tcPr>
          <w:p w:rsidR="00F10B81" w:rsidRPr="004C2E8A" w:rsidRDefault="00F10B81" w:rsidP="00C91381">
            <w:pPr>
              <w:pStyle w:val="ListParagraph"/>
              <w:numPr>
                <w:ilvl w:val="0"/>
                <w:numId w:val="67"/>
              </w:numPr>
              <w:jc w:val="left"/>
              <w:rPr>
                <w:rFonts w:eastAsiaTheme="minorHAnsi"/>
              </w:rPr>
            </w:pPr>
            <w:r>
              <w:rPr>
                <w:rFonts w:ascii="Times New Roman" w:eastAsiaTheme="minorHAnsi" w:hAnsi="Times New Roman" w:cs="Times New Roman"/>
              </w:rPr>
              <w:t>Head professor is logged into the system.</w:t>
            </w:r>
          </w:p>
          <w:p w:rsidR="00F10B81" w:rsidRPr="00C37503" w:rsidRDefault="00F10B81" w:rsidP="00C91381">
            <w:pPr>
              <w:pStyle w:val="ListParagraph"/>
              <w:numPr>
                <w:ilvl w:val="0"/>
                <w:numId w:val="67"/>
              </w:numPr>
              <w:jc w:val="left"/>
              <w:rPr>
                <w:rFonts w:eastAsiaTheme="minorHAnsi"/>
              </w:rPr>
            </w:pPr>
            <w:r>
              <w:rPr>
                <w:rFonts w:ascii="Times New Roman" w:eastAsiaTheme="minorHAnsi" w:hAnsi="Times New Roman" w:cs="Times New Roman"/>
              </w:rPr>
              <w:t>Head professor is in vm_requests2 page.</w:t>
            </w:r>
          </w:p>
        </w:tc>
      </w:tr>
      <w:tr w:rsidR="00F10B81" w:rsidRPr="00A40DF2" w:rsidTr="00144328">
        <w:tc>
          <w:tcPr>
            <w:tcW w:w="3708" w:type="dxa"/>
            <w:shd w:val="clear" w:color="auto" w:fill="BDD6EE"/>
            <w:tcMar>
              <w:top w:w="100" w:type="dxa"/>
              <w:left w:w="115" w:type="dxa"/>
              <w:bottom w:w="100" w:type="dxa"/>
              <w:right w:w="115" w:type="dxa"/>
            </w:tcMar>
          </w:tcPr>
          <w:p w:rsidR="00F10B81" w:rsidRPr="00DE75FA" w:rsidRDefault="00F10B81" w:rsidP="00144328">
            <w:pPr>
              <w:spacing w:after="0" w:line="360" w:lineRule="auto"/>
              <w:rPr>
                <w:rFonts w:ascii="Times New Roman" w:hAnsi="Times New Roman" w:cs="Times New Roman"/>
              </w:rPr>
            </w:pPr>
            <w:r w:rsidRPr="00DE75FA">
              <w:rPr>
                <w:rFonts w:ascii="Times New Roman" w:eastAsia="Times New Roman" w:hAnsi="Times New Roman" w:cs="Times New Roman"/>
                <w:b/>
                <w:i/>
                <w:sz w:val="24"/>
              </w:rPr>
              <w:t>Flow of Events</w:t>
            </w:r>
          </w:p>
        </w:tc>
        <w:tc>
          <w:tcPr>
            <w:tcW w:w="5850" w:type="dxa"/>
            <w:shd w:val="clear" w:color="auto" w:fill="BDD6EE"/>
            <w:tcMar>
              <w:top w:w="100" w:type="dxa"/>
              <w:left w:w="115" w:type="dxa"/>
              <w:bottom w:w="100" w:type="dxa"/>
              <w:right w:w="115" w:type="dxa"/>
            </w:tcMar>
          </w:tcPr>
          <w:p w:rsidR="00F10B81" w:rsidRPr="00A40DF2" w:rsidRDefault="00F10B81" w:rsidP="00C91381">
            <w:pPr>
              <w:pStyle w:val="ListParagraph"/>
              <w:numPr>
                <w:ilvl w:val="0"/>
                <w:numId w:val="86"/>
              </w:numPr>
              <w:jc w:val="left"/>
              <w:rPr>
                <w:rFonts w:eastAsiaTheme="minorHAnsi"/>
              </w:rPr>
            </w:pPr>
            <w:r w:rsidRPr="00A40DF2">
              <w:rPr>
                <w:rFonts w:eastAsiaTheme="minorHAnsi"/>
              </w:rPr>
              <w:t xml:space="preserve">Head professor </w:t>
            </w:r>
            <w:r>
              <w:rPr>
                <w:rFonts w:eastAsiaTheme="minorHAnsi"/>
              </w:rPr>
              <w:t xml:space="preserve">modifies a virtual machine request by selecting </w:t>
            </w:r>
            <w:r w:rsidRPr="00A40DF2">
              <w:rPr>
                <w:rFonts w:eastAsiaTheme="minorHAnsi"/>
              </w:rPr>
              <w:t>from drop down menus: the image</w:t>
            </w:r>
            <w:r>
              <w:rPr>
                <w:rFonts w:eastAsiaTheme="minorHAnsi"/>
              </w:rPr>
              <w:t xml:space="preserve"> name</w:t>
            </w:r>
            <w:r w:rsidRPr="00A40DF2">
              <w:rPr>
                <w:rFonts w:eastAsiaTheme="minorHAnsi"/>
              </w:rPr>
              <w:t xml:space="preserve">, </w:t>
            </w:r>
            <w:r>
              <w:rPr>
                <w:rFonts w:eastAsiaTheme="minorHAnsi"/>
              </w:rPr>
              <w:t>the status of the request</w:t>
            </w:r>
            <w:r w:rsidRPr="00A40DF2">
              <w:rPr>
                <w:rFonts w:eastAsiaTheme="minorHAnsi"/>
              </w:rPr>
              <w:t xml:space="preserve"> </w:t>
            </w:r>
            <w:r>
              <w:rPr>
                <w:rFonts w:eastAsiaTheme="minorHAnsi"/>
              </w:rPr>
              <w:t xml:space="preserve">and entering in input fields </w:t>
            </w:r>
            <w:r w:rsidRPr="00A40DF2">
              <w:rPr>
                <w:rFonts w:eastAsiaTheme="minorHAnsi"/>
              </w:rPr>
              <w:lastRenderedPageBreak/>
              <w:t xml:space="preserve">the amount of </w:t>
            </w:r>
            <w:r>
              <w:rPr>
                <w:rFonts w:eastAsiaTheme="minorHAnsi"/>
              </w:rPr>
              <w:t xml:space="preserve">memory RAM, the storage amount and </w:t>
            </w:r>
            <w:r w:rsidRPr="00A40DF2">
              <w:rPr>
                <w:rFonts w:eastAsiaTheme="minorHAnsi"/>
              </w:rPr>
              <w:t>t</w:t>
            </w:r>
            <w:r>
              <w:rPr>
                <w:rFonts w:eastAsiaTheme="minorHAnsi"/>
              </w:rPr>
              <w:t>he number of VMs.</w:t>
            </w:r>
          </w:p>
          <w:p w:rsidR="00F10B81" w:rsidRPr="00A40DF2" w:rsidRDefault="00F10B81" w:rsidP="00C91381">
            <w:pPr>
              <w:pStyle w:val="ListParagraph"/>
              <w:numPr>
                <w:ilvl w:val="0"/>
                <w:numId w:val="86"/>
              </w:numPr>
              <w:jc w:val="left"/>
              <w:rPr>
                <w:rFonts w:eastAsiaTheme="minorHAnsi"/>
              </w:rPr>
            </w:pPr>
            <w:r w:rsidRPr="00A40DF2">
              <w:rPr>
                <w:rFonts w:eastAsiaTheme="minorHAnsi"/>
              </w:rPr>
              <w:t>Sys</w:t>
            </w:r>
            <w:r>
              <w:rPr>
                <w:rFonts w:eastAsiaTheme="minorHAnsi"/>
              </w:rPr>
              <w:t xml:space="preserve">tem displays </w:t>
            </w:r>
            <w:r w:rsidRPr="00A40DF2">
              <w:rPr>
                <w:rFonts w:eastAsiaTheme="minorHAnsi"/>
              </w:rPr>
              <w:t>the selected image name, selected amount of RAM, selected storage amount, selected number of VMs and the status.</w:t>
            </w:r>
          </w:p>
          <w:p w:rsidR="00F10B81" w:rsidRPr="00A40DF2" w:rsidRDefault="00F10B81" w:rsidP="00C91381">
            <w:pPr>
              <w:pStyle w:val="ListParagraph"/>
              <w:numPr>
                <w:ilvl w:val="0"/>
                <w:numId w:val="86"/>
              </w:numPr>
              <w:jc w:val="left"/>
              <w:rPr>
                <w:rFonts w:eastAsiaTheme="minorHAnsi"/>
              </w:rPr>
            </w:pPr>
            <w:r w:rsidRPr="00A40DF2">
              <w:rPr>
                <w:rFonts w:eastAsiaTheme="minorHAnsi"/>
              </w:rPr>
              <w:t>Head professor clicks on “Submit” button.</w:t>
            </w:r>
          </w:p>
          <w:p w:rsidR="00F10B81" w:rsidRPr="00A40DF2" w:rsidRDefault="00F10B81" w:rsidP="00C91381">
            <w:pPr>
              <w:pStyle w:val="ListParagraph"/>
              <w:numPr>
                <w:ilvl w:val="0"/>
                <w:numId w:val="86"/>
              </w:numPr>
              <w:jc w:val="left"/>
              <w:rPr>
                <w:rFonts w:eastAsiaTheme="minorHAnsi"/>
              </w:rPr>
            </w:pPr>
            <w:r>
              <w:rPr>
                <w:rFonts w:eastAsiaTheme="minorHAnsi"/>
              </w:rPr>
              <w:t>System updates virtual machine</w:t>
            </w:r>
            <w:r w:rsidRPr="00A40DF2">
              <w:rPr>
                <w:rFonts w:eastAsiaTheme="minorHAnsi"/>
              </w:rPr>
              <w:t xml:space="preserve"> settings into database and notifies school’s system admin</w:t>
            </w:r>
            <w:r>
              <w:rPr>
                <w:rFonts w:eastAsiaTheme="minorHAnsi"/>
              </w:rPr>
              <w:t xml:space="preserve"> if the status of the request is approved</w:t>
            </w:r>
            <w:r w:rsidRPr="00A40DF2">
              <w:rPr>
                <w:rFonts w:eastAsiaTheme="minorHAnsi"/>
              </w:rPr>
              <w:t>.</w:t>
            </w:r>
          </w:p>
        </w:tc>
      </w:tr>
      <w:tr w:rsidR="00F10B81" w:rsidRPr="00F066EA" w:rsidTr="00144328">
        <w:tc>
          <w:tcPr>
            <w:tcW w:w="3708" w:type="dxa"/>
            <w:tcMar>
              <w:top w:w="100" w:type="dxa"/>
              <w:left w:w="115" w:type="dxa"/>
              <w:bottom w:w="100" w:type="dxa"/>
              <w:right w:w="115" w:type="dxa"/>
            </w:tcMar>
          </w:tcPr>
          <w:p w:rsidR="00F10B81" w:rsidRPr="00DE75FA" w:rsidRDefault="00F10B81" w:rsidP="00144328">
            <w:pPr>
              <w:spacing w:after="0" w:line="360" w:lineRule="auto"/>
              <w:rPr>
                <w:rFonts w:ascii="Times New Roman" w:hAnsi="Times New Roman" w:cs="Times New Roman"/>
              </w:rPr>
            </w:pPr>
            <w:r w:rsidRPr="00DE75FA">
              <w:rPr>
                <w:rFonts w:ascii="Times New Roman" w:eastAsia="Times New Roman" w:hAnsi="Times New Roman" w:cs="Times New Roman"/>
                <w:b/>
                <w:i/>
                <w:sz w:val="24"/>
              </w:rPr>
              <w:lastRenderedPageBreak/>
              <w:t>Alternative Flows</w:t>
            </w:r>
          </w:p>
        </w:tc>
        <w:tc>
          <w:tcPr>
            <w:tcW w:w="5850" w:type="dxa"/>
            <w:tcMar>
              <w:top w:w="100" w:type="dxa"/>
              <w:left w:w="115" w:type="dxa"/>
              <w:bottom w:w="100" w:type="dxa"/>
              <w:right w:w="115" w:type="dxa"/>
            </w:tcMar>
          </w:tcPr>
          <w:p w:rsidR="00F10B81" w:rsidRPr="00F066EA" w:rsidRDefault="00F10B81" w:rsidP="00C91381">
            <w:pPr>
              <w:pStyle w:val="ListParagraph"/>
              <w:numPr>
                <w:ilvl w:val="0"/>
                <w:numId w:val="81"/>
              </w:numPr>
              <w:spacing w:line="256" w:lineRule="auto"/>
              <w:jc w:val="left"/>
              <w:rPr>
                <w:rFonts w:ascii="Times New Roman" w:eastAsiaTheme="minorHAnsi" w:hAnsi="Times New Roman" w:cs="Times New Roman"/>
              </w:rPr>
            </w:pPr>
            <w:r>
              <w:rPr>
                <w:rFonts w:eastAsiaTheme="minorHAnsi"/>
              </w:rPr>
              <w:t xml:space="preserve">{From step 3} </w:t>
            </w:r>
            <w:r>
              <w:rPr>
                <w:rFonts w:ascii="Times New Roman" w:eastAsiaTheme="minorHAnsi" w:hAnsi="Times New Roman" w:cs="Times New Roman"/>
              </w:rPr>
              <w:t xml:space="preserve">Head professor modifies virtual machine </w:t>
            </w:r>
            <w:r w:rsidRPr="00F066EA">
              <w:rPr>
                <w:rFonts w:ascii="Times New Roman" w:eastAsiaTheme="minorHAnsi" w:hAnsi="Times New Roman" w:cs="Times New Roman"/>
              </w:rPr>
              <w:t>request’s settings but does not click on submit button and navigates into a different page. System consider</w:t>
            </w:r>
            <w:r>
              <w:rPr>
                <w:rFonts w:ascii="Times New Roman" w:eastAsiaTheme="minorHAnsi" w:hAnsi="Times New Roman" w:cs="Times New Roman"/>
              </w:rPr>
              <w:t>s</w:t>
            </w:r>
            <w:r w:rsidRPr="00F066EA">
              <w:rPr>
                <w:rFonts w:ascii="Times New Roman" w:eastAsiaTheme="minorHAnsi" w:hAnsi="Times New Roman" w:cs="Times New Roman"/>
              </w:rPr>
              <w:t xml:space="preserve"> request invalid and it is destroyed.</w:t>
            </w:r>
          </w:p>
        </w:tc>
      </w:tr>
      <w:tr w:rsidR="00F10B81" w:rsidRPr="00453CF3" w:rsidTr="00144328">
        <w:trPr>
          <w:trHeight w:val="583"/>
        </w:trPr>
        <w:tc>
          <w:tcPr>
            <w:tcW w:w="3708" w:type="dxa"/>
            <w:tcMar>
              <w:top w:w="100" w:type="dxa"/>
              <w:left w:w="115" w:type="dxa"/>
              <w:bottom w:w="100" w:type="dxa"/>
              <w:right w:w="115" w:type="dxa"/>
            </w:tcMar>
          </w:tcPr>
          <w:p w:rsidR="00F10B81" w:rsidRPr="00DE75FA" w:rsidRDefault="00F10B81" w:rsidP="00144328">
            <w:pPr>
              <w:spacing w:after="0" w:line="360" w:lineRule="auto"/>
              <w:rPr>
                <w:rFonts w:ascii="Times New Roman" w:hAnsi="Times New Roman" w:cs="Times New Roman"/>
              </w:rPr>
            </w:pPr>
            <w:r w:rsidRPr="00DE75FA">
              <w:rPr>
                <w:rFonts w:ascii="Times New Roman" w:eastAsia="Times New Roman" w:hAnsi="Times New Roman" w:cs="Times New Roman"/>
                <w:b/>
                <w:i/>
                <w:sz w:val="24"/>
              </w:rPr>
              <w:t>Exit Conditions</w:t>
            </w:r>
          </w:p>
        </w:tc>
        <w:tc>
          <w:tcPr>
            <w:tcW w:w="5850" w:type="dxa"/>
            <w:tcMar>
              <w:top w:w="100" w:type="dxa"/>
              <w:left w:w="115" w:type="dxa"/>
              <w:bottom w:w="100" w:type="dxa"/>
              <w:right w:w="115" w:type="dxa"/>
            </w:tcMar>
          </w:tcPr>
          <w:p w:rsidR="00F10B81" w:rsidRPr="00453CF3" w:rsidRDefault="00F10B81" w:rsidP="00C91381">
            <w:pPr>
              <w:pStyle w:val="ListParagraph"/>
              <w:numPr>
                <w:ilvl w:val="0"/>
                <w:numId w:val="80"/>
              </w:numPr>
              <w:jc w:val="left"/>
              <w:rPr>
                <w:rFonts w:ascii="Times New Roman" w:eastAsiaTheme="minorHAnsi" w:hAnsi="Times New Roman" w:cs="Times New Roman"/>
              </w:rPr>
            </w:pPr>
            <w:r w:rsidRPr="00453CF3">
              <w:rPr>
                <w:rFonts w:ascii="Times New Roman" w:hAnsi="Times New Roman" w:cs="Times New Roman"/>
              </w:rPr>
              <w:t xml:space="preserve"> </w:t>
            </w:r>
            <w:r>
              <w:rPr>
                <w:rFonts w:ascii="Times New Roman" w:hAnsi="Times New Roman" w:cs="Times New Roman"/>
              </w:rPr>
              <w:t xml:space="preserve">Head professor successfully modified virtual machine request. </w:t>
            </w:r>
          </w:p>
        </w:tc>
      </w:tr>
      <w:tr w:rsidR="00F10B81" w:rsidRPr="004C2E8A" w:rsidTr="00144328">
        <w:tc>
          <w:tcPr>
            <w:tcW w:w="3708" w:type="dxa"/>
            <w:shd w:val="clear" w:color="auto" w:fill="BDD6EE"/>
            <w:tcMar>
              <w:top w:w="100" w:type="dxa"/>
              <w:left w:w="115" w:type="dxa"/>
              <w:bottom w:w="100" w:type="dxa"/>
              <w:right w:w="115" w:type="dxa"/>
            </w:tcMar>
          </w:tcPr>
          <w:p w:rsidR="00F10B81" w:rsidRPr="00DE75FA" w:rsidRDefault="00F10B81" w:rsidP="00144328">
            <w:pPr>
              <w:spacing w:after="0" w:line="360" w:lineRule="auto"/>
              <w:rPr>
                <w:rFonts w:ascii="Times New Roman" w:eastAsia="Times New Roman" w:hAnsi="Times New Roman" w:cs="Times New Roman"/>
                <w:b/>
                <w:i/>
                <w:sz w:val="24"/>
              </w:rPr>
            </w:pPr>
            <w:r w:rsidRPr="008F00D6">
              <w:rPr>
                <w:rFonts w:eastAsia="Times New Roman" w:cs="Times New Roman"/>
                <w:b/>
                <w:i/>
                <w:sz w:val="24"/>
              </w:rPr>
              <w:t>Exceptions</w:t>
            </w:r>
          </w:p>
        </w:tc>
        <w:tc>
          <w:tcPr>
            <w:tcW w:w="5850" w:type="dxa"/>
            <w:shd w:val="clear" w:color="auto" w:fill="BDD6EE"/>
            <w:tcMar>
              <w:top w:w="100" w:type="dxa"/>
              <w:left w:w="115" w:type="dxa"/>
              <w:bottom w:w="100" w:type="dxa"/>
              <w:right w:w="115" w:type="dxa"/>
            </w:tcMar>
          </w:tcPr>
          <w:p w:rsidR="00F10B81" w:rsidRDefault="00F10B81" w:rsidP="00C91381">
            <w:pPr>
              <w:pStyle w:val="ListParagraph"/>
              <w:numPr>
                <w:ilvl w:val="0"/>
                <w:numId w:val="81"/>
              </w:numPr>
              <w:jc w:val="left"/>
              <w:rPr>
                <w:rFonts w:eastAsiaTheme="minorHAnsi"/>
              </w:rPr>
            </w:pPr>
            <w:r>
              <w:rPr>
                <w:rFonts w:eastAsiaTheme="minorHAnsi"/>
              </w:rPr>
              <w:t xml:space="preserve">If email notification input field is empty, system alerts with an error message. </w:t>
            </w:r>
          </w:p>
          <w:p w:rsidR="00F10B81" w:rsidRDefault="00F10B81" w:rsidP="00C91381">
            <w:pPr>
              <w:pStyle w:val="ListParagraph"/>
              <w:numPr>
                <w:ilvl w:val="0"/>
                <w:numId w:val="81"/>
              </w:numPr>
              <w:jc w:val="left"/>
              <w:rPr>
                <w:rFonts w:eastAsiaTheme="minorHAnsi"/>
              </w:rPr>
            </w:pPr>
            <w:r>
              <w:rPr>
                <w:rFonts w:eastAsiaTheme="minorHAnsi"/>
              </w:rPr>
              <w:t>If an invalid email address is used, system alerts with error message.</w:t>
            </w:r>
          </w:p>
          <w:p w:rsidR="00F10B81" w:rsidRPr="004C2E8A" w:rsidRDefault="00F10B81" w:rsidP="00C91381">
            <w:pPr>
              <w:pStyle w:val="ListParagraph"/>
              <w:numPr>
                <w:ilvl w:val="0"/>
                <w:numId w:val="81"/>
              </w:numPr>
              <w:jc w:val="left"/>
              <w:rPr>
                <w:rFonts w:eastAsiaTheme="minorHAnsi"/>
              </w:rPr>
            </w:pPr>
            <w:r>
              <w:rPr>
                <w:rFonts w:eastAsiaTheme="minorHAnsi"/>
              </w:rPr>
              <w:t xml:space="preserve">If head professor inputs in fields </w:t>
            </w:r>
            <w:r>
              <w:t>amount of RAM, storage amount and number of virtual machines a non-numerical value. System prompts error message.</w:t>
            </w:r>
          </w:p>
        </w:tc>
      </w:tr>
    </w:tbl>
    <w:p w:rsidR="00F10B81" w:rsidRDefault="00F10B81" w:rsidP="00F10B81"/>
    <w:p w:rsidR="00F10B81" w:rsidRDefault="00F10B81" w:rsidP="00F10B81"/>
    <w:p w:rsidR="00F10B81" w:rsidRDefault="00F10B81" w:rsidP="00F10B81"/>
    <w:tbl>
      <w:tblPr>
        <w:tblW w:w="9558" w:type="dxa"/>
        <w:tblInd w:w="105" w:type="dxa"/>
        <w:tblBorders>
          <w:top w:val="single" w:sz="4" w:space="0" w:color="4472C4"/>
          <w:left w:val="single" w:sz="4" w:space="0" w:color="4472C4"/>
          <w:bottom w:val="single" w:sz="4" w:space="0" w:color="4472C4"/>
          <w:right w:val="single" w:sz="4" w:space="0" w:color="4472C4"/>
          <w:insideH w:val="single" w:sz="4" w:space="0" w:color="4472C4"/>
          <w:insideV w:val="single" w:sz="4" w:space="0" w:color="4472C4"/>
        </w:tblBorders>
        <w:tblLayout w:type="fixed"/>
        <w:tblCellMar>
          <w:left w:w="10" w:type="dxa"/>
          <w:right w:w="10" w:type="dxa"/>
        </w:tblCellMar>
        <w:tblLook w:val="04A0" w:firstRow="1" w:lastRow="0" w:firstColumn="1" w:lastColumn="0" w:noHBand="0" w:noVBand="1"/>
      </w:tblPr>
      <w:tblGrid>
        <w:gridCol w:w="3708"/>
        <w:gridCol w:w="5850"/>
      </w:tblGrid>
      <w:tr w:rsidR="00F10B81" w:rsidRPr="00B42D5C" w:rsidTr="00144328">
        <w:tc>
          <w:tcPr>
            <w:tcW w:w="3708" w:type="dxa"/>
            <w:tcMar>
              <w:top w:w="100" w:type="dxa"/>
              <w:left w:w="115" w:type="dxa"/>
              <w:bottom w:w="100" w:type="dxa"/>
              <w:right w:w="115" w:type="dxa"/>
            </w:tcMar>
          </w:tcPr>
          <w:p w:rsidR="00F10B81" w:rsidRPr="00B42D5C" w:rsidRDefault="00F10B81" w:rsidP="00144328">
            <w:pPr>
              <w:spacing w:after="0" w:line="360" w:lineRule="auto"/>
              <w:rPr>
                <w:rFonts w:ascii="Times New Roman" w:hAnsi="Times New Roman" w:cs="Times New Roman"/>
                <w:sz w:val="24"/>
                <w:szCs w:val="24"/>
              </w:rPr>
            </w:pPr>
            <w:r w:rsidRPr="00B42D5C">
              <w:rPr>
                <w:rFonts w:ascii="Times New Roman" w:eastAsia="Times New Roman" w:hAnsi="Times New Roman" w:cs="Times New Roman"/>
                <w:b/>
                <w:i/>
                <w:sz w:val="24"/>
                <w:szCs w:val="24"/>
              </w:rPr>
              <w:t xml:space="preserve">Use Case Name </w:t>
            </w:r>
            <w:r>
              <w:rPr>
                <w:rFonts w:ascii="Times New Roman" w:eastAsia="Times New Roman" w:hAnsi="Times New Roman" w:cs="Times New Roman"/>
                <w:b/>
                <w:sz w:val="24"/>
                <w:szCs w:val="24"/>
              </w:rPr>
              <w:t>(SPW5_110</w:t>
            </w:r>
            <w:r w:rsidRPr="00B42D5C">
              <w:rPr>
                <w:rFonts w:ascii="Times New Roman" w:eastAsia="Times New Roman" w:hAnsi="Times New Roman" w:cs="Times New Roman"/>
                <w:b/>
                <w:sz w:val="24"/>
                <w:szCs w:val="24"/>
              </w:rPr>
              <w:t>)</w:t>
            </w:r>
          </w:p>
        </w:tc>
        <w:tc>
          <w:tcPr>
            <w:tcW w:w="5850" w:type="dxa"/>
            <w:tcMar>
              <w:top w:w="100" w:type="dxa"/>
              <w:left w:w="115" w:type="dxa"/>
              <w:bottom w:w="100" w:type="dxa"/>
              <w:right w:w="115" w:type="dxa"/>
            </w:tcMar>
          </w:tcPr>
          <w:p w:rsidR="00F10B81" w:rsidRPr="00B42D5C" w:rsidRDefault="00F10B81" w:rsidP="00144328">
            <w:pPr>
              <w:shd w:val="clear" w:color="auto" w:fill="FFFFFF"/>
              <w:spacing w:after="0" w:line="240" w:lineRule="auto"/>
              <w:jc w:val="left"/>
              <w:outlineLvl w:val="0"/>
              <w:rPr>
                <w:rFonts w:ascii="Times New Roman" w:eastAsia="Times New Roman" w:hAnsi="Times New Roman" w:cs="Times New Roman"/>
                <w:b/>
                <w:color w:val="000000"/>
                <w:kern w:val="36"/>
                <w:sz w:val="24"/>
                <w:szCs w:val="24"/>
              </w:rPr>
            </w:pPr>
            <w:r>
              <w:rPr>
                <w:rFonts w:ascii="Times New Roman" w:eastAsia="Times New Roman" w:hAnsi="Times New Roman" w:cs="Times New Roman"/>
                <w:b/>
                <w:color w:val="000000"/>
                <w:kern w:val="36"/>
                <w:sz w:val="24"/>
                <w:szCs w:val="24"/>
              </w:rPr>
              <w:t>Notify School’s System Admin</w:t>
            </w:r>
          </w:p>
        </w:tc>
      </w:tr>
      <w:tr w:rsidR="00F10B81" w:rsidRPr="00DE75FA" w:rsidTr="00144328">
        <w:tc>
          <w:tcPr>
            <w:tcW w:w="3708" w:type="dxa"/>
            <w:tcMar>
              <w:top w:w="100" w:type="dxa"/>
              <w:left w:w="115" w:type="dxa"/>
              <w:bottom w:w="100" w:type="dxa"/>
              <w:right w:w="115" w:type="dxa"/>
            </w:tcMar>
          </w:tcPr>
          <w:p w:rsidR="00F10B81" w:rsidRPr="00DE75FA" w:rsidRDefault="00F10B81" w:rsidP="00144328">
            <w:pPr>
              <w:spacing w:after="0" w:line="360" w:lineRule="auto"/>
              <w:rPr>
                <w:rFonts w:ascii="Times New Roman" w:hAnsi="Times New Roman" w:cs="Times New Roman"/>
              </w:rPr>
            </w:pPr>
            <w:r w:rsidRPr="00DE75FA">
              <w:rPr>
                <w:rFonts w:ascii="Times New Roman" w:eastAsia="Times New Roman" w:hAnsi="Times New Roman" w:cs="Times New Roman"/>
                <w:b/>
                <w:i/>
                <w:sz w:val="24"/>
              </w:rPr>
              <w:t>Participating Actor</w:t>
            </w:r>
          </w:p>
        </w:tc>
        <w:tc>
          <w:tcPr>
            <w:tcW w:w="5850" w:type="dxa"/>
            <w:tcMar>
              <w:top w:w="100" w:type="dxa"/>
              <w:left w:w="115" w:type="dxa"/>
              <w:bottom w:w="100" w:type="dxa"/>
              <w:right w:w="115" w:type="dxa"/>
            </w:tcMar>
          </w:tcPr>
          <w:p w:rsidR="00F10B81" w:rsidRPr="00DE75FA" w:rsidRDefault="00F10B81" w:rsidP="00144328">
            <w:pPr>
              <w:spacing w:after="0" w:line="360" w:lineRule="auto"/>
              <w:rPr>
                <w:rFonts w:ascii="Times New Roman" w:hAnsi="Times New Roman" w:cs="Times New Roman"/>
              </w:rPr>
            </w:pPr>
            <w:r>
              <w:rPr>
                <w:rFonts w:ascii="Times New Roman" w:eastAsia="Times New Roman" w:hAnsi="Times New Roman" w:cs="Times New Roman"/>
                <w:sz w:val="24"/>
              </w:rPr>
              <w:t>Head professor, email system</w:t>
            </w:r>
          </w:p>
        </w:tc>
      </w:tr>
      <w:tr w:rsidR="00F10B81" w:rsidRPr="00B42D5C" w:rsidTr="00144328">
        <w:tc>
          <w:tcPr>
            <w:tcW w:w="3708" w:type="dxa"/>
            <w:tcMar>
              <w:top w:w="100" w:type="dxa"/>
              <w:left w:w="115" w:type="dxa"/>
              <w:bottom w:w="100" w:type="dxa"/>
              <w:right w:w="115" w:type="dxa"/>
            </w:tcMar>
          </w:tcPr>
          <w:p w:rsidR="00F10B81" w:rsidRPr="00B42D5C" w:rsidRDefault="00F10B81" w:rsidP="00C91381">
            <w:pPr>
              <w:pStyle w:val="NormalWeb"/>
              <w:numPr>
                <w:ilvl w:val="0"/>
                <w:numId w:val="85"/>
              </w:numPr>
              <w:spacing w:before="0" w:beforeAutospacing="0" w:after="150" w:afterAutospacing="0" w:line="294" w:lineRule="atLeast"/>
              <w:ind w:left="150"/>
              <w:rPr>
                <w:rFonts w:ascii="Arial" w:hAnsi="Arial" w:cs="Arial"/>
                <w:color w:val="000000"/>
                <w:sz w:val="21"/>
                <w:szCs w:val="21"/>
              </w:rPr>
            </w:pPr>
            <w:r>
              <w:rPr>
                <w:b/>
                <w:i/>
              </w:rPr>
              <w:t xml:space="preserve">User Story </w:t>
            </w:r>
            <w:r>
              <w:rPr>
                <w:b/>
              </w:rPr>
              <w:t>#144</w:t>
            </w:r>
          </w:p>
        </w:tc>
        <w:tc>
          <w:tcPr>
            <w:tcW w:w="5850" w:type="dxa"/>
            <w:tcMar>
              <w:top w:w="100" w:type="dxa"/>
              <w:left w:w="115" w:type="dxa"/>
              <w:bottom w:w="100" w:type="dxa"/>
              <w:right w:w="115" w:type="dxa"/>
            </w:tcMar>
          </w:tcPr>
          <w:p w:rsidR="00F10B81" w:rsidRPr="00B42D5C" w:rsidRDefault="00F10B81" w:rsidP="00144328">
            <w:pPr>
              <w:shd w:val="clear" w:color="auto" w:fill="FFFFFF"/>
              <w:spacing w:after="150" w:line="294" w:lineRule="atLeast"/>
              <w:jc w:val="left"/>
              <w:rPr>
                <w:rFonts w:ascii="Arial" w:eastAsia="Times New Roman" w:hAnsi="Arial" w:cs="Arial"/>
                <w:color w:val="000000"/>
                <w:sz w:val="21"/>
                <w:szCs w:val="21"/>
              </w:rPr>
            </w:pPr>
            <w:r w:rsidRPr="00E273D6">
              <w:rPr>
                <w:rFonts w:ascii="Arial" w:eastAsia="Times New Roman" w:hAnsi="Arial" w:cs="Arial"/>
                <w:color w:val="000000"/>
                <w:sz w:val="21"/>
                <w:szCs w:val="21"/>
              </w:rPr>
              <w:t>As a head professor, I want to be able to send email to our school’s system admins from the Senior Project Web Site based on the students’ requests for the vms that I have approved, so I don’t need to go into my email account and do it manually.</w:t>
            </w:r>
          </w:p>
        </w:tc>
      </w:tr>
      <w:tr w:rsidR="00F10B81" w:rsidRPr="00B42D5C" w:rsidTr="00144328">
        <w:tc>
          <w:tcPr>
            <w:tcW w:w="3708" w:type="dxa"/>
            <w:tcMar>
              <w:top w:w="100" w:type="dxa"/>
              <w:left w:w="115" w:type="dxa"/>
              <w:bottom w:w="100" w:type="dxa"/>
              <w:right w:w="115" w:type="dxa"/>
            </w:tcMar>
          </w:tcPr>
          <w:p w:rsidR="00F10B81" w:rsidRDefault="00F10B81" w:rsidP="00C91381">
            <w:pPr>
              <w:pStyle w:val="NormalWeb"/>
              <w:numPr>
                <w:ilvl w:val="0"/>
                <w:numId w:val="85"/>
              </w:numPr>
              <w:spacing w:before="0" w:beforeAutospacing="0" w:after="150" w:afterAutospacing="0" w:line="294" w:lineRule="atLeast"/>
              <w:ind w:left="150"/>
              <w:rPr>
                <w:b/>
                <w:i/>
              </w:rPr>
            </w:pPr>
            <w:r w:rsidRPr="00DE75FA">
              <w:rPr>
                <w:b/>
                <w:i/>
              </w:rPr>
              <w:t>Entry Conditions</w:t>
            </w:r>
          </w:p>
        </w:tc>
        <w:tc>
          <w:tcPr>
            <w:tcW w:w="5850" w:type="dxa"/>
            <w:tcMar>
              <w:top w:w="100" w:type="dxa"/>
              <w:left w:w="115" w:type="dxa"/>
              <w:bottom w:w="100" w:type="dxa"/>
              <w:right w:w="115" w:type="dxa"/>
            </w:tcMar>
          </w:tcPr>
          <w:p w:rsidR="00F10B81" w:rsidRPr="004C2E8A" w:rsidRDefault="00F10B81" w:rsidP="00C91381">
            <w:pPr>
              <w:pStyle w:val="ListParagraph"/>
              <w:numPr>
                <w:ilvl w:val="0"/>
                <w:numId w:val="85"/>
              </w:numPr>
              <w:jc w:val="left"/>
              <w:rPr>
                <w:rFonts w:eastAsiaTheme="minorHAnsi"/>
              </w:rPr>
            </w:pPr>
            <w:r>
              <w:rPr>
                <w:rFonts w:ascii="Times New Roman" w:eastAsiaTheme="minorHAnsi" w:hAnsi="Times New Roman" w:cs="Times New Roman"/>
              </w:rPr>
              <w:t>Head professor is logged into the system</w:t>
            </w:r>
          </w:p>
          <w:p w:rsidR="00F10B81" w:rsidRPr="009A45B0" w:rsidRDefault="00F10B81" w:rsidP="00C91381">
            <w:pPr>
              <w:pStyle w:val="ListParagraph"/>
              <w:numPr>
                <w:ilvl w:val="0"/>
                <w:numId w:val="85"/>
              </w:numPr>
              <w:shd w:val="clear" w:color="auto" w:fill="FFFFFF"/>
              <w:spacing w:after="150" w:line="294" w:lineRule="atLeast"/>
              <w:jc w:val="left"/>
              <w:rPr>
                <w:rFonts w:ascii="Arial" w:eastAsia="Times New Roman" w:hAnsi="Arial" w:cs="Arial"/>
                <w:color w:val="000000"/>
                <w:sz w:val="21"/>
                <w:szCs w:val="21"/>
              </w:rPr>
            </w:pPr>
            <w:r w:rsidRPr="00E273D6">
              <w:rPr>
                <w:rFonts w:ascii="Times New Roman" w:eastAsiaTheme="minorHAnsi" w:hAnsi="Times New Roman" w:cs="Times New Roman"/>
              </w:rPr>
              <w:t xml:space="preserve">Head professor is </w:t>
            </w:r>
            <w:r>
              <w:rPr>
                <w:rFonts w:ascii="Times New Roman" w:eastAsiaTheme="minorHAnsi" w:hAnsi="Times New Roman" w:cs="Times New Roman"/>
              </w:rPr>
              <w:t>vm_r</w:t>
            </w:r>
            <w:r w:rsidRPr="00E273D6">
              <w:rPr>
                <w:rFonts w:ascii="Times New Roman" w:eastAsiaTheme="minorHAnsi" w:hAnsi="Times New Roman" w:cs="Times New Roman"/>
              </w:rPr>
              <w:t>equests</w:t>
            </w:r>
            <w:r>
              <w:rPr>
                <w:rFonts w:ascii="Times New Roman" w:eastAsiaTheme="minorHAnsi" w:hAnsi="Times New Roman" w:cs="Times New Roman"/>
              </w:rPr>
              <w:t>2</w:t>
            </w:r>
            <w:r w:rsidRPr="00E273D6">
              <w:rPr>
                <w:rFonts w:ascii="Times New Roman" w:eastAsiaTheme="minorHAnsi" w:hAnsi="Times New Roman" w:cs="Times New Roman"/>
              </w:rPr>
              <w:t xml:space="preserve"> page</w:t>
            </w:r>
          </w:p>
          <w:p w:rsidR="00F10B81" w:rsidRPr="00E273D6" w:rsidRDefault="00F10B81" w:rsidP="00C91381">
            <w:pPr>
              <w:pStyle w:val="ListParagraph"/>
              <w:numPr>
                <w:ilvl w:val="0"/>
                <w:numId w:val="85"/>
              </w:numPr>
              <w:shd w:val="clear" w:color="auto" w:fill="FFFFFF"/>
              <w:spacing w:after="150" w:line="294" w:lineRule="atLeast"/>
              <w:jc w:val="left"/>
              <w:rPr>
                <w:rFonts w:ascii="Arial" w:eastAsia="Times New Roman" w:hAnsi="Arial" w:cs="Arial"/>
                <w:color w:val="000000"/>
                <w:sz w:val="21"/>
                <w:szCs w:val="21"/>
              </w:rPr>
            </w:pPr>
            <w:r>
              <w:rPr>
                <w:rFonts w:ascii="Times New Roman" w:eastAsiaTheme="minorHAnsi" w:hAnsi="Times New Roman" w:cs="Times New Roman"/>
              </w:rPr>
              <w:lastRenderedPageBreak/>
              <w:t>Head professor has modified virtual machine setting.</w:t>
            </w:r>
          </w:p>
        </w:tc>
      </w:tr>
      <w:tr w:rsidR="00F10B81" w:rsidRPr="00F066EA" w:rsidTr="00144328">
        <w:tc>
          <w:tcPr>
            <w:tcW w:w="3708" w:type="dxa"/>
            <w:shd w:val="clear" w:color="auto" w:fill="BDD6EE"/>
            <w:tcMar>
              <w:top w:w="100" w:type="dxa"/>
              <w:left w:w="115" w:type="dxa"/>
              <w:bottom w:w="100" w:type="dxa"/>
              <w:right w:w="115" w:type="dxa"/>
            </w:tcMar>
          </w:tcPr>
          <w:p w:rsidR="00F10B81" w:rsidRPr="00DE75FA" w:rsidRDefault="00F10B81" w:rsidP="00144328">
            <w:pPr>
              <w:spacing w:after="0" w:line="360" w:lineRule="auto"/>
              <w:rPr>
                <w:rFonts w:ascii="Times New Roman" w:hAnsi="Times New Roman" w:cs="Times New Roman"/>
              </w:rPr>
            </w:pPr>
            <w:r w:rsidRPr="00DE75FA">
              <w:rPr>
                <w:rFonts w:ascii="Times New Roman" w:eastAsia="Times New Roman" w:hAnsi="Times New Roman" w:cs="Times New Roman"/>
                <w:b/>
                <w:i/>
                <w:sz w:val="24"/>
              </w:rPr>
              <w:lastRenderedPageBreak/>
              <w:t>Flow of Events</w:t>
            </w:r>
          </w:p>
        </w:tc>
        <w:tc>
          <w:tcPr>
            <w:tcW w:w="5850" w:type="dxa"/>
            <w:shd w:val="clear" w:color="auto" w:fill="BDD6EE"/>
            <w:tcMar>
              <w:top w:w="100" w:type="dxa"/>
              <w:left w:w="115" w:type="dxa"/>
              <w:bottom w:w="100" w:type="dxa"/>
              <w:right w:w="115" w:type="dxa"/>
            </w:tcMar>
          </w:tcPr>
          <w:p w:rsidR="00F10B81" w:rsidRPr="00A40DF2" w:rsidRDefault="00F10B81" w:rsidP="00C91381">
            <w:pPr>
              <w:pStyle w:val="ListParagraph"/>
              <w:numPr>
                <w:ilvl w:val="0"/>
                <w:numId w:val="87"/>
              </w:numPr>
              <w:jc w:val="left"/>
              <w:rPr>
                <w:rFonts w:eastAsiaTheme="minorHAnsi"/>
              </w:rPr>
            </w:pPr>
            <w:r w:rsidRPr="00A40DF2">
              <w:rPr>
                <w:rFonts w:eastAsiaTheme="minorHAnsi"/>
              </w:rPr>
              <w:t xml:space="preserve">Head professor </w:t>
            </w:r>
            <w:r>
              <w:rPr>
                <w:rFonts w:eastAsiaTheme="minorHAnsi"/>
              </w:rPr>
              <w:t>clicks on drop down menu</w:t>
            </w:r>
            <w:r w:rsidRPr="00A40DF2">
              <w:rPr>
                <w:rFonts w:eastAsiaTheme="minorHAnsi"/>
              </w:rPr>
              <w:t xml:space="preserve"> </w:t>
            </w:r>
            <w:r>
              <w:rPr>
                <w:rFonts w:eastAsiaTheme="minorHAnsi"/>
              </w:rPr>
              <w:t>“Status”.</w:t>
            </w:r>
          </w:p>
          <w:p w:rsidR="00F10B81" w:rsidRDefault="00F10B81" w:rsidP="00C91381">
            <w:pPr>
              <w:pStyle w:val="ListParagraph"/>
              <w:numPr>
                <w:ilvl w:val="0"/>
                <w:numId w:val="87"/>
              </w:numPr>
              <w:jc w:val="left"/>
              <w:rPr>
                <w:rFonts w:eastAsiaTheme="minorHAnsi"/>
              </w:rPr>
            </w:pPr>
            <w:r>
              <w:rPr>
                <w:rFonts w:eastAsiaTheme="minorHAnsi"/>
              </w:rPr>
              <w:t>System displays on the drop down menu the available status for the virtual machine request.</w:t>
            </w:r>
          </w:p>
          <w:p w:rsidR="00F10B81" w:rsidRDefault="00F10B81" w:rsidP="00C91381">
            <w:pPr>
              <w:pStyle w:val="ListParagraph"/>
              <w:numPr>
                <w:ilvl w:val="0"/>
                <w:numId w:val="87"/>
              </w:numPr>
              <w:jc w:val="left"/>
              <w:rPr>
                <w:rFonts w:eastAsiaTheme="minorHAnsi"/>
              </w:rPr>
            </w:pPr>
            <w:r>
              <w:rPr>
                <w:rFonts w:eastAsiaTheme="minorHAnsi"/>
              </w:rPr>
              <w:t>Head professor selects status equal to “APPROVED”.</w:t>
            </w:r>
          </w:p>
          <w:p w:rsidR="00F10B81" w:rsidRDefault="00F10B81" w:rsidP="00C91381">
            <w:pPr>
              <w:pStyle w:val="ListParagraph"/>
              <w:numPr>
                <w:ilvl w:val="0"/>
                <w:numId w:val="87"/>
              </w:numPr>
              <w:jc w:val="left"/>
              <w:rPr>
                <w:rFonts w:eastAsiaTheme="minorHAnsi"/>
              </w:rPr>
            </w:pPr>
            <w:r>
              <w:rPr>
                <w:rFonts w:eastAsiaTheme="minorHAnsi"/>
              </w:rPr>
              <w:t>System displays on the drop down menu the selected status.</w:t>
            </w:r>
          </w:p>
          <w:p w:rsidR="00F10B81" w:rsidRDefault="00F10B81" w:rsidP="00C91381">
            <w:pPr>
              <w:pStyle w:val="ListParagraph"/>
              <w:numPr>
                <w:ilvl w:val="0"/>
                <w:numId w:val="87"/>
              </w:numPr>
              <w:jc w:val="left"/>
              <w:rPr>
                <w:rFonts w:eastAsiaTheme="minorHAnsi"/>
              </w:rPr>
            </w:pPr>
            <w:r>
              <w:rPr>
                <w:rFonts w:eastAsiaTheme="minorHAnsi"/>
              </w:rPr>
              <w:t>Head professor enters on the email filed the school’s system admin email address and clicks on “Submit” button.</w:t>
            </w:r>
          </w:p>
          <w:p w:rsidR="00F10B81" w:rsidRPr="00F066EA" w:rsidRDefault="00F10B81" w:rsidP="00C91381">
            <w:pPr>
              <w:pStyle w:val="ListParagraph"/>
              <w:numPr>
                <w:ilvl w:val="0"/>
                <w:numId w:val="87"/>
              </w:numPr>
              <w:jc w:val="left"/>
              <w:rPr>
                <w:rFonts w:eastAsiaTheme="minorHAnsi"/>
              </w:rPr>
            </w:pPr>
            <w:r>
              <w:rPr>
                <w:rFonts w:eastAsiaTheme="minorHAnsi"/>
              </w:rPr>
              <w:t xml:space="preserve">System updates virtual machine status in the database and notifies school’s system admin. </w:t>
            </w:r>
          </w:p>
        </w:tc>
      </w:tr>
      <w:tr w:rsidR="00F10B81" w:rsidRPr="00F066EA" w:rsidTr="00144328">
        <w:tc>
          <w:tcPr>
            <w:tcW w:w="3708" w:type="dxa"/>
            <w:tcMar>
              <w:top w:w="100" w:type="dxa"/>
              <w:left w:w="115" w:type="dxa"/>
              <w:bottom w:w="100" w:type="dxa"/>
              <w:right w:w="115" w:type="dxa"/>
            </w:tcMar>
          </w:tcPr>
          <w:p w:rsidR="00F10B81" w:rsidRPr="00DE75FA" w:rsidRDefault="00F10B81" w:rsidP="00144328">
            <w:pPr>
              <w:spacing w:after="0" w:line="360" w:lineRule="auto"/>
              <w:rPr>
                <w:rFonts w:ascii="Times New Roman" w:hAnsi="Times New Roman" w:cs="Times New Roman"/>
              </w:rPr>
            </w:pPr>
            <w:r w:rsidRPr="00DE75FA">
              <w:rPr>
                <w:rFonts w:ascii="Times New Roman" w:eastAsia="Times New Roman" w:hAnsi="Times New Roman" w:cs="Times New Roman"/>
                <w:b/>
                <w:i/>
                <w:sz w:val="24"/>
              </w:rPr>
              <w:t>Alternative Flows</w:t>
            </w:r>
          </w:p>
        </w:tc>
        <w:tc>
          <w:tcPr>
            <w:tcW w:w="5850" w:type="dxa"/>
            <w:tcMar>
              <w:top w:w="100" w:type="dxa"/>
              <w:left w:w="115" w:type="dxa"/>
              <w:bottom w:w="100" w:type="dxa"/>
              <w:right w:w="115" w:type="dxa"/>
            </w:tcMar>
          </w:tcPr>
          <w:p w:rsidR="00F10B81" w:rsidRPr="00F066EA" w:rsidRDefault="00F10B81" w:rsidP="00C91381">
            <w:pPr>
              <w:pStyle w:val="ListParagraph"/>
              <w:numPr>
                <w:ilvl w:val="0"/>
                <w:numId w:val="81"/>
              </w:numPr>
              <w:spacing w:line="256" w:lineRule="auto"/>
              <w:jc w:val="left"/>
              <w:rPr>
                <w:rFonts w:ascii="Times New Roman" w:eastAsiaTheme="minorHAnsi" w:hAnsi="Times New Roman" w:cs="Times New Roman"/>
              </w:rPr>
            </w:pPr>
            <w:r>
              <w:rPr>
                <w:rFonts w:eastAsiaTheme="minorHAnsi"/>
              </w:rPr>
              <w:t xml:space="preserve">{From step 3} </w:t>
            </w:r>
            <w:r>
              <w:rPr>
                <w:rFonts w:ascii="Times New Roman" w:eastAsiaTheme="minorHAnsi" w:hAnsi="Times New Roman" w:cs="Times New Roman"/>
              </w:rPr>
              <w:t xml:space="preserve">Head professor selects from the drop down menu the “APPROVED” status </w:t>
            </w:r>
            <w:r w:rsidRPr="00F066EA">
              <w:rPr>
                <w:rFonts w:ascii="Times New Roman" w:eastAsiaTheme="minorHAnsi" w:hAnsi="Times New Roman" w:cs="Times New Roman"/>
              </w:rPr>
              <w:t>but does not click on submit button and navigates into a different page. System consider</w:t>
            </w:r>
            <w:r>
              <w:rPr>
                <w:rFonts w:ascii="Times New Roman" w:eastAsiaTheme="minorHAnsi" w:hAnsi="Times New Roman" w:cs="Times New Roman"/>
              </w:rPr>
              <w:t>s</w:t>
            </w:r>
            <w:r w:rsidRPr="00F066EA">
              <w:rPr>
                <w:rFonts w:ascii="Times New Roman" w:eastAsiaTheme="minorHAnsi" w:hAnsi="Times New Roman" w:cs="Times New Roman"/>
              </w:rPr>
              <w:t xml:space="preserve"> request invalid and it is destroyed.</w:t>
            </w:r>
          </w:p>
        </w:tc>
      </w:tr>
      <w:tr w:rsidR="00F10B81" w:rsidRPr="00453CF3" w:rsidTr="00144328">
        <w:trPr>
          <w:trHeight w:val="583"/>
        </w:trPr>
        <w:tc>
          <w:tcPr>
            <w:tcW w:w="3708" w:type="dxa"/>
            <w:tcMar>
              <w:top w:w="100" w:type="dxa"/>
              <w:left w:w="115" w:type="dxa"/>
              <w:bottom w:w="100" w:type="dxa"/>
              <w:right w:w="115" w:type="dxa"/>
            </w:tcMar>
          </w:tcPr>
          <w:p w:rsidR="00F10B81" w:rsidRPr="00DE75FA" w:rsidRDefault="00F10B81" w:rsidP="00144328">
            <w:pPr>
              <w:spacing w:after="0" w:line="360" w:lineRule="auto"/>
              <w:rPr>
                <w:rFonts w:ascii="Times New Roman" w:hAnsi="Times New Roman" w:cs="Times New Roman"/>
              </w:rPr>
            </w:pPr>
            <w:r w:rsidRPr="00DE75FA">
              <w:rPr>
                <w:rFonts w:ascii="Times New Roman" w:eastAsia="Times New Roman" w:hAnsi="Times New Roman" w:cs="Times New Roman"/>
                <w:b/>
                <w:i/>
                <w:sz w:val="24"/>
              </w:rPr>
              <w:t>Exit Conditions</w:t>
            </w:r>
          </w:p>
        </w:tc>
        <w:tc>
          <w:tcPr>
            <w:tcW w:w="5850" w:type="dxa"/>
            <w:tcMar>
              <w:top w:w="100" w:type="dxa"/>
              <w:left w:w="115" w:type="dxa"/>
              <w:bottom w:w="100" w:type="dxa"/>
              <w:right w:w="115" w:type="dxa"/>
            </w:tcMar>
          </w:tcPr>
          <w:p w:rsidR="00F10B81" w:rsidRPr="00453CF3" w:rsidRDefault="00F10B81" w:rsidP="00C91381">
            <w:pPr>
              <w:pStyle w:val="ListParagraph"/>
              <w:numPr>
                <w:ilvl w:val="0"/>
                <w:numId w:val="80"/>
              </w:numPr>
              <w:jc w:val="left"/>
              <w:rPr>
                <w:rFonts w:ascii="Times New Roman" w:eastAsiaTheme="minorHAnsi" w:hAnsi="Times New Roman" w:cs="Times New Roman"/>
              </w:rPr>
            </w:pPr>
            <w:r>
              <w:rPr>
                <w:rFonts w:ascii="Times New Roman" w:hAnsi="Times New Roman" w:cs="Times New Roman"/>
              </w:rPr>
              <w:t>Head professor successfully notified school’s system admin.</w:t>
            </w:r>
          </w:p>
        </w:tc>
      </w:tr>
      <w:tr w:rsidR="00F10B81" w:rsidRPr="004C2E8A" w:rsidTr="00144328">
        <w:tc>
          <w:tcPr>
            <w:tcW w:w="3708" w:type="dxa"/>
            <w:shd w:val="clear" w:color="auto" w:fill="BDD6EE"/>
            <w:tcMar>
              <w:top w:w="100" w:type="dxa"/>
              <w:left w:w="115" w:type="dxa"/>
              <w:bottom w:w="100" w:type="dxa"/>
              <w:right w:w="115" w:type="dxa"/>
            </w:tcMar>
          </w:tcPr>
          <w:p w:rsidR="00F10B81" w:rsidRPr="00DE75FA" w:rsidRDefault="00F10B81" w:rsidP="00144328">
            <w:pPr>
              <w:spacing w:after="0" w:line="360" w:lineRule="auto"/>
              <w:rPr>
                <w:rFonts w:ascii="Times New Roman" w:eastAsia="Times New Roman" w:hAnsi="Times New Roman" w:cs="Times New Roman"/>
                <w:b/>
                <w:i/>
                <w:sz w:val="24"/>
              </w:rPr>
            </w:pPr>
            <w:r w:rsidRPr="008F00D6">
              <w:rPr>
                <w:rFonts w:eastAsia="Times New Roman" w:cs="Times New Roman"/>
                <w:b/>
                <w:i/>
                <w:sz w:val="24"/>
              </w:rPr>
              <w:t>Exceptions</w:t>
            </w:r>
          </w:p>
        </w:tc>
        <w:tc>
          <w:tcPr>
            <w:tcW w:w="5850" w:type="dxa"/>
            <w:shd w:val="clear" w:color="auto" w:fill="BDD6EE"/>
            <w:tcMar>
              <w:top w:w="100" w:type="dxa"/>
              <w:left w:w="115" w:type="dxa"/>
              <w:bottom w:w="100" w:type="dxa"/>
              <w:right w:w="115" w:type="dxa"/>
            </w:tcMar>
          </w:tcPr>
          <w:p w:rsidR="00F10B81" w:rsidRDefault="00F10B81" w:rsidP="00C91381">
            <w:pPr>
              <w:pStyle w:val="ListParagraph"/>
              <w:numPr>
                <w:ilvl w:val="0"/>
                <w:numId w:val="81"/>
              </w:numPr>
              <w:jc w:val="left"/>
              <w:rPr>
                <w:rFonts w:eastAsiaTheme="minorHAnsi"/>
              </w:rPr>
            </w:pPr>
            <w:r>
              <w:rPr>
                <w:rFonts w:eastAsiaTheme="minorHAnsi"/>
              </w:rPr>
              <w:t xml:space="preserve">If email notification input field is empty, system alerts with an error message. </w:t>
            </w:r>
          </w:p>
          <w:p w:rsidR="00F10B81" w:rsidRPr="004C2E8A" w:rsidRDefault="00F10B81" w:rsidP="00C91381">
            <w:pPr>
              <w:pStyle w:val="ListParagraph"/>
              <w:numPr>
                <w:ilvl w:val="0"/>
                <w:numId w:val="81"/>
              </w:numPr>
              <w:jc w:val="left"/>
              <w:rPr>
                <w:rFonts w:eastAsiaTheme="minorHAnsi"/>
              </w:rPr>
            </w:pPr>
            <w:r>
              <w:rPr>
                <w:rFonts w:eastAsiaTheme="minorHAnsi"/>
              </w:rPr>
              <w:t>If an invalid email address is used, system alerts with error message.</w:t>
            </w:r>
          </w:p>
        </w:tc>
      </w:tr>
    </w:tbl>
    <w:p w:rsidR="00F10B81" w:rsidRDefault="00F10B81" w:rsidP="00F10B81"/>
    <w:p w:rsidR="00F10B81" w:rsidRDefault="00F10B81" w:rsidP="00F10B81"/>
    <w:p w:rsidR="00F10B81" w:rsidRDefault="00F10B81" w:rsidP="00F10B81"/>
    <w:p w:rsidR="00F10B81" w:rsidRDefault="00F10B81" w:rsidP="00F10B81"/>
    <w:p w:rsidR="00F10B81" w:rsidRDefault="00F10B81" w:rsidP="00F10B81"/>
    <w:tbl>
      <w:tblPr>
        <w:tblW w:w="9558" w:type="dxa"/>
        <w:tblInd w:w="105" w:type="dxa"/>
        <w:tblBorders>
          <w:top w:val="single" w:sz="4" w:space="0" w:color="4472C4"/>
          <w:left w:val="single" w:sz="4" w:space="0" w:color="4472C4"/>
          <w:bottom w:val="single" w:sz="4" w:space="0" w:color="4472C4"/>
          <w:right w:val="single" w:sz="4" w:space="0" w:color="4472C4"/>
          <w:insideH w:val="single" w:sz="4" w:space="0" w:color="4472C4"/>
          <w:insideV w:val="single" w:sz="4" w:space="0" w:color="4472C4"/>
        </w:tblBorders>
        <w:tblLayout w:type="fixed"/>
        <w:tblCellMar>
          <w:left w:w="10" w:type="dxa"/>
          <w:right w:w="10" w:type="dxa"/>
        </w:tblCellMar>
        <w:tblLook w:val="04A0" w:firstRow="1" w:lastRow="0" w:firstColumn="1" w:lastColumn="0" w:noHBand="0" w:noVBand="1"/>
      </w:tblPr>
      <w:tblGrid>
        <w:gridCol w:w="3708"/>
        <w:gridCol w:w="5850"/>
      </w:tblGrid>
      <w:tr w:rsidR="00F10B81" w:rsidRPr="00B42D5C" w:rsidTr="00144328">
        <w:tc>
          <w:tcPr>
            <w:tcW w:w="3708" w:type="dxa"/>
            <w:tcMar>
              <w:top w:w="100" w:type="dxa"/>
              <w:left w:w="115" w:type="dxa"/>
              <w:bottom w:w="100" w:type="dxa"/>
              <w:right w:w="115" w:type="dxa"/>
            </w:tcMar>
          </w:tcPr>
          <w:p w:rsidR="00F10B81" w:rsidRPr="00B42D5C" w:rsidRDefault="00F10B81" w:rsidP="00144328">
            <w:pPr>
              <w:spacing w:after="0" w:line="360" w:lineRule="auto"/>
              <w:rPr>
                <w:rFonts w:ascii="Times New Roman" w:hAnsi="Times New Roman" w:cs="Times New Roman"/>
                <w:sz w:val="24"/>
                <w:szCs w:val="24"/>
              </w:rPr>
            </w:pPr>
            <w:r w:rsidRPr="00B42D5C">
              <w:rPr>
                <w:rFonts w:ascii="Times New Roman" w:eastAsia="Times New Roman" w:hAnsi="Times New Roman" w:cs="Times New Roman"/>
                <w:b/>
                <w:i/>
                <w:sz w:val="24"/>
                <w:szCs w:val="24"/>
              </w:rPr>
              <w:t xml:space="preserve">Use Case Name </w:t>
            </w:r>
            <w:r>
              <w:rPr>
                <w:rFonts w:ascii="Times New Roman" w:eastAsia="Times New Roman" w:hAnsi="Times New Roman" w:cs="Times New Roman"/>
                <w:b/>
                <w:sz w:val="24"/>
                <w:szCs w:val="24"/>
              </w:rPr>
              <w:t>(SPW5_111</w:t>
            </w:r>
            <w:r w:rsidRPr="00B42D5C">
              <w:rPr>
                <w:rFonts w:ascii="Times New Roman" w:eastAsia="Times New Roman" w:hAnsi="Times New Roman" w:cs="Times New Roman"/>
                <w:b/>
                <w:sz w:val="24"/>
                <w:szCs w:val="24"/>
              </w:rPr>
              <w:t>)</w:t>
            </w:r>
          </w:p>
        </w:tc>
        <w:tc>
          <w:tcPr>
            <w:tcW w:w="5850" w:type="dxa"/>
            <w:tcMar>
              <w:top w:w="100" w:type="dxa"/>
              <w:left w:w="115" w:type="dxa"/>
              <w:bottom w:w="100" w:type="dxa"/>
              <w:right w:w="115" w:type="dxa"/>
            </w:tcMar>
          </w:tcPr>
          <w:p w:rsidR="00F10B81" w:rsidRPr="00D433C1" w:rsidRDefault="00F10B81" w:rsidP="00144328">
            <w:pPr>
              <w:shd w:val="clear" w:color="auto" w:fill="FFFFFF"/>
              <w:spacing w:after="0" w:line="240" w:lineRule="auto"/>
              <w:jc w:val="left"/>
              <w:outlineLvl w:val="0"/>
              <w:rPr>
                <w:rFonts w:ascii="Times New Roman" w:eastAsia="Times New Roman" w:hAnsi="Times New Roman" w:cs="Times New Roman"/>
                <w:b/>
                <w:color w:val="000000"/>
                <w:kern w:val="36"/>
                <w:sz w:val="24"/>
                <w:szCs w:val="24"/>
              </w:rPr>
            </w:pPr>
            <w:r w:rsidRPr="000C150C">
              <w:rPr>
                <w:rFonts w:ascii="Helvetica" w:eastAsia="Times New Roman" w:hAnsi="Helvetica" w:cs="Helvetica"/>
                <w:color w:val="000000"/>
                <w:kern w:val="36"/>
                <w:sz w:val="32"/>
                <w:szCs w:val="32"/>
              </w:rPr>
              <w:t> </w:t>
            </w:r>
            <w:r w:rsidRPr="00D433C1">
              <w:rPr>
                <w:rFonts w:ascii="Times New Roman" w:eastAsia="Times New Roman" w:hAnsi="Times New Roman" w:cs="Times New Roman"/>
                <w:b/>
                <w:color w:val="000000"/>
                <w:kern w:val="36"/>
                <w:sz w:val="24"/>
                <w:szCs w:val="24"/>
              </w:rPr>
              <w:t>Access Virtual Machine Request</w:t>
            </w:r>
          </w:p>
          <w:p w:rsidR="00F10B81" w:rsidRPr="00B42D5C" w:rsidRDefault="00F10B81" w:rsidP="00144328">
            <w:pPr>
              <w:shd w:val="clear" w:color="auto" w:fill="FFFFFF"/>
              <w:spacing w:after="0" w:line="240" w:lineRule="auto"/>
              <w:jc w:val="left"/>
              <w:outlineLvl w:val="0"/>
              <w:rPr>
                <w:rFonts w:ascii="Times New Roman" w:eastAsia="Times New Roman" w:hAnsi="Times New Roman" w:cs="Times New Roman"/>
                <w:b/>
                <w:color w:val="000000"/>
                <w:kern w:val="36"/>
                <w:sz w:val="24"/>
                <w:szCs w:val="24"/>
              </w:rPr>
            </w:pPr>
          </w:p>
        </w:tc>
      </w:tr>
      <w:tr w:rsidR="00F10B81" w:rsidRPr="00DE75FA" w:rsidTr="00144328">
        <w:tc>
          <w:tcPr>
            <w:tcW w:w="3708" w:type="dxa"/>
            <w:tcMar>
              <w:top w:w="100" w:type="dxa"/>
              <w:left w:w="115" w:type="dxa"/>
              <w:bottom w:w="100" w:type="dxa"/>
              <w:right w:w="115" w:type="dxa"/>
            </w:tcMar>
          </w:tcPr>
          <w:p w:rsidR="00F10B81" w:rsidRPr="00DE75FA" w:rsidRDefault="00F10B81" w:rsidP="00144328">
            <w:pPr>
              <w:spacing w:after="0" w:line="360" w:lineRule="auto"/>
              <w:rPr>
                <w:rFonts w:ascii="Times New Roman" w:hAnsi="Times New Roman" w:cs="Times New Roman"/>
              </w:rPr>
            </w:pPr>
            <w:r w:rsidRPr="00DE75FA">
              <w:rPr>
                <w:rFonts w:ascii="Times New Roman" w:eastAsia="Times New Roman" w:hAnsi="Times New Roman" w:cs="Times New Roman"/>
                <w:b/>
                <w:i/>
                <w:sz w:val="24"/>
              </w:rPr>
              <w:t>Participating Actor</w:t>
            </w:r>
          </w:p>
        </w:tc>
        <w:tc>
          <w:tcPr>
            <w:tcW w:w="5850" w:type="dxa"/>
            <w:tcMar>
              <w:top w:w="100" w:type="dxa"/>
              <w:left w:w="115" w:type="dxa"/>
              <w:bottom w:w="100" w:type="dxa"/>
              <w:right w:w="115" w:type="dxa"/>
            </w:tcMar>
          </w:tcPr>
          <w:p w:rsidR="00F10B81" w:rsidRPr="00DE75FA" w:rsidRDefault="00F10B81" w:rsidP="00144328">
            <w:pPr>
              <w:spacing w:after="0" w:line="360" w:lineRule="auto"/>
              <w:rPr>
                <w:rFonts w:ascii="Times New Roman" w:hAnsi="Times New Roman" w:cs="Times New Roman"/>
              </w:rPr>
            </w:pPr>
            <w:r>
              <w:rPr>
                <w:rFonts w:ascii="Times New Roman" w:eastAsia="Times New Roman" w:hAnsi="Times New Roman" w:cs="Times New Roman"/>
                <w:sz w:val="24"/>
              </w:rPr>
              <w:t>Head professor</w:t>
            </w:r>
          </w:p>
        </w:tc>
      </w:tr>
      <w:tr w:rsidR="00F10B81" w:rsidRPr="00B42D5C" w:rsidTr="00144328">
        <w:tc>
          <w:tcPr>
            <w:tcW w:w="3708" w:type="dxa"/>
            <w:tcMar>
              <w:top w:w="100" w:type="dxa"/>
              <w:left w:w="115" w:type="dxa"/>
              <w:bottom w:w="100" w:type="dxa"/>
              <w:right w:w="115" w:type="dxa"/>
            </w:tcMar>
          </w:tcPr>
          <w:p w:rsidR="00F10B81" w:rsidRPr="00B42D5C" w:rsidRDefault="00F10B81" w:rsidP="00C91381">
            <w:pPr>
              <w:pStyle w:val="NormalWeb"/>
              <w:numPr>
                <w:ilvl w:val="0"/>
                <w:numId w:val="85"/>
              </w:numPr>
              <w:spacing w:before="0" w:beforeAutospacing="0" w:after="150" w:afterAutospacing="0" w:line="294" w:lineRule="atLeast"/>
              <w:ind w:left="150"/>
              <w:rPr>
                <w:rFonts w:ascii="Arial" w:hAnsi="Arial" w:cs="Arial"/>
                <w:color w:val="000000"/>
                <w:sz w:val="21"/>
                <w:szCs w:val="21"/>
              </w:rPr>
            </w:pPr>
            <w:r>
              <w:rPr>
                <w:b/>
                <w:i/>
              </w:rPr>
              <w:t xml:space="preserve">User Story </w:t>
            </w:r>
            <w:r>
              <w:rPr>
                <w:b/>
              </w:rPr>
              <w:t>#145</w:t>
            </w:r>
          </w:p>
        </w:tc>
        <w:tc>
          <w:tcPr>
            <w:tcW w:w="5850" w:type="dxa"/>
            <w:tcMar>
              <w:top w:w="100" w:type="dxa"/>
              <w:left w:w="115" w:type="dxa"/>
              <w:bottom w:w="100" w:type="dxa"/>
              <w:right w:w="115" w:type="dxa"/>
            </w:tcMar>
          </w:tcPr>
          <w:p w:rsidR="00F10B81" w:rsidRPr="000D46D3" w:rsidRDefault="00F10B81" w:rsidP="00144328">
            <w:pPr>
              <w:shd w:val="clear" w:color="auto" w:fill="FFFFFF"/>
              <w:spacing w:after="150" w:line="294" w:lineRule="atLeast"/>
              <w:jc w:val="left"/>
              <w:rPr>
                <w:rFonts w:ascii="Times New Roman" w:eastAsia="Times New Roman" w:hAnsi="Times New Roman" w:cs="Times New Roman"/>
                <w:color w:val="000000"/>
              </w:rPr>
            </w:pPr>
            <w:r w:rsidRPr="000D46D3">
              <w:rPr>
                <w:rFonts w:ascii="Times New Roman" w:eastAsia="Times New Roman" w:hAnsi="Times New Roman" w:cs="Times New Roman"/>
                <w:color w:val="000000"/>
              </w:rPr>
              <w:t xml:space="preserve">As a head professor, I want to receive an email notification when a student requests for one or more vms, so I am able to </w:t>
            </w:r>
            <w:r w:rsidRPr="000D46D3">
              <w:rPr>
                <w:rFonts w:ascii="Times New Roman" w:eastAsia="Times New Roman" w:hAnsi="Times New Roman" w:cs="Times New Roman"/>
                <w:color w:val="000000"/>
              </w:rPr>
              <w:lastRenderedPageBreak/>
              <w:t>easily find the request, using a link included in the email notification.</w:t>
            </w:r>
          </w:p>
        </w:tc>
      </w:tr>
      <w:tr w:rsidR="00F10B81" w:rsidRPr="00E273D6" w:rsidTr="00144328">
        <w:tc>
          <w:tcPr>
            <w:tcW w:w="3708" w:type="dxa"/>
            <w:tcMar>
              <w:top w:w="100" w:type="dxa"/>
              <w:left w:w="115" w:type="dxa"/>
              <w:bottom w:w="100" w:type="dxa"/>
              <w:right w:w="115" w:type="dxa"/>
            </w:tcMar>
          </w:tcPr>
          <w:p w:rsidR="00F10B81" w:rsidRDefault="00F10B81" w:rsidP="00C91381">
            <w:pPr>
              <w:pStyle w:val="NormalWeb"/>
              <w:numPr>
                <w:ilvl w:val="0"/>
                <w:numId w:val="85"/>
              </w:numPr>
              <w:spacing w:before="0" w:beforeAutospacing="0" w:after="150" w:afterAutospacing="0" w:line="294" w:lineRule="atLeast"/>
              <w:ind w:left="150"/>
              <w:rPr>
                <w:b/>
                <w:i/>
              </w:rPr>
            </w:pPr>
            <w:r w:rsidRPr="00DE75FA">
              <w:rPr>
                <w:b/>
                <w:i/>
              </w:rPr>
              <w:lastRenderedPageBreak/>
              <w:t>Entry Conditions</w:t>
            </w:r>
          </w:p>
        </w:tc>
        <w:tc>
          <w:tcPr>
            <w:tcW w:w="5850" w:type="dxa"/>
            <w:tcMar>
              <w:top w:w="100" w:type="dxa"/>
              <w:left w:w="115" w:type="dxa"/>
              <w:bottom w:w="100" w:type="dxa"/>
              <w:right w:w="115" w:type="dxa"/>
            </w:tcMar>
          </w:tcPr>
          <w:p w:rsidR="00F10B81" w:rsidRPr="006E29AE" w:rsidRDefault="00F10B81" w:rsidP="00C91381">
            <w:pPr>
              <w:pStyle w:val="ListParagraph"/>
              <w:numPr>
                <w:ilvl w:val="0"/>
                <w:numId w:val="85"/>
              </w:numPr>
              <w:jc w:val="left"/>
              <w:rPr>
                <w:rFonts w:eastAsiaTheme="minorHAnsi"/>
              </w:rPr>
            </w:pPr>
            <w:r>
              <w:rPr>
                <w:rFonts w:ascii="Times New Roman" w:eastAsiaTheme="minorHAnsi" w:hAnsi="Times New Roman" w:cs="Times New Roman"/>
              </w:rPr>
              <w:t>Student successfully submitted a virtual machine request and notified head professor via email about it.</w:t>
            </w:r>
          </w:p>
          <w:p w:rsidR="00F10B81" w:rsidRPr="002E54BB" w:rsidRDefault="00F10B81" w:rsidP="00C91381">
            <w:pPr>
              <w:pStyle w:val="ListParagraph"/>
              <w:numPr>
                <w:ilvl w:val="0"/>
                <w:numId w:val="85"/>
              </w:numPr>
              <w:jc w:val="left"/>
              <w:rPr>
                <w:rFonts w:eastAsiaTheme="minorHAnsi"/>
              </w:rPr>
            </w:pPr>
            <w:r>
              <w:rPr>
                <w:rFonts w:ascii="Times New Roman" w:eastAsiaTheme="minorHAnsi" w:hAnsi="Times New Roman" w:cs="Times New Roman"/>
              </w:rPr>
              <w:t>Head professor is in his fiu.edu email account and in the student’s email notification.</w:t>
            </w:r>
          </w:p>
          <w:p w:rsidR="00F10B81" w:rsidRPr="002E54BB" w:rsidRDefault="00F10B81" w:rsidP="00C91381">
            <w:pPr>
              <w:pStyle w:val="ListParagraph"/>
              <w:numPr>
                <w:ilvl w:val="0"/>
                <w:numId w:val="85"/>
              </w:numPr>
              <w:jc w:val="left"/>
              <w:rPr>
                <w:rFonts w:eastAsiaTheme="minorHAnsi"/>
              </w:rPr>
            </w:pPr>
            <w:r>
              <w:rPr>
                <w:rFonts w:ascii="Times New Roman" w:eastAsiaTheme="minorHAnsi" w:hAnsi="Times New Roman" w:cs="Times New Roman"/>
              </w:rPr>
              <w:t>Head professor is logged into the system.</w:t>
            </w:r>
          </w:p>
        </w:tc>
      </w:tr>
      <w:tr w:rsidR="00F10B81" w:rsidRPr="00F066EA" w:rsidTr="00144328">
        <w:tc>
          <w:tcPr>
            <w:tcW w:w="3708" w:type="dxa"/>
            <w:shd w:val="clear" w:color="auto" w:fill="BDD6EE"/>
            <w:tcMar>
              <w:top w:w="100" w:type="dxa"/>
              <w:left w:w="115" w:type="dxa"/>
              <w:bottom w:w="100" w:type="dxa"/>
              <w:right w:w="115" w:type="dxa"/>
            </w:tcMar>
          </w:tcPr>
          <w:p w:rsidR="00F10B81" w:rsidRPr="00DE75FA" w:rsidRDefault="00F10B81" w:rsidP="00144328">
            <w:pPr>
              <w:spacing w:after="0" w:line="360" w:lineRule="auto"/>
              <w:rPr>
                <w:rFonts w:ascii="Times New Roman" w:hAnsi="Times New Roman" w:cs="Times New Roman"/>
              </w:rPr>
            </w:pPr>
            <w:r w:rsidRPr="00DE75FA">
              <w:rPr>
                <w:rFonts w:ascii="Times New Roman" w:eastAsia="Times New Roman" w:hAnsi="Times New Roman" w:cs="Times New Roman"/>
                <w:b/>
                <w:i/>
                <w:sz w:val="24"/>
              </w:rPr>
              <w:t>Flow of Events</w:t>
            </w:r>
          </w:p>
        </w:tc>
        <w:tc>
          <w:tcPr>
            <w:tcW w:w="5850" w:type="dxa"/>
            <w:shd w:val="clear" w:color="auto" w:fill="BDD6EE"/>
            <w:tcMar>
              <w:top w:w="100" w:type="dxa"/>
              <w:left w:w="115" w:type="dxa"/>
              <w:bottom w:w="100" w:type="dxa"/>
              <w:right w:w="115" w:type="dxa"/>
            </w:tcMar>
          </w:tcPr>
          <w:p w:rsidR="00F10B81" w:rsidRDefault="00F10B81" w:rsidP="00C91381">
            <w:pPr>
              <w:pStyle w:val="ListParagraph"/>
              <w:numPr>
                <w:ilvl w:val="0"/>
                <w:numId w:val="88"/>
              </w:numPr>
              <w:jc w:val="left"/>
              <w:rPr>
                <w:rFonts w:eastAsiaTheme="minorHAnsi"/>
              </w:rPr>
            </w:pPr>
            <w:r>
              <w:rPr>
                <w:rFonts w:eastAsiaTheme="minorHAnsi"/>
              </w:rPr>
              <w:t>The use case begins when the head professor clicks on the existing link on the email’s body page.</w:t>
            </w:r>
          </w:p>
          <w:p w:rsidR="00F10B81" w:rsidRPr="00A374D0" w:rsidRDefault="00F10B81" w:rsidP="00C91381">
            <w:pPr>
              <w:pStyle w:val="ListParagraph"/>
              <w:numPr>
                <w:ilvl w:val="0"/>
                <w:numId w:val="88"/>
              </w:numPr>
              <w:jc w:val="left"/>
              <w:rPr>
                <w:rFonts w:eastAsiaTheme="minorHAnsi"/>
              </w:rPr>
            </w:pPr>
            <w:r>
              <w:rPr>
                <w:rFonts w:eastAsiaTheme="minorHAnsi"/>
              </w:rPr>
              <w:t>System navigates to VM – Requests page in Senior Project Website and loads all virtual machine request.</w:t>
            </w:r>
          </w:p>
        </w:tc>
      </w:tr>
      <w:tr w:rsidR="00F10B81" w:rsidRPr="00F066EA" w:rsidTr="00144328">
        <w:tc>
          <w:tcPr>
            <w:tcW w:w="3708" w:type="dxa"/>
            <w:tcMar>
              <w:top w:w="100" w:type="dxa"/>
              <w:left w:w="115" w:type="dxa"/>
              <w:bottom w:w="100" w:type="dxa"/>
              <w:right w:w="115" w:type="dxa"/>
            </w:tcMar>
          </w:tcPr>
          <w:p w:rsidR="00F10B81" w:rsidRPr="00DE75FA" w:rsidRDefault="00F10B81" w:rsidP="00144328">
            <w:pPr>
              <w:spacing w:after="0" w:line="360" w:lineRule="auto"/>
              <w:rPr>
                <w:rFonts w:ascii="Times New Roman" w:hAnsi="Times New Roman" w:cs="Times New Roman"/>
              </w:rPr>
            </w:pPr>
            <w:r w:rsidRPr="00DE75FA">
              <w:rPr>
                <w:rFonts w:ascii="Times New Roman" w:eastAsia="Times New Roman" w:hAnsi="Times New Roman" w:cs="Times New Roman"/>
                <w:b/>
                <w:i/>
                <w:sz w:val="24"/>
              </w:rPr>
              <w:t>Alternative Flows</w:t>
            </w:r>
          </w:p>
        </w:tc>
        <w:tc>
          <w:tcPr>
            <w:tcW w:w="5850" w:type="dxa"/>
            <w:tcMar>
              <w:top w:w="100" w:type="dxa"/>
              <w:left w:w="115" w:type="dxa"/>
              <w:bottom w:w="100" w:type="dxa"/>
              <w:right w:w="115" w:type="dxa"/>
            </w:tcMar>
          </w:tcPr>
          <w:p w:rsidR="00F10B81" w:rsidRPr="00F066EA" w:rsidRDefault="00F10B81" w:rsidP="00C91381">
            <w:pPr>
              <w:pStyle w:val="ListParagraph"/>
              <w:numPr>
                <w:ilvl w:val="0"/>
                <w:numId w:val="81"/>
              </w:numPr>
              <w:spacing w:line="256" w:lineRule="auto"/>
              <w:jc w:val="left"/>
              <w:rPr>
                <w:rFonts w:ascii="Times New Roman" w:eastAsiaTheme="minorHAnsi" w:hAnsi="Times New Roman" w:cs="Times New Roman"/>
              </w:rPr>
            </w:pPr>
            <w:r>
              <w:rPr>
                <w:rFonts w:eastAsiaTheme="minorHAnsi"/>
              </w:rPr>
              <w:t xml:space="preserve">{From step 2} </w:t>
            </w:r>
            <w:r>
              <w:rPr>
                <w:rFonts w:ascii="Times New Roman" w:eastAsiaTheme="minorHAnsi" w:hAnsi="Times New Roman" w:cs="Times New Roman"/>
              </w:rPr>
              <w:t>Head professor clicks on the link in the email’s body but he is not logged in the system</w:t>
            </w:r>
            <w:r w:rsidRPr="00F066EA">
              <w:rPr>
                <w:rFonts w:ascii="Times New Roman" w:eastAsiaTheme="minorHAnsi" w:hAnsi="Times New Roman" w:cs="Times New Roman"/>
              </w:rPr>
              <w:t>.</w:t>
            </w:r>
            <w:r>
              <w:rPr>
                <w:rFonts w:ascii="Times New Roman" w:eastAsiaTheme="minorHAnsi" w:hAnsi="Times New Roman" w:cs="Times New Roman"/>
              </w:rPr>
              <w:t xml:space="preserve"> Then system prompts him with the login page.</w:t>
            </w:r>
          </w:p>
        </w:tc>
      </w:tr>
      <w:tr w:rsidR="00F10B81" w:rsidRPr="00453CF3" w:rsidTr="00144328">
        <w:trPr>
          <w:trHeight w:val="583"/>
        </w:trPr>
        <w:tc>
          <w:tcPr>
            <w:tcW w:w="3708" w:type="dxa"/>
            <w:tcMar>
              <w:top w:w="100" w:type="dxa"/>
              <w:left w:w="115" w:type="dxa"/>
              <w:bottom w:w="100" w:type="dxa"/>
              <w:right w:w="115" w:type="dxa"/>
            </w:tcMar>
          </w:tcPr>
          <w:p w:rsidR="00F10B81" w:rsidRPr="00DE75FA" w:rsidRDefault="00F10B81" w:rsidP="00144328">
            <w:pPr>
              <w:spacing w:after="0" w:line="360" w:lineRule="auto"/>
              <w:rPr>
                <w:rFonts w:ascii="Times New Roman" w:hAnsi="Times New Roman" w:cs="Times New Roman"/>
              </w:rPr>
            </w:pPr>
            <w:r w:rsidRPr="00DE75FA">
              <w:rPr>
                <w:rFonts w:ascii="Times New Roman" w:eastAsia="Times New Roman" w:hAnsi="Times New Roman" w:cs="Times New Roman"/>
                <w:b/>
                <w:i/>
                <w:sz w:val="24"/>
              </w:rPr>
              <w:t>Exit Conditions</w:t>
            </w:r>
          </w:p>
        </w:tc>
        <w:tc>
          <w:tcPr>
            <w:tcW w:w="5850" w:type="dxa"/>
            <w:tcMar>
              <w:top w:w="100" w:type="dxa"/>
              <w:left w:w="115" w:type="dxa"/>
              <w:bottom w:w="100" w:type="dxa"/>
              <w:right w:w="115" w:type="dxa"/>
            </w:tcMar>
          </w:tcPr>
          <w:p w:rsidR="00F10B81" w:rsidRPr="00453CF3" w:rsidRDefault="00F10B81" w:rsidP="00C91381">
            <w:pPr>
              <w:pStyle w:val="ListParagraph"/>
              <w:numPr>
                <w:ilvl w:val="0"/>
                <w:numId w:val="80"/>
              </w:numPr>
              <w:jc w:val="left"/>
              <w:rPr>
                <w:rFonts w:ascii="Times New Roman" w:eastAsiaTheme="minorHAnsi" w:hAnsi="Times New Roman" w:cs="Times New Roman"/>
              </w:rPr>
            </w:pPr>
            <w:r>
              <w:rPr>
                <w:rFonts w:ascii="Times New Roman" w:hAnsi="Times New Roman" w:cs="Times New Roman"/>
              </w:rPr>
              <w:t>Head professor successfully accessed virtual machine request.</w:t>
            </w:r>
          </w:p>
        </w:tc>
      </w:tr>
      <w:tr w:rsidR="00F10B81" w:rsidRPr="004C2E8A" w:rsidTr="00144328">
        <w:tc>
          <w:tcPr>
            <w:tcW w:w="3708" w:type="dxa"/>
            <w:shd w:val="clear" w:color="auto" w:fill="BDD6EE"/>
            <w:tcMar>
              <w:top w:w="100" w:type="dxa"/>
              <w:left w:w="115" w:type="dxa"/>
              <w:bottom w:w="100" w:type="dxa"/>
              <w:right w:w="115" w:type="dxa"/>
            </w:tcMar>
          </w:tcPr>
          <w:p w:rsidR="00F10B81" w:rsidRPr="00DE75FA" w:rsidRDefault="00F10B81" w:rsidP="00144328">
            <w:pPr>
              <w:spacing w:after="0" w:line="360" w:lineRule="auto"/>
              <w:rPr>
                <w:rFonts w:ascii="Times New Roman" w:eastAsia="Times New Roman" w:hAnsi="Times New Roman" w:cs="Times New Roman"/>
                <w:b/>
                <w:i/>
                <w:sz w:val="24"/>
              </w:rPr>
            </w:pPr>
            <w:r w:rsidRPr="008F00D6">
              <w:rPr>
                <w:rFonts w:eastAsia="Times New Roman" w:cs="Times New Roman"/>
                <w:b/>
                <w:i/>
                <w:sz w:val="24"/>
              </w:rPr>
              <w:t>Exceptions</w:t>
            </w:r>
          </w:p>
        </w:tc>
        <w:tc>
          <w:tcPr>
            <w:tcW w:w="5850" w:type="dxa"/>
            <w:shd w:val="clear" w:color="auto" w:fill="BDD6EE"/>
            <w:tcMar>
              <w:top w:w="100" w:type="dxa"/>
              <w:left w:w="115" w:type="dxa"/>
              <w:bottom w:w="100" w:type="dxa"/>
              <w:right w:w="115" w:type="dxa"/>
            </w:tcMar>
          </w:tcPr>
          <w:p w:rsidR="00F10B81" w:rsidRPr="004C2E8A" w:rsidRDefault="00F10B81" w:rsidP="00C91381">
            <w:pPr>
              <w:pStyle w:val="ListParagraph"/>
              <w:numPr>
                <w:ilvl w:val="0"/>
                <w:numId w:val="81"/>
              </w:numPr>
              <w:jc w:val="left"/>
              <w:rPr>
                <w:rFonts w:eastAsiaTheme="minorHAnsi"/>
              </w:rPr>
            </w:pPr>
            <w:r>
              <w:rPr>
                <w:rFonts w:eastAsiaTheme="minorHAnsi"/>
              </w:rPr>
              <w:t>If a user other than head professor attempts to access/hack into VM – Requests page, system denies user’s access to VM-Requests page and prompts warning message.</w:t>
            </w:r>
          </w:p>
        </w:tc>
      </w:tr>
    </w:tbl>
    <w:p w:rsidR="00F10B81" w:rsidRDefault="00F10B81" w:rsidP="00F10B81"/>
    <w:p w:rsidR="00F10B81" w:rsidRDefault="00F10B81" w:rsidP="00F10B81"/>
    <w:p w:rsidR="00F10B81" w:rsidRDefault="00F10B81" w:rsidP="00F10B81"/>
    <w:tbl>
      <w:tblPr>
        <w:tblW w:w="9558" w:type="dxa"/>
        <w:tblInd w:w="105" w:type="dxa"/>
        <w:tblBorders>
          <w:top w:val="single" w:sz="4" w:space="0" w:color="4472C4"/>
          <w:left w:val="single" w:sz="4" w:space="0" w:color="4472C4"/>
          <w:bottom w:val="single" w:sz="4" w:space="0" w:color="4472C4"/>
          <w:right w:val="single" w:sz="4" w:space="0" w:color="4472C4"/>
          <w:insideH w:val="single" w:sz="4" w:space="0" w:color="4472C4"/>
          <w:insideV w:val="single" w:sz="4" w:space="0" w:color="4472C4"/>
        </w:tblBorders>
        <w:tblLayout w:type="fixed"/>
        <w:tblCellMar>
          <w:left w:w="10" w:type="dxa"/>
          <w:right w:w="10" w:type="dxa"/>
        </w:tblCellMar>
        <w:tblLook w:val="04A0" w:firstRow="1" w:lastRow="0" w:firstColumn="1" w:lastColumn="0" w:noHBand="0" w:noVBand="1"/>
      </w:tblPr>
      <w:tblGrid>
        <w:gridCol w:w="3708"/>
        <w:gridCol w:w="5850"/>
      </w:tblGrid>
      <w:tr w:rsidR="00F10B81" w:rsidRPr="00B42D5C" w:rsidTr="00144328">
        <w:tc>
          <w:tcPr>
            <w:tcW w:w="3708" w:type="dxa"/>
            <w:tcMar>
              <w:top w:w="100" w:type="dxa"/>
              <w:left w:w="115" w:type="dxa"/>
              <w:bottom w:w="100" w:type="dxa"/>
              <w:right w:w="115" w:type="dxa"/>
            </w:tcMar>
          </w:tcPr>
          <w:p w:rsidR="00F10B81" w:rsidRPr="00B42D5C" w:rsidRDefault="00F10B81" w:rsidP="00144328">
            <w:pPr>
              <w:spacing w:after="0" w:line="360" w:lineRule="auto"/>
              <w:rPr>
                <w:rFonts w:ascii="Times New Roman" w:hAnsi="Times New Roman" w:cs="Times New Roman"/>
                <w:sz w:val="24"/>
                <w:szCs w:val="24"/>
              </w:rPr>
            </w:pPr>
            <w:r w:rsidRPr="00B42D5C">
              <w:rPr>
                <w:rFonts w:ascii="Times New Roman" w:eastAsia="Times New Roman" w:hAnsi="Times New Roman" w:cs="Times New Roman"/>
                <w:b/>
                <w:i/>
                <w:sz w:val="24"/>
                <w:szCs w:val="24"/>
              </w:rPr>
              <w:t xml:space="preserve">Use Case Name </w:t>
            </w:r>
            <w:r>
              <w:rPr>
                <w:rFonts w:ascii="Times New Roman" w:eastAsia="Times New Roman" w:hAnsi="Times New Roman" w:cs="Times New Roman"/>
                <w:b/>
                <w:sz w:val="24"/>
                <w:szCs w:val="24"/>
              </w:rPr>
              <w:t>(SPW5_112</w:t>
            </w:r>
            <w:r w:rsidRPr="00B42D5C">
              <w:rPr>
                <w:rFonts w:ascii="Times New Roman" w:eastAsia="Times New Roman" w:hAnsi="Times New Roman" w:cs="Times New Roman"/>
                <w:b/>
                <w:sz w:val="24"/>
                <w:szCs w:val="24"/>
              </w:rPr>
              <w:t>)</w:t>
            </w:r>
          </w:p>
        </w:tc>
        <w:tc>
          <w:tcPr>
            <w:tcW w:w="5850" w:type="dxa"/>
            <w:tcMar>
              <w:top w:w="100" w:type="dxa"/>
              <w:left w:w="115" w:type="dxa"/>
              <w:bottom w:w="100" w:type="dxa"/>
              <w:right w:w="115" w:type="dxa"/>
            </w:tcMar>
          </w:tcPr>
          <w:p w:rsidR="00F10B81" w:rsidRPr="00956535" w:rsidRDefault="00F10B81" w:rsidP="00144328">
            <w:pPr>
              <w:pStyle w:val="Heading1"/>
              <w:numPr>
                <w:ilvl w:val="0"/>
                <w:numId w:val="0"/>
              </w:numPr>
              <w:shd w:val="clear" w:color="auto" w:fill="FFFFFF"/>
              <w:spacing w:before="0" w:after="0"/>
              <w:rPr>
                <w:bCs w:val="0"/>
                <w:color w:val="000000"/>
                <w:szCs w:val="24"/>
              </w:rPr>
            </w:pPr>
            <w:r w:rsidRPr="00956535">
              <w:rPr>
                <w:rStyle w:val="card-name"/>
                <w:bCs w:val="0"/>
                <w:color w:val="000000"/>
                <w:szCs w:val="24"/>
              </w:rPr>
              <w:t>Set Default Email Notification</w:t>
            </w:r>
          </w:p>
        </w:tc>
      </w:tr>
      <w:tr w:rsidR="00F10B81" w:rsidRPr="00DE75FA" w:rsidTr="00144328">
        <w:tc>
          <w:tcPr>
            <w:tcW w:w="3708" w:type="dxa"/>
            <w:tcMar>
              <w:top w:w="100" w:type="dxa"/>
              <w:left w:w="115" w:type="dxa"/>
              <w:bottom w:w="100" w:type="dxa"/>
              <w:right w:w="115" w:type="dxa"/>
            </w:tcMar>
          </w:tcPr>
          <w:p w:rsidR="00F10B81" w:rsidRPr="00DE75FA" w:rsidRDefault="00F10B81" w:rsidP="00144328">
            <w:pPr>
              <w:spacing w:after="0" w:line="360" w:lineRule="auto"/>
              <w:rPr>
                <w:rFonts w:ascii="Times New Roman" w:hAnsi="Times New Roman" w:cs="Times New Roman"/>
              </w:rPr>
            </w:pPr>
            <w:r w:rsidRPr="00DE75FA">
              <w:rPr>
                <w:rFonts w:ascii="Times New Roman" w:eastAsia="Times New Roman" w:hAnsi="Times New Roman" w:cs="Times New Roman"/>
                <w:b/>
                <w:i/>
                <w:sz w:val="24"/>
              </w:rPr>
              <w:t>Participating Actor</w:t>
            </w:r>
          </w:p>
        </w:tc>
        <w:tc>
          <w:tcPr>
            <w:tcW w:w="5850" w:type="dxa"/>
            <w:tcMar>
              <w:top w:w="100" w:type="dxa"/>
              <w:left w:w="115" w:type="dxa"/>
              <w:bottom w:w="100" w:type="dxa"/>
              <w:right w:w="115" w:type="dxa"/>
            </w:tcMar>
          </w:tcPr>
          <w:p w:rsidR="00F10B81" w:rsidRPr="00DE75FA" w:rsidRDefault="00F10B81" w:rsidP="00144328">
            <w:pPr>
              <w:spacing w:after="0" w:line="360" w:lineRule="auto"/>
              <w:rPr>
                <w:rFonts w:ascii="Times New Roman" w:hAnsi="Times New Roman" w:cs="Times New Roman"/>
              </w:rPr>
            </w:pPr>
            <w:r>
              <w:rPr>
                <w:rFonts w:ascii="Times New Roman" w:eastAsia="Times New Roman" w:hAnsi="Times New Roman" w:cs="Times New Roman"/>
                <w:sz w:val="24"/>
              </w:rPr>
              <w:t>Head professor</w:t>
            </w:r>
          </w:p>
        </w:tc>
      </w:tr>
      <w:tr w:rsidR="00F10B81" w:rsidRPr="00B42D5C" w:rsidTr="00144328">
        <w:tc>
          <w:tcPr>
            <w:tcW w:w="3708" w:type="dxa"/>
            <w:tcMar>
              <w:top w:w="100" w:type="dxa"/>
              <w:left w:w="115" w:type="dxa"/>
              <w:bottom w:w="100" w:type="dxa"/>
              <w:right w:w="115" w:type="dxa"/>
            </w:tcMar>
          </w:tcPr>
          <w:p w:rsidR="00F10B81" w:rsidRPr="00B42D5C" w:rsidRDefault="00F10B81" w:rsidP="00C91381">
            <w:pPr>
              <w:pStyle w:val="NormalWeb"/>
              <w:numPr>
                <w:ilvl w:val="0"/>
                <w:numId w:val="85"/>
              </w:numPr>
              <w:spacing w:before="0" w:beforeAutospacing="0" w:after="150" w:afterAutospacing="0" w:line="294" w:lineRule="atLeast"/>
              <w:ind w:left="150"/>
              <w:rPr>
                <w:rFonts w:ascii="Arial" w:hAnsi="Arial" w:cs="Arial"/>
                <w:color w:val="000000"/>
                <w:sz w:val="21"/>
                <w:szCs w:val="21"/>
              </w:rPr>
            </w:pPr>
            <w:r>
              <w:rPr>
                <w:b/>
                <w:i/>
              </w:rPr>
              <w:t xml:space="preserve">User Story </w:t>
            </w:r>
            <w:r>
              <w:rPr>
                <w:b/>
              </w:rPr>
              <w:t>#145</w:t>
            </w:r>
          </w:p>
        </w:tc>
        <w:tc>
          <w:tcPr>
            <w:tcW w:w="5850" w:type="dxa"/>
            <w:tcMar>
              <w:top w:w="100" w:type="dxa"/>
              <w:left w:w="115" w:type="dxa"/>
              <w:bottom w:w="100" w:type="dxa"/>
              <w:right w:w="115" w:type="dxa"/>
            </w:tcMar>
          </w:tcPr>
          <w:p w:rsidR="00F10B81" w:rsidRPr="00956535" w:rsidRDefault="00F10B81" w:rsidP="00144328">
            <w:pPr>
              <w:shd w:val="clear" w:color="auto" w:fill="FFFFFF"/>
              <w:spacing w:before="75" w:after="75" w:line="294" w:lineRule="atLeast"/>
              <w:jc w:val="left"/>
              <w:rPr>
                <w:rFonts w:ascii="Times New Roman" w:eastAsia="Times New Roman" w:hAnsi="Times New Roman" w:cs="Times New Roman"/>
                <w:color w:val="000000"/>
                <w:sz w:val="24"/>
                <w:szCs w:val="24"/>
              </w:rPr>
            </w:pPr>
            <w:r w:rsidRPr="00956535">
              <w:rPr>
                <w:rFonts w:ascii="Times New Roman" w:eastAsia="Times New Roman" w:hAnsi="Times New Roman" w:cs="Times New Roman"/>
                <w:color w:val="000000"/>
                <w:sz w:val="24"/>
                <w:szCs w:val="24"/>
              </w:rPr>
              <w:t>As a head professor I want to be able to choose a default person’s email to notify him about vm creation, so I don’t have to memorize his email, neither input it every time manually.</w:t>
            </w:r>
          </w:p>
        </w:tc>
      </w:tr>
      <w:tr w:rsidR="00F10B81" w:rsidRPr="002E54BB" w:rsidTr="00144328">
        <w:tc>
          <w:tcPr>
            <w:tcW w:w="3708" w:type="dxa"/>
            <w:tcMar>
              <w:top w:w="100" w:type="dxa"/>
              <w:left w:w="115" w:type="dxa"/>
              <w:bottom w:w="100" w:type="dxa"/>
              <w:right w:w="115" w:type="dxa"/>
            </w:tcMar>
          </w:tcPr>
          <w:p w:rsidR="00F10B81" w:rsidRDefault="00F10B81" w:rsidP="00C91381">
            <w:pPr>
              <w:pStyle w:val="NormalWeb"/>
              <w:numPr>
                <w:ilvl w:val="0"/>
                <w:numId w:val="85"/>
              </w:numPr>
              <w:spacing w:before="0" w:beforeAutospacing="0" w:after="150" w:afterAutospacing="0" w:line="294" w:lineRule="atLeast"/>
              <w:ind w:left="150"/>
              <w:rPr>
                <w:b/>
                <w:i/>
              </w:rPr>
            </w:pPr>
            <w:r w:rsidRPr="00DE75FA">
              <w:rPr>
                <w:b/>
                <w:i/>
              </w:rPr>
              <w:t>Entry Conditions</w:t>
            </w:r>
          </w:p>
        </w:tc>
        <w:tc>
          <w:tcPr>
            <w:tcW w:w="5850" w:type="dxa"/>
            <w:tcMar>
              <w:top w:w="100" w:type="dxa"/>
              <w:left w:w="115" w:type="dxa"/>
              <w:bottom w:w="100" w:type="dxa"/>
              <w:right w:w="115" w:type="dxa"/>
            </w:tcMar>
          </w:tcPr>
          <w:p w:rsidR="00F10B81" w:rsidRDefault="00F10B81" w:rsidP="00C91381">
            <w:pPr>
              <w:pStyle w:val="ListParagraph"/>
              <w:numPr>
                <w:ilvl w:val="0"/>
                <w:numId w:val="85"/>
              </w:numPr>
              <w:jc w:val="left"/>
              <w:rPr>
                <w:rFonts w:eastAsiaTheme="minorHAnsi"/>
              </w:rPr>
            </w:pPr>
            <w:r>
              <w:rPr>
                <w:rFonts w:eastAsiaTheme="minorHAnsi"/>
              </w:rPr>
              <w:t>Head professor is logged in the system.</w:t>
            </w:r>
          </w:p>
          <w:p w:rsidR="00F10B81" w:rsidRPr="002E54BB" w:rsidRDefault="00F10B81" w:rsidP="00C91381">
            <w:pPr>
              <w:pStyle w:val="ListParagraph"/>
              <w:numPr>
                <w:ilvl w:val="0"/>
                <w:numId w:val="85"/>
              </w:numPr>
              <w:jc w:val="left"/>
              <w:rPr>
                <w:rFonts w:eastAsiaTheme="minorHAnsi"/>
              </w:rPr>
            </w:pPr>
            <w:r>
              <w:rPr>
                <w:rFonts w:eastAsiaTheme="minorHAnsi"/>
              </w:rPr>
              <w:t>Head professor is in admin_dashboard page.</w:t>
            </w:r>
          </w:p>
        </w:tc>
      </w:tr>
      <w:tr w:rsidR="00F10B81" w:rsidRPr="00A374D0" w:rsidTr="00144328">
        <w:tc>
          <w:tcPr>
            <w:tcW w:w="3708" w:type="dxa"/>
            <w:shd w:val="clear" w:color="auto" w:fill="BDD6EE"/>
            <w:tcMar>
              <w:top w:w="100" w:type="dxa"/>
              <w:left w:w="115" w:type="dxa"/>
              <w:bottom w:w="100" w:type="dxa"/>
              <w:right w:w="115" w:type="dxa"/>
            </w:tcMar>
          </w:tcPr>
          <w:p w:rsidR="00F10B81" w:rsidRPr="00DE75FA" w:rsidRDefault="00F10B81" w:rsidP="00144328">
            <w:pPr>
              <w:spacing w:after="0" w:line="360" w:lineRule="auto"/>
              <w:rPr>
                <w:rFonts w:ascii="Times New Roman" w:hAnsi="Times New Roman" w:cs="Times New Roman"/>
              </w:rPr>
            </w:pPr>
            <w:r w:rsidRPr="00DE75FA">
              <w:rPr>
                <w:rFonts w:ascii="Times New Roman" w:eastAsia="Times New Roman" w:hAnsi="Times New Roman" w:cs="Times New Roman"/>
                <w:b/>
                <w:i/>
                <w:sz w:val="24"/>
              </w:rPr>
              <w:lastRenderedPageBreak/>
              <w:t>Flow of Events</w:t>
            </w:r>
          </w:p>
        </w:tc>
        <w:tc>
          <w:tcPr>
            <w:tcW w:w="5850" w:type="dxa"/>
            <w:shd w:val="clear" w:color="auto" w:fill="BDD6EE"/>
            <w:tcMar>
              <w:top w:w="100" w:type="dxa"/>
              <w:left w:w="115" w:type="dxa"/>
              <w:bottom w:w="100" w:type="dxa"/>
              <w:right w:w="115" w:type="dxa"/>
            </w:tcMar>
          </w:tcPr>
          <w:p w:rsidR="00F10B81" w:rsidRDefault="00F10B81" w:rsidP="00C91381">
            <w:pPr>
              <w:pStyle w:val="ListParagraph"/>
              <w:numPr>
                <w:ilvl w:val="0"/>
                <w:numId w:val="89"/>
              </w:numPr>
              <w:jc w:val="left"/>
              <w:rPr>
                <w:rFonts w:eastAsiaTheme="minorHAnsi"/>
              </w:rPr>
            </w:pPr>
            <w:r>
              <w:rPr>
                <w:rFonts w:eastAsiaTheme="minorHAnsi"/>
              </w:rPr>
              <w:t>Head professors enters school’s system admin name in the input field named “Full Name”.</w:t>
            </w:r>
          </w:p>
          <w:p w:rsidR="00F10B81" w:rsidRDefault="00F10B81" w:rsidP="00C91381">
            <w:pPr>
              <w:pStyle w:val="ListParagraph"/>
              <w:numPr>
                <w:ilvl w:val="0"/>
                <w:numId w:val="89"/>
              </w:numPr>
              <w:jc w:val="left"/>
              <w:rPr>
                <w:rFonts w:eastAsiaTheme="minorHAnsi"/>
              </w:rPr>
            </w:pPr>
            <w:r>
              <w:rPr>
                <w:rFonts w:eastAsiaTheme="minorHAnsi"/>
              </w:rPr>
              <w:t>System shows inputted name.</w:t>
            </w:r>
          </w:p>
          <w:p w:rsidR="00F10B81" w:rsidRDefault="00F10B81" w:rsidP="00C91381">
            <w:pPr>
              <w:pStyle w:val="ListParagraph"/>
              <w:numPr>
                <w:ilvl w:val="0"/>
                <w:numId w:val="89"/>
              </w:numPr>
              <w:jc w:val="left"/>
              <w:rPr>
                <w:rFonts w:eastAsiaTheme="minorHAnsi"/>
              </w:rPr>
            </w:pPr>
            <w:r>
              <w:rPr>
                <w:rFonts w:eastAsiaTheme="minorHAnsi"/>
              </w:rPr>
              <w:t>Head professor enters school’s system admin name in the input filed named email.</w:t>
            </w:r>
          </w:p>
          <w:p w:rsidR="00F10B81" w:rsidRDefault="00F10B81" w:rsidP="00C91381">
            <w:pPr>
              <w:pStyle w:val="ListParagraph"/>
              <w:numPr>
                <w:ilvl w:val="0"/>
                <w:numId w:val="89"/>
              </w:numPr>
              <w:jc w:val="left"/>
              <w:rPr>
                <w:rFonts w:eastAsiaTheme="minorHAnsi"/>
              </w:rPr>
            </w:pPr>
            <w:r>
              <w:rPr>
                <w:rFonts w:eastAsiaTheme="minorHAnsi"/>
              </w:rPr>
              <w:t>System shows inputted email address.</w:t>
            </w:r>
          </w:p>
          <w:p w:rsidR="00F10B81" w:rsidRDefault="00F10B81" w:rsidP="00C91381">
            <w:pPr>
              <w:pStyle w:val="ListParagraph"/>
              <w:numPr>
                <w:ilvl w:val="0"/>
                <w:numId w:val="89"/>
              </w:numPr>
              <w:jc w:val="left"/>
              <w:rPr>
                <w:rFonts w:eastAsiaTheme="minorHAnsi"/>
              </w:rPr>
            </w:pPr>
            <w:r>
              <w:rPr>
                <w:rFonts w:eastAsiaTheme="minorHAnsi"/>
              </w:rPr>
              <w:t xml:space="preserve">Head professor clicks on “Set Default Email” button. </w:t>
            </w:r>
          </w:p>
          <w:p w:rsidR="00F10B81" w:rsidRDefault="00F10B81" w:rsidP="00C91381">
            <w:pPr>
              <w:pStyle w:val="ListParagraph"/>
              <w:numPr>
                <w:ilvl w:val="0"/>
                <w:numId w:val="89"/>
              </w:numPr>
              <w:jc w:val="left"/>
              <w:rPr>
                <w:rFonts w:eastAsiaTheme="minorHAnsi"/>
              </w:rPr>
            </w:pPr>
            <w:r>
              <w:rPr>
                <w:rFonts w:eastAsiaTheme="minorHAnsi"/>
              </w:rPr>
              <w:t>System validates email address and process request.</w:t>
            </w:r>
          </w:p>
          <w:p w:rsidR="00F10B81" w:rsidRPr="00956535" w:rsidRDefault="00F10B81" w:rsidP="00C91381">
            <w:pPr>
              <w:pStyle w:val="ListParagraph"/>
              <w:numPr>
                <w:ilvl w:val="0"/>
                <w:numId w:val="89"/>
              </w:numPr>
              <w:jc w:val="left"/>
              <w:rPr>
                <w:rFonts w:eastAsiaTheme="minorHAnsi"/>
              </w:rPr>
            </w:pPr>
            <w:r>
              <w:rPr>
                <w:rFonts w:eastAsiaTheme="minorHAnsi"/>
              </w:rPr>
              <w:t>Head professor sees default name and email address.</w:t>
            </w:r>
          </w:p>
        </w:tc>
      </w:tr>
      <w:tr w:rsidR="00F10B81" w:rsidRPr="00F066EA" w:rsidTr="00144328">
        <w:tc>
          <w:tcPr>
            <w:tcW w:w="3708" w:type="dxa"/>
            <w:tcMar>
              <w:top w:w="100" w:type="dxa"/>
              <w:left w:w="115" w:type="dxa"/>
              <w:bottom w:w="100" w:type="dxa"/>
              <w:right w:w="115" w:type="dxa"/>
            </w:tcMar>
          </w:tcPr>
          <w:p w:rsidR="00F10B81" w:rsidRPr="00DE75FA" w:rsidRDefault="00F10B81" w:rsidP="00144328">
            <w:pPr>
              <w:spacing w:after="0" w:line="360" w:lineRule="auto"/>
              <w:rPr>
                <w:rFonts w:ascii="Times New Roman" w:hAnsi="Times New Roman" w:cs="Times New Roman"/>
              </w:rPr>
            </w:pPr>
            <w:r w:rsidRPr="00DE75FA">
              <w:rPr>
                <w:rFonts w:ascii="Times New Roman" w:eastAsia="Times New Roman" w:hAnsi="Times New Roman" w:cs="Times New Roman"/>
                <w:b/>
                <w:i/>
                <w:sz w:val="24"/>
              </w:rPr>
              <w:t>Alternative Flows</w:t>
            </w:r>
          </w:p>
        </w:tc>
        <w:tc>
          <w:tcPr>
            <w:tcW w:w="5850" w:type="dxa"/>
            <w:tcMar>
              <w:top w:w="100" w:type="dxa"/>
              <w:left w:w="115" w:type="dxa"/>
              <w:bottom w:w="100" w:type="dxa"/>
              <w:right w:w="115" w:type="dxa"/>
            </w:tcMar>
          </w:tcPr>
          <w:p w:rsidR="00F10B81" w:rsidRPr="00F066EA" w:rsidRDefault="00F10B81" w:rsidP="00C91381">
            <w:pPr>
              <w:pStyle w:val="ListParagraph"/>
              <w:numPr>
                <w:ilvl w:val="0"/>
                <w:numId w:val="81"/>
              </w:numPr>
              <w:spacing w:line="256" w:lineRule="auto"/>
              <w:jc w:val="left"/>
              <w:rPr>
                <w:rFonts w:ascii="Times New Roman" w:eastAsiaTheme="minorHAnsi" w:hAnsi="Times New Roman" w:cs="Times New Roman"/>
              </w:rPr>
            </w:pPr>
            <w:r>
              <w:rPr>
                <w:rFonts w:eastAsiaTheme="minorHAnsi"/>
              </w:rPr>
              <w:t xml:space="preserve">{From step 3} </w:t>
            </w:r>
            <w:r>
              <w:rPr>
                <w:rFonts w:ascii="Times New Roman" w:eastAsiaTheme="minorHAnsi" w:hAnsi="Times New Roman" w:cs="Times New Roman"/>
              </w:rPr>
              <w:t xml:space="preserve">Head professor enters name and default email address of school’s system admin, </w:t>
            </w:r>
            <w:r w:rsidRPr="00F066EA">
              <w:rPr>
                <w:rFonts w:ascii="Times New Roman" w:eastAsiaTheme="minorHAnsi" w:hAnsi="Times New Roman" w:cs="Times New Roman"/>
              </w:rPr>
              <w:t xml:space="preserve">but does not click on </w:t>
            </w:r>
            <w:r>
              <w:rPr>
                <w:rFonts w:eastAsiaTheme="minorHAnsi"/>
              </w:rPr>
              <w:t xml:space="preserve">“Set Default Email” </w:t>
            </w:r>
            <w:r w:rsidRPr="00F066EA">
              <w:rPr>
                <w:rFonts w:ascii="Times New Roman" w:eastAsiaTheme="minorHAnsi" w:hAnsi="Times New Roman" w:cs="Times New Roman"/>
              </w:rPr>
              <w:t>button and navigates into a different page. System consider</w:t>
            </w:r>
            <w:r>
              <w:rPr>
                <w:rFonts w:ascii="Times New Roman" w:eastAsiaTheme="minorHAnsi" w:hAnsi="Times New Roman" w:cs="Times New Roman"/>
              </w:rPr>
              <w:t>s</w:t>
            </w:r>
            <w:r w:rsidRPr="00F066EA">
              <w:rPr>
                <w:rFonts w:ascii="Times New Roman" w:eastAsiaTheme="minorHAnsi" w:hAnsi="Times New Roman" w:cs="Times New Roman"/>
              </w:rPr>
              <w:t xml:space="preserve"> request invalid and it is destroyed</w:t>
            </w:r>
            <w:r>
              <w:rPr>
                <w:rFonts w:ascii="Times New Roman" w:eastAsiaTheme="minorHAnsi" w:hAnsi="Times New Roman" w:cs="Times New Roman"/>
              </w:rPr>
              <w:t>.</w:t>
            </w:r>
          </w:p>
        </w:tc>
      </w:tr>
      <w:tr w:rsidR="00F10B81" w:rsidRPr="00453CF3" w:rsidTr="00144328">
        <w:trPr>
          <w:trHeight w:val="583"/>
        </w:trPr>
        <w:tc>
          <w:tcPr>
            <w:tcW w:w="3708" w:type="dxa"/>
            <w:tcMar>
              <w:top w:w="100" w:type="dxa"/>
              <w:left w:w="115" w:type="dxa"/>
              <w:bottom w:w="100" w:type="dxa"/>
              <w:right w:w="115" w:type="dxa"/>
            </w:tcMar>
          </w:tcPr>
          <w:p w:rsidR="00F10B81" w:rsidRPr="00DE75FA" w:rsidRDefault="00F10B81" w:rsidP="00144328">
            <w:pPr>
              <w:spacing w:after="0" w:line="360" w:lineRule="auto"/>
              <w:rPr>
                <w:rFonts w:ascii="Times New Roman" w:hAnsi="Times New Roman" w:cs="Times New Roman"/>
              </w:rPr>
            </w:pPr>
            <w:r w:rsidRPr="00DE75FA">
              <w:rPr>
                <w:rFonts w:ascii="Times New Roman" w:eastAsia="Times New Roman" w:hAnsi="Times New Roman" w:cs="Times New Roman"/>
                <w:b/>
                <w:i/>
                <w:sz w:val="24"/>
              </w:rPr>
              <w:t>Exit Conditions</w:t>
            </w:r>
          </w:p>
        </w:tc>
        <w:tc>
          <w:tcPr>
            <w:tcW w:w="5850" w:type="dxa"/>
            <w:tcMar>
              <w:top w:w="100" w:type="dxa"/>
              <w:left w:w="115" w:type="dxa"/>
              <w:bottom w:w="100" w:type="dxa"/>
              <w:right w:w="115" w:type="dxa"/>
            </w:tcMar>
          </w:tcPr>
          <w:p w:rsidR="00F10B81" w:rsidRPr="00453CF3" w:rsidRDefault="00F10B81" w:rsidP="00C91381">
            <w:pPr>
              <w:pStyle w:val="ListParagraph"/>
              <w:numPr>
                <w:ilvl w:val="0"/>
                <w:numId w:val="80"/>
              </w:numPr>
              <w:jc w:val="left"/>
              <w:rPr>
                <w:rFonts w:ascii="Times New Roman" w:eastAsiaTheme="minorHAnsi" w:hAnsi="Times New Roman" w:cs="Times New Roman"/>
              </w:rPr>
            </w:pPr>
            <w:r>
              <w:rPr>
                <w:rFonts w:ascii="Times New Roman" w:hAnsi="Times New Roman" w:cs="Times New Roman"/>
              </w:rPr>
              <w:t>Head professor successfully set/changed default name and email address.</w:t>
            </w:r>
          </w:p>
        </w:tc>
      </w:tr>
      <w:tr w:rsidR="00F10B81" w:rsidRPr="004C2E8A" w:rsidTr="00144328">
        <w:tc>
          <w:tcPr>
            <w:tcW w:w="3708" w:type="dxa"/>
            <w:shd w:val="clear" w:color="auto" w:fill="BDD6EE"/>
            <w:tcMar>
              <w:top w:w="100" w:type="dxa"/>
              <w:left w:w="115" w:type="dxa"/>
              <w:bottom w:w="100" w:type="dxa"/>
              <w:right w:w="115" w:type="dxa"/>
            </w:tcMar>
          </w:tcPr>
          <w:p w:rsidR="00F10B81" w:rsidRPr="00DE75FA" w:rsidRDefault="00F10B81" w:rsidP="00144328">
            <w:pPr>
              <w:spacing w:after="0" w:line="360" w:lineRule="auto"/>
              <w:rPr>
                <w:rFonts w:ascii="Times New Roman" w:eastAsia="Times New Roman" w:hAnsi="Times New Roman" w:cs="Times New Roman"/>
                <w:b/>
                <w:i/>
                <w:sz w:val="24"/>
              </w:rPr>
            </w:pPr>
            <w:r w:rsidRPr="008F00D6">
              <w:rPr>
                <w:rFonts w:eastAsia="Times New Roman" w:cs="Times New Roman"/>
                <w:b/>
                <w:i/>
                <w:sz w:val="24"/>
              </w:rPr>
              <w:t>Exceptions</w:t>
            </w:r>
          </w:p>
        </w:tc>
        <w:tc>
          <w:tcPr>
            <w:tcW w:w="5850" w:type="dxa"/>
            <w:shd w:val="clear" w:color="auto" w:fill="BDD6EE"/>
            <w:tcMar>
              <w:top w:w="100" w:type="dxa"/>
              <w:left w:w="115" w:type="dxa"/>
              <w:bottom w:w="100" w:type="dxa"/>
              <w:right w:w="115" w:type="dxa"/>
            </w:tcMar>
          </w:tcPr>
          <w:p w:rsidR="00F10B81" w:rsidRDefault="00F10B81" w:rsidP="00C91381">
            <w:pPr>
              <w:pStyle w:val="ListParagraph"/>
              <w:numPr>
                <w:ilvl w:val="0"/>
                <w:numId w:val="81"/>
              </w:numPr>
              <w:jc w:val="left"/>
              <w:rPr>
                <w:rFonts w:eastAsiaTheme="minorHAnsi"/>
              </w:rPr>
            </w:pPr>
            <w:r>
              <w:rPr>
                <w:rFonts w:eastAsiaTheme="minorHAnsi"/>
              </w:rPr>
              <w:t>If head professor leaves “Full Name” filed empty and clicks on “Set Default Email” button, system shows error message.</w:t>
            </w:r>
          </w:p>
          <w:p w:rsidR="00F10B81" w:rsidRDefault="00F10B81" w:rsidP="00C91381">
            <w:pPr>
              <w:pStyle w:val="ListParagraph"/>
              <w:numPr>
                <w:ilvl w:val="0"/>
                <w:numId w:val="81"/>
              </w:numPr>
              <w:jc w:val="left"/>
              <w:rPr>
                <w:rFonts w:eastAsiaTheme="minorHAnsi"/>
              </w:rPr>
            </w:pPr>
            <w:r>
              <w:rPr>
                <w:rFonts w:eastAsiaTheme="minorHAnsi"/>
              </w:rPr>
              <w:t>If head professor leaves “Email” field empty and clicks on “Set Default Email” empty, system shows error message.</w:t>
            </w:r>
          </w:p>
          <w:p w:rsidR="00F10B81" w:rsidRPr="004C2E8A" w:rsidRDefault="00F10B81" w:rsidP="00C91381">
            <w:pPr>
              <w:pStyle w:val="ListParagraph"/>
              <w:numPr>
                <w:ilvl w:val="0"/>
                <w:numId w:val="81"/>
              </w:numPr>
              <w:jc w:val="left"/>
              <w:rPr>
                <w:rFonts w:eastAsiaTheme="minorHAnsi"/>
              </w:rPr>
            </w:pPr>
            <w:r>
              <w:rPr>
                <w:rFonts w:eastAsiaTheme="minorHAnsi"/>
              </w:rPr>
              <w:t>If head professor enters an invalid email address, system shows error message.</w:t>
            </w:r>
          </w:p>
        </w:tc>
      </w:tr>
    </w:tbl>
    <w:p w:rsidR="00F10B81" w:rsidRDefault="00F10B81" w:rsidP="00F10B81"/>
    <w:p w:rsidR="00F10B81" w:rsidRDefault="00F10B81" w:rsidP="00F10B81"/>
    <w:p w:rsidR="00F10B81" w:rsidRDefault="00F10B81" w:rsidP="00F10B81"/>
    <w:p w:rsidR="00F10B81" w:rsidRDefault="00F10B81" w:rsidP="00F10B81"/>
    <w:p w:rsidR="00F10B81" w:rsidRDefault="00F10B81" w:rsidP="00F10B81"/>
    <w:p w:rsidR="00F10B81" w:rsidRDefault="00F10B81" w:rsidP="00F10B81"/>
    <w:p w:rsidR="00F10B81" w:rsidRDefault="00F10B81" w:rsidP="00F10B81"/>
    <w:p w:rsidR="00F10B81" w:rsidRDefault="00F10B81" w:rsidP="00F10B81"/>
    <w:tbl>
      <w:tblPr>
        <w:tblW w:w="9558" w:type="dxa"/>
        <w:tblInd w:w="105" w:type="dxa"/>
        <w:tblBorders>
          <w:top w:val="single" w:sz="4" w:space="0" w:color="4472C4"/>
          <w:left w:val="single" w:sz="4" w:space="0" w:color="4472C4"/>
          <w:bottom w:val="single" w:sz="4" w:space="0" w:color="4472C4"/>
          <w:right w:val="single" w:sz="4" w:space="0" w:color="4472C4"/>
          <w:insideH w:val="single" w:sz="4" w:space="0" w:color="4472C4"/>
          <w:insideV w:val="single" w:sz="4" w:space="0" w:color="4472C4"/>
        </w:tblBorders>
        <w:tblLayout w:type="fixed"/>
        <w:tblCellMar>
          <w:left w:w="10" w:type="dxa"/>
          <w:right w:w="10" w:type="dxa"/>
        </w:tblCellMar>
        <w:tblLook w:val="04A0" w:firstRow="1" w:lastRow="0" w:firstColumn="1" w:lastColumn="0" w:noHBand="0" w:noVBand="1"/>
      </w:tblPr>
      <w:tblGrid>
        <w:gridCol w:w="3708"/>
        <w:gridCol w:w="5850"/>
      </w:tblGrid>
      <w:tr w:rsidR="00F10B81" w:rsidRPr="00956535" w:rsidTr="00144328">
        <w:tc>
          <w:tcPr>
            <w:tcW w:w="3708" w:type="dxa"/>
            <w:tcMar>
              <w:top w:w="100" w:type="dxa"/>
              <w:left w:w="115" w:type="dxa"/>
              <w:bottom w:w="100" w:type="dxa"/>
              <w:right w:w="115" w:type="dxa"/>
            </w:tcMar>
          </w:tcPr>
          <w:p w:rsidR="00F10B81" w:rsidRPr="00B42D5C" w:rsidRDefault="00F10B81" w:rsidP="00144328">
            <w:pPr>
              <w:spacing w:after="0" w:line="360" w:lineRule="auto"/>
              <w:rPr>
                <w:rFonts w:ascii="Times New Roman" w:hAnsi="Times New Roman" w:cs="Times New Roman"/>
                <w:sz w:val="24"/>
                <w:szCs w:val="24"/>
              </w:rPr>
            </w:pPr>
            <w:r w:rsidRPr="00B42D5C">
              <w:rPr>
                <w:rFonts w:ascii="Times New Roman" w:eastAsia="Times New Roman" w:hAnsi="Times New Roman" w:cs="Times New Roman"/>
                <w:b/>
                <w:i/>
                <w:sz w:val="24"/>
                <w:szCs w:val="24"/>
              </w:rPr>
              <w:t xml:space="preserve">Use Case Name </w:t>
            </w:r>
            <w:r>
              <w:rPr>
                <w:rFonts w:ascii="Times New Roman" w:eastAsia="Times New Roman" w:hAnsi="Times New Roman" w:cs="Times New Roman"/>
                <w:b/>
                <w:sz w:val="24"/>
                <w:szCs w:val="24"/>
              </w:rPr>
              <w:t>(SPW5_113</w:t>
            </w:r>
            <w:r w:rsidRPr="00B42D5C">
              <w:rPr>
                <w:rFonts w:ascii="Times New Roman" w:eastAsia="Times New Roman" w:hAnsi="Times New Roman" w:cs="Times New Roman"/>
                <w:b/>
                <w:sz w:val="24"/>
                <w:szCs w:val="24"/>
              </w:rPr>
              <w:t>)</w:t>
            </w:r>
          </w:p>
        </w:tc>
        <w:tc>
          <w:tcPr>
            <w:tcW w:w="5850" w:type="dxa"/>
            <w:tcMar>
              <w:top w:w="100" w:type="dxa"/>
              <w:left w:w="115" w:type="dxa"/>
              <w:bottom w:w="100" w:type="dxa"/>
              <w:right w:w="115" w:type="dxa"/>
            </w:tcMar>
          </w:tcPr>
          <w:p w:rsidR="00F10B81" w:rsidRPr="00C873EF" w:rsidRDefault="00F10B81" w:rsidP="00144328">
            <w:pPr>
              <w:pStyle w:val="Heading1"/>
              <w:numPr>
                <w:ilvl w:val="0"/>
                <w:numId w:val="0"/>
              </w:numPr>
              <w:shd w:val="clear" w:color="auto" w:fill="FFFFFF"/>
              <w:spacing w:before="0" w:after="0"/>
              <w:rPr>
                <w:bCs w:val="0"/>
                <w:color w:val="000000"/>
                <w:szCs w:val="24"/>
              </w:rPr>
            </w:pPr>
            <w:r w:rsidRPr="00C873EF">
              <w:rPr>
                <w:rStyle w:val="card-name"/>
                <w:bCs w:val="0"/>
                <w:color w:val="000000"/>
                <w:szCs w:val="24"/>
              </w:rPr>
              <w:t>Add Virtual Machine Image</w:t>
            </w:r>
          </w:p>
        </w:tc>
      </w:tr>
      <w:tr w:rsidR="00F10B81" w:rsidRPr="00DE75FA" w:rsidTr="00144328">
        <w:tc>
          <w:tcPr>
            <w:tcW w:w="3708" w:type="dxa"/>
            <w:tcMar>
              <w:top w:w="100" w:type="dxa"/>
              <w:left w:w="115" w:type="dxa"/>
              <w:bottom w:w="100" w:type="dxa"/>
              <w:right w:w="115" w:type="dxa"/>
            </w:tcMar>
          </w:tcPr>
          <w:p w:rsidR="00F10B81" w:rsidRPr="00DE75FA" w:rsidRDefault="00F10B81" w:rsidP="00144328">
            <w:pPr>
              <w:spacing w:after="0" w:line="360" w:lineRule="auto"/>
              <w:rPr>
                <w:rFonts w:ascii="Times New Roman" w:hAnsi="Times New Roman" w:cs="Times New Roman"/>
              </w:rPr>
            </w:pPr>
            <w:r w:rsidRPr="00DE75FA">
              <w:rPr>
                <w:rFonts w:ascii="Times New Roman" w:eastAsia="Times New Roman" w:hAnsi="Times New Roman" w:cs="Times New Roman"/>
                <w:b/>
                <w:i/>
                <w:sz w:val="24"/>
              </w:rPr>
              <w:lastRenderedPageBreak/>
              <w:t>Participating Actor</w:t>
            </w:r>
          </w:p>
        </w:tc>
        <w:tc>
          <w:tcPr>
            <w:tcW w:w="5850" w:type="dxa"/>
            <w:tcMar>
              <w:top w:w="100" w:type="dxa"/>
              <w:left w:w="115" w:type="dxa"/>
              <w:bottom w:w="100" w:type="dxa"/>
              <w:right w:w="115" w:type="dxa"/>
            </w:tcMar>
          </w:tcPr>
          <w:p w:rsidR="00F10B81" w:rsidRPr="00DE75FA" w:rsidRDefault="00F10B81" w:rsidP="00144328">
            <w:pPr>
              <w:spacing w:after="0" w:line="360" w:lineRule="auto"/>
              <w:rPr>
                <w:rFonts w:ascii="Times New Roman" w:hAnsi="Times New Roman" w:cs="Times New Roman"/>
              </w:rPr>
            </w:pPr>
            <w:r>
              <w:rPr>
                <w:rFonts w:ascii="Times New Roman" w:eastAsia="Times New Roman" w:hAnsi="Times New Roman" w:cs="Times New Roman"/>
                <w:sz w:val="24"/>
              </w:rPr>
              <w:t>Head professor</w:t>
            </w:r>
          </w:p>
        </w:tc>
      </w:tr>
      <w:tr w:rsidR="00F10B81" w:rsidRPr="00956535" w:rsidTr="00144328">
        <w:tc>
          <w:tcPr>
            <w:tcW w:w="3708" w:type="dxa"/>
            <w:tcMar>
              <w:top w:w="100" w:type="dxa"/>
              <w:left w:w="115" w:type="dxa"/>
              <w:bottom w:w="100" w:type="dxa"/>
              <w:right w:w="115" w:type="dxa"/>
            </w:tcMar>
          </w:tcPr>
          <w:p w:rsidR="00F10B81" w:rsidRPr="00B42D5C" w:rsidRDefault="00F10B81" w:rsidP="00C91381">
            <w:pPr>
              <w:pStyle w:val="NormalWeb"/>
              <w:numPr>
                <w:ilvl w:val="0"/>
                <w:numId w:val="85"/>
              </w:numPr>
              <w:spacing w:before="0" w:beforeAutospacing="0" w:after="150" w:afterAutospacing="0" w:line="294" w:lineRule="atLeast"/>
              <w:ind w:left="150"/>
              <w:rPr>
                <w:rFonts w:ascii="Arial" w:hAnsi="Arial" w:cs="Arial"/>
                <w:color w:val="000000"/>
                <w:sz w:val="21"/>
                <w:szCs w:val="21"/>
              </w:rPr>
            </w:pPr>
            <w:r>
              <w:rPr>
                <w:b/>
                <w:i/>
              </w:rPr>
              <w:t xml:space="preserve">User Story </w:t>
            </w:r>
            <w:r>
              <w:rPr>
                <w:b/>
              </w:rPr>
              <w:t>#218</w:t>
            </w:r>
          </w:p>
        </w:tc>
        <w:tc>
          <w:tcPr>
            <w:tcW w:w="5850" w:type="dxa"/>
            <w:tcMar>
              <w:top w:w="100" w:type="dxa"/>
              <w:left w:w="115" w:type="dxa"/>
              <w:bottom w:w="100" w:type="dxa"/>
              <w:right w:w="115" w:type="dxa"/>
            </w:tcMar>
          </w:tcPr>
          <w:p w:rsidR="00F10B81" w:rsidRPr="00C873EF" w:rsidRDefault="00F10B81" w:rsidP="00144328">
            <w:pPr>
              <w:shd w:val="clear" w:color="auto" w:fill="FFFFFF"/>
              <w:spacing w:before="75" w:after="75" w:line="294" w:lineRule="atLeast"/>
              <w:jc w:val="left"/>
              <w:rPr>
                <w:rFonts w:ascii="Arial" w:eastAsia="Times New Roman" w:hAnsi="Arial" w:cs="Arial"/>
                <w:color w:val="000000"/>
                <w:sz w:val="21"/>
                <w:szCs w:val="21"/>
              </w:rPr>
            </w:pPr>
            <w:r w:rsidRPr="00C873EF">
              <w:rPr>
                <w:rFonts w:ascii="Arial" w:eastAsia="Times New Roman" w:hAnsi="Arial" w:cs="Arial"/>
                <w:color w:val="000000"/>
                <w:sz w:val="21"/>
                <w:szCs w:val="21"/>
              </w:rPr>
              <w:t>As a head professor I want to be able to add new available virtual machine images in the system, so that students can choose the newly added images in their virtual machines requests. </w:t>
            </w:r>
          </w:p>
        </w:tc>
      </w:tr>
      <w:tr w:rsidR="00F10B81" w:rsidRPr="002E54BB" w:rsidTr="00144328">
        <w:tc>
          <w:tcPr>
            <w:tcW w:w="3708" w:type="dxa"/>
            <w:tcMar>
              <w:top w:w="100" w:type="dxa"/>
              <w:left w:w="115" w:type="dxa"/>
              <w:bottom w:w="100" w:type="dxa"/>
              <w:right w:w="115" w:type="dxa"/>
            </w:tcMar>
          </w:tcPr>
          <w:p w:rsidR="00F10B81" w:rsidRDefault="00F10B81" w:rsidP="00C91381">
            <w:pPr>
              <w:pStyle w:val="NormalWeb"/>
              <w:numPr>
                <w:ilvl w:val="0"/>
                <w:numId w:val="85"/>
              </w:numPr>
              <w:spacing w:before="0" w:beforeAutospacing="0" w:after="150" w:afterAutospacing="0" w:line="294" w:lineRule="atLeast"/>
              <w:ind w:left="150"/>
              <w:rPr>
                <w:b/>
                <w:i/>
              </w:rPr>
            </w:pPr>
            <w:r w:rsidRPr="00DE75FA">
              <w:rPr>
                <w:b/>
                <w:i/>
              </w:rPr>
              <w:t>Entry Conditions</w:t>
            </w:r>
          </w:p>
        </w:tc>
        <w:tc>
          <w:tcPr>
            <w:tcW w:w="5850" w:type="dxa"/>
            <w:tcMar>
              <w:top w:w="100" w:type="dxa"/>
              <w:left w:w="115" w:type="dxa"/>
              <w:bottom w:w="100" w:type="dxa"/>
              <w:right w:w="115" w:type="dxa"/>
            </w:tcMar>
          </w:tcPr>
          <w:p w:rsidR="00F10B81" w:rsidRDefault="00F10B81" w:rsidP="00C91381">
            <w:pPr>
              <w:pStyle w:val="ListParagraph"/>
              <w:numPr>
                <w:ilvl w:val="0"/>
                <w:numId w:val="85"/>
              </w:numPr>
              <w:jc w:val="left"/>
              <w:rPr>
                <w:rFonts w:eastAsiaTheme="minorHAnsi"/>
              </w:rPr>
            </w:pPr>
            <w:r>
              <w:rPr>
                <w:rFonts w:eastAsiaTheme="minorHAnsi"/>
              </w:rPr>
              <w:t>Head professor is logged in the system.</w:t>
            </w:r>
          </w:p>
          <w:p w:rsidR="00F10B81" w:rsidRPr="002E54BB" w:rsidRDefault="00F10B81" w:rsidP="00C91381">
            <w:pPr>
              <w:pStyle w:val="ListParagraph"/>
              <w:numPr>
                <w:ilvl w:val="0"/>
                <w:numId w:val="85"/>
              </w:numPr>
              <w:jc w:val="left"/>
              <w:rPr>
                <w:rFonts w:eastAsiaTheme="minorHAnsi"/>
              </w:rPr>
            </w:pPr>
            <w:r>
              <w:rPr>
                <w:rFonts w:eastAsiaTheme="minorHAnsi"/>
              </w:rPr>
              <w:t>Head professor is in admin_dashboard page.</w:t>
            </w:r>
          </w:p>
        </w:tc>
      </w:tr>
      <w:tr w:rsidR="00F10B81" w:rsidRPr="00956535" w:rsidTr="00144328">
        <w:tc>
          <w:tcPr>
            <w:tcW w:w="3708" w:type="dxa"/>
            <w:shd w:val="clear" w:color="auto" w:fill="BDD6EE"/>
            <w:tcMar>
              <w:top w:w="100" w:type="dxa"/>
              <w:left w:w="115" w:type="dxa"/>
              <w:bottom w:w="100" w:type="dxa"/>
              <w:right w:w="115" w:type="dxa"/>
            </w:tcMar>
          </w:tcPr>
          <w:p w:rsidR="00F10B81" w:rsidRPr="00DE75FA" w:rsidRDefault="00F10B81" w:rsidP="00144328">
            <w:pPr>
              <w:spacing w:after="0" w:line="360" w:lineRule="auto"/>
              <w:rPr>
                <w:rFonts w:ascii="Times New Roman" w:hAnsi="Times New Roman" w:cs="Times New Roman"/>
              </w:rPr>
            </w:pPr>
            <w:r w:rsidRPr="00DE75FA">
              <w:rPr>
                <w:rFonts w:ascii="Times New Roman" w:eastAsia="Times New Roman" w:hAnsi="Times New Roman" w:cs="Times New Roman"/>
                <w:b/>
                <w:i/>
                <w:sz w:val="24"/>
              </w:rPr>
              <w:t>Flow of Events</w:t>
            </w:r>
          </w:p>
        </w:tc>
        <w:tc>
          <w:tcPr>
            <w:tcW w:w="5850" w:type="dxa"/>
            <w:shd w:val="clear" w:color="auto" w:fill="BDD6EE"/>
            <w:tcMar>
              <w:top w:w="100" w:type="dxa"/>
              <w:left w:w="115" w:type="dxa"/>
              <w:bottom w:w="100" w:type="dxa"/>
              <w:right w:w="115" w:type="dxa"/>
            </w:tcMar>
          </w:tcPr>
          <w:p w:rsidR="00F10B81" w:rsidRDefault="00F10B81" w:rsidP="00C91381">
            <w:pPr>
              <w:pStyle w:val="ListParagraph"/>
              <w:numPr>
                <w:ilvl w:val="0"/>
                <w:numId w:val="90"/>
              </w:numPr>
              <w:jc w:val="left"/>
              <w:rPr>
                <w:rFonts w:eastAsiaTheme="minorHAnsi"/>
              </w:rPr>
            </w:pPr>
            <w:r>
              <w:rPr>
                <w:rFonts w:eastAsiaTheme="minorHAnsi"/>
              </w:rPr>
              <w:t>Head professor clicks on “VM Images” button.</w:t>
            </w:r>
          </w:p>
          <w:p w:rsidR="00F10B81" w:rsidRDefault="00F10B81" w:rsidP="00C91381">
            <w:pPr>
              <w:pStyle w:val="ListParagraph"/>
              <w:numPr>
                <w:ilvl w:val="0"/>
                <w:numId w:val="90"/>
              </w:numPr>
              <w:jc w:val="left"/>
              <w:rPr>
                <w:rFonts w:eastAsiaTheme="minorHAnsi"/>
              </w:rPr>
            </w:pPr>
            <w:r>
              <w:rPr>
                <w:rFonts w:eastAsiaTheme="minorHAnsi"/>
              </w:rPr>
              <w:t>System navigates to vm_images page.</w:t>
            </w:r>
          </w:p>
          <w:p w:rsidR="00F10B81" w:rsidRDefault="00F10B81" w:rsidP="00C91381">
            <w:pPr>
              <w:pStyle w:val="ListParagraph"/>
              <w:numPr>
                <w:ilvl w:val="0"/>
                <w:numId w:val="90"/>
              </w:numPr>
              <w:jc w:val="left"/>
              <w:rPr>
                <w:rFonts w:eastAsiaTheme="minorHAnsi"/>
              </w:rPr>
            </w:pPr>
            <w:r>
              <w:rPr>
                <w:rFonts w:eastAsiaTheme="minorHAnsi"/>
              </w:rPr>
              <w:t>Head professor enters the new image in the input field named “Image Name”.</w:t>
            </w:r>
          </w:p>
          <w:p w:rsidR="00F10B81" w:rsidRDefault="00F10B81" w:rsidP="00C91381">
            <w:pPr>
              <w:pStyle w:val="ListParagraph"/>
              <w:numPr>
                <w:ilvl w:val="0"/>
                <w:numId w:val="90"/>
              </w:numPr>
              <w:jc w:val="left"/>
              <w:rPr>
                <w:rFonts w:eastAsiaTheme="minorHAnsi"/>
              </w:rPr>
            </w:pPr>
            <w:r>
              <w:rPr>
                <w:rFonts w:eastAsiaTheme="minorHAnsi"/>
              </w:rPr>
              <w:t>System shows inputted image name.</w:t>
            </w:r>
          </w:p>
          <w:p w:rsidR="00F10B81" w:rsidRDefault="00F10B81" w:rsidP="00C91381">
            <w:pPr>
              <w:pStyle w:val="ListParagraph"/>
              <w:numPr>
                <w:ilvl w:val="0"/>
                <w:numId w:val="90"/>
              </w:numPr>
              <w:jc w:val="left"/>
              <w:rPr>
                <w:rFonts w:eastAsiaTheme="minorHAnsi"/>
              </w:rPr>
            </w:pPr>
            <w:r>
              <w:rPr>
                <w:rFonts w:eastAsiaTheme="minorHAnsi"/>
              </w:rPr>
              <w:t>Head professor clicks on “Add Image Name” button.</w:t>
            </w:r>
          </w:p>
          <w:p w:rsidR="00F10B81" w:rsidRPr="00C873EF" w:rsidRDefault="00F10B81" w:rsidP="00C91381">
            <w:pPr>
              <w:pStyle w:val="ListParagraph"/>
              <w:numPr>
                <w:ilvl w:val="0"/>
                <w:numId w:val="90"/>
              </w:numPr>
              <w:jc w:val="left"/>
              <w:rPr>
                <w:rFonts w:eastAsiaTheme="minorHAnsi"/>
              </w:rPr>
            </w:pPr>
            <w:r>
              <w:rPr>
                <w:rFonts w:eastAsiaTheme="minorHAnsi"/>
              </w:rPr>
              <w:t>System processes request and prompts success message.</w:t>
            </w:r>
          </w:p>
        </w:tc>
      </w:tr>
      <w:tr w:rsidR="00F10B81" w:rsidRPr="00F066EA" w:rsidTr="00144328">
        <w:tc>
          <w:tcPr>
            <w:tcW w:w="3708" w:type="dxa"/>
            <w:tcMar>
              <w:top w:w="100" w:type="dxa"/>
              <w:left w:w="115" w:type="dxa"/>
              <w:bottom w:w="100" w:type="dxa"/>
              <w:right w:w="115" w:type="dxa"/>
            </w:tcMar>
          </w:tcPr>
          <w:p w:rsidR="00F10B81" w:rsidRPr="00DE75FA" w:rsidRDefault="00F10B81" w:rsidP="00144328">
            <w:pPr>
              <w:spacing w:after="0" w:line="360" w:lineRule="auto"/>
              <w:rPr>
                <w:rFonts w:ascii="Times New Roman" w:hAnsi="Times New Roman" w:cs="Times New Roman"/>
              </w:rPr>
            </w:pPr>
            <w:r w:rsidRPr="00DE75FA">
              <w:rPr>
                <w:rFonts w:ascii="Times New Roman" w:eastAsia="Times New Roman" w:hAnsi="Times New Roman" w:cs="Times New Roman"/>
                <w:b/>
                <w:i/>
                <w:sz w:val="24"/>
              </w:rPr>
              <w:t>Alternative Flows</w:t>
            </w:r>
          </w:p>
        </w:tc>
        <w:tc>
          <w:tcPr>
            <w:tcW w:w="5850" w:type="dxa"/>
            <w:tcMar>
              <w:top w:w="100" w:type="dxa"/>
              <w:left w:w="115" w:type="dxa"/>
              <w:bottom w:w="100" w:type="dxa"/>
              <w:right w:w="115" w:type="dxa"/>
            </w:tcMar>
          </w:tcPr>
          <w:p w:rsidR="00F10B81" w:rsidRPr="00F066EA" w:rsidRDefault="00F10B81" w:rsidP="00C91381">
            <w:pPr>
              <w:pStyle w:val="ListParagraph"/>
              <w:numPr>
                <w:ilvl w:val="0"/>
                <w:numId w:val="81"/>
              </w:numPr>
              <w:spacing w:line="256" w:lineRule="auto"/>
              <w:jc w:val="left"/>
              <w:rPr>
                <w:rFonts w:ascii="Times New Roman" w:eastAsiaTheme="minorHAnsi" w:hAnsi="Times New Roman" w:cs="Times New Roman"/>
              </w:rPr>
            </w:pPr>
            <w:r>
              <w:rPr>
                <w:rFonts w:eastAsiaTheme="minorHAnsi"/>
              </w:rPr>
              <w:t xml:space="preserve">{From step 3} </w:t>
            </w:r>
            <w:r>
              <w:rPr>
                <w:rFonts w:ascii="Times New Roman" w:eastAsiaTheme="minorHAnsi" w:hAnsi="Times New Roman" w:cs="Times New Roman"/>
              </w:rPr>
              <w:t xml:space="preserve">Head professor enters image name, </w:t>
            </w:r>
            <w:r w:rsidRPr="00F066EA">
              <w:rPr>
                <w:rFonts w:ascii="Times New Roman" w:eastAsiaTheme="minorHAnsi" w:hAnsi="Times New Roman" w:cs="Times New Roman"/>
              </w:rPr>
              <w:t xml:space="preserve">but does not click on </w:t>
            </w:r>
            <w:r>
              <w:rPr>
                <w:rFonts w:eastAsiaTheme="minorHAnsi"/>
              </w:rPr>
              <w:t xml:space="preserve">“Add Image Name” </w:t>
            </w:r>
            <w:r w:rsidRPr="00F066EA">
              <w:rPr>
                <w:rFonts w:ascii="Times New Roman" w:eastAsiaTheme="minorHAnsi" w:hAnsi="Times New Roman" w:cs="Times New Roman"/>
              </w:rPr>
              <w:t>button and navigates into a differe</w:t>
            </w:r>
            <w:r>
              <w:rPr>
                <w:rFonts w:ascii="Times New Roman" w:eastAsiaTheme="minorHAnsi" w:hAnsi="Times New Roman" w:cs="Times New Roman"/>
              </w:rPr>
              <w:t>nt page. System consider action</w:t>
            </w:r>
            <w:r w:rsidRPr="00F066EA">
              <w:rPr>
                <w:rFonts w:ascii="Times New Roman" w:eastAsiaTheme="minorHAnsi" w:hAnsi="Times New Roman" w:cs="Times New Roman"/>
              </w:rPr>
              <w:t xml:space="preserve"> invalid and it is destroyed</w:t>
            </w:r>
            <w:r>
              <w:rPr>
                <w:rFonts w:ascii="Times New Roman" w:eastAsiaTheme="minorHAnsi" w:hAnsi="Times New Roman" w:cs="Times New Roman"/>
              </w:rPr>
              <w:t>.</w:t>
            </w:r>
          </w:p>
        </w:tc>
      </w:tr>
      <w:tr w:rsidR="00F10B81" w:rsidRPr="00453CF3" w:rsidTr="00144328">
        <w:trPr>
          <w:trHeight w:val="583"/>
        </w:trPr>
        <w:tc>
          <w:tcPr>
            <w:tcW w:w="3708" w:type="dxa"/>
            <w:tcMar>
              <w:top w:w="100" w:type="dxa"/>
              <w:left w:w="115" w:type="dxa"/>
              <w:bottom w:w="100" w:type="dxa"/>
              <w:right w:w="115" w:type="dxa"/>
            </w:tcMar>
          </w:tcPr>
          <w:p w:rsidR="00F10B81" w:rsidRPr="00DE75FA" w:rsidRDefault="00F10B81" w:rsidP="00144328">
            <w:pPr>
              <w:spacing w:after="0" w:line="360" w:lineRule="auto"/>
              <w:rPr>
                <w:rFonts w:ascii="Times New Roman" w:hAnsi="Times New Roman" w:cs="Times New Roman"/>
              </w:rPr>
            </w:pPr>
            <w:r w:rsidRPr="00DE75FA">
              <w:rPr>
                <w:rFonts w:ascii="Times New Roman" w:eastAsia="Times New Roman" w:hAnsi="Times New Roman" w:cs="Times New Roman"/>
                <w:b/>
                <w:i/>
                <w:sz w:val="24"/>
              </w:rPr>
              <w:t>Exit Conditions</w:t>
            </w:r>
          </w:p>
        </w:tc>
        <w:tc>
          <w:tcPr>
            <w:tcW w:w="5850" w:type="dxa"/>
            <w:tcMar>
              <w:top w:w="100" w:type="dxa"/>
              <w:left w:w="115" w:type="dxa"/>
              <w:bottom w:w="100" w:type="dxa"/>
              <w:right w:w="115" w:type="dxa"/>
            </w:tcMar>
          </w:tcPr>
          <w:p w:rsidR="00F10B81" w:rsidRPr="00453CF3" w:rsidRDefault="00F10B81" w:rsidP="00C91381">
            <w:pPr>
              <w:pStyle w:val="ListParagraph"/>
              <w:numPr>
                <w:ilvl w:val="0"/>
                <w:numId w:val="80"/>
              </w:numPr>
              <w:jc w:val="left"/>
              <w:rPr>
                <w:rFonts w:ascii="Times New Roman" w:eastAsiaTheme="minorHAnsi" w:hAnsi="Times New Roman" w:cs="Times New Roman"/>
              </w:rPr>
            </w:pPr>
            <w:r>
              <w:rPr>
                <w:rFonts w:ascii="Times New Roman" w:hAnsi="Times New Roman" w:cs="Times New Roman"/>
              </w:rPr>
              <w:t>Head professor successfully added a new virtual machine image.</w:t>
            </w:r>
          </w:p>
        </w:tc>
      </w:tr>
      <w:tr w:rsidR="00F10B81" w:rsidRPr="004C2E8A" w:rsidTr="00144328">
        <w:tc>
          <w:tcPr>
            <w:tcW w:w="3708" w:type="dxa"/>
            <w:shd w:val="clear" w:color="auto" w:fill="BDD6EE"/>
            <w:tcMar>
              <w:top w:w="100" w:type="dxa"/>
              <w:left w:w="115" w:type="dxa"/>
              <w:bottom w:w="100" w:type="dxa"/>
              <w:right w:w="115" w:type="dxa"/>
            </w:tcMar>
          </w:tcPr>
          <w:p w:rsidR="00F10B81" w:rsidRPr="00DE75FA" w:rsidRDefault="00F10B81" w:rsidP="00144328">
            <w:pPr>
              <w:spacing w:after="0" w:line="360" w:lineRule="auto"/>
              <w:rPr>
                <w:rFonts w:ascii="Times New Roman" w:eastAsia="Times New Roman" w:hAnsi="Times New Roman" w:cs="Times New Roman"/>
                <w:b/>
                <w:i/>
                <w:sz w:val="24"/>
              </w:rPr>
            </w:pPr>
            <w:r w:rsidRPr="008F00D6">
              <w:rPr>
                <w:rFonts w:eastAsia="Times New Roman" w:cs="Times New Roman"/>
                <w:b/>
                <w:i/>
                <w:sz w:val="24"/>
              </w:rPr>
              <w:t>Exceptions</w:t>
            </w:r>
          </w:p>
        </w:tc>
        <w:tc>
          <w:tcPr>
            <w:tcW w:w="5850" w:type="dxa"/>
            <w:shd w:val="clear" w:color="auto" w:fill="BDD6EE"/>
            <w:tcMar>
              <w:top w:w="100" w:type="dxa"/>
              <w:left w:w="115" w:type="dxa"/>
              <w:bottom w:w="100" w:type="dxa"/>
              <w:right w:w="115" w:type="dxa"/>
            </w:tcMar>
          </w:tcPr>
          <w:p w:rsidR="00F10B81" w:rsidRDefault="00F10B81" w:rsidP="00C91381">
            <w:pPr>
              <w:pStyle w:val="ListParagraph"/>
              <w:numPr>
                <w:ilvl w:val="0"/>
                <w:numId w:val="81"/>
              </w:numPr>
              <w:jc w:val="left"/>
              <w:rPr>
                <w:rFonts w:eastAsiaTheme="minorHAnsi"/>
              </w:rPr>
            </w:pPr>
            <w:r>
              <w:rPr>
                <w:rFonts w:eastAsiaTheme="minorHAnsi"/>
              </w:rPr>
              <w:t>If head professor leaves “Image Name” filed empty and clicks on “Add Image Name” button, system displays an error message.</w:t>
            </w:r>
          </w:p>
          <w:p w:rsidR="00F10B81" w:rsidRDefault="00F10B81" w:rsidP="00C91381">
            <w:pPr>
              <w:pStyle w:val="ListParagraph"/>
              <w:numPr>
                <w:ilvl w:val="0"/>
                <w:numId w:val="81"/>
              </w:numPr>
              <w:jc w:val="left"/>
              <w:rPr>
                <w:rFonts w:eastAsiaTheme="minorHAnsi"/>
              </w:rPr>
            </w:pPr>
            <w:r>
              <w:rPr>
                <w:rFonts w:eastAsiaTheme="minorHAnsi"/>
              </w:rPr>
              <w:t>If head professor enters an image name that already exists on the system, system displays an error message.</w:t>
            </w:r>
          </w:p>
          <w:p w:rsidR="00F10B81" w:rsidRPr="004C2E8A" w:rsidRDefault="00F10B81" w:rsidP="00C91381">
            <w:pPr>
              <w:pStyle w:val="ListParagraph"/>
              <w:numPr>
                <w:ilvl w:val="0"/>
                <w:numId w:val="81"/>
              </w:numPr>
              <w:jc w:val="left"/>
              <w:rPr>
                <w:rFonts w:eastAsiaTheme="minorHAnsi"/>
              </w:rPr>
            </w:pPr>
            <w:r>
              <w:rPr>
                <w:rFonts w:eastAsiaTheme="minorHAnsi"/>
              </w:rPr>
              <w:t>If a user other than head professor attempts to access/hack into image name page, system denies user’s access to such a page and prompts warning message.</w:t>
            </w:r>
          </w:p>
        </w:tc>
      </w:tr>
    </w:tbl>
    <w:p w:rsidR="00F10B81" w:rsidRDefault="00F10B81" w:rsidP="00F10B81"/>
    <w:p w:rsidR="00F10B81" w:rsidRDefault="00F10B81" w:rsidP="00F10B81"/>
    <w:tbl>
      <w:tblPr>
        <w:tblW w:w="9558" w:type="dxa"/>
        <w:tblInd w:w="105" w:type="dxa"/>
        <w:tblBorders>
          <w:top w:val="single" w:sz="4" w:space="0" w:color="4472C4"/>
          <w:left w:val="single" w:sz="4" w:space="0" w:color="4472C4"/>
          <w:bottom w:val="single" w:sz="4" w:space="0" w:color="4472C4"/>
          <w:right w:val="single" w:sz="4" w:space="0" w:color="4472C4"/>
          <w:insideH w:val="single" w:sz="4" w:space="0" w:color="4472C4"/>
          <w:insideV w:val="single" w:sz="4" w:space="0" w:color="4472C4"/>
        </w:tblBorders>
        <w:tblLayout w:type="fixed"/>
        <w:tblCellMar>
          <w:left w:w="10" w:type="dxa"/>
          <w:right w:w="10" w:type="dxa"/>
        </w:tblCellMar>
        <w:tblLook w:val="04A0" w:firstRow="1" w:lastRow="0" w:firstColumn="1" w:lastColumn="0" w:noHBand="0" w:noVBand="1"/>
      </w:tblPr>
      <w:tblGrid>
        <w:gridCol w:w="3708"/>
        <w:gridCol w:w="5850"/>
      </w:tblGrid>
      <w:tr w:rsidR="00F10B81" w:rsidRPr="00C873EF" w:rsidTr="00144328">
        <w:tc>
          <w:tcPr>
            <w:tcW w:w="3708" w:type="dxa"/>
            <w:tcMar>
              <w:top w:w="100" w:type="dxa"/>
              <w:left w:w="115" w:type="dxa"/>
              <w:bottom w:w="100" w:type="dxa"/>
              <w:right w:w="115" w:type="dxa"/>
            </w:tcMar>
          </w:tcPr>
          <w:p w:rsidR="00F10B81" w:rsidRPr="00B42D5C" w:rsidRDefault="00F10B81" w:rsidP="00144328">
            <w:pPr>
              <w:spacing w:after="0" w:line="360" w:lineRule="auto"/>
              <w:rPr>
                <w:rFonts w:ascii="Times New Roman" w:hAnsi="Times New Roman" w:cs="Times New Roman"/>
                <w:sz w:val="24"/>
                <w:szCs w:val="24"/>
              </w:rPr>
            </w:pPr>
            <w:r w:rsidRPr="00B42D5C">
              <w:rPr>
                <w:rFonts w:ascii="Times New Roman" w:eastAsia="Times New Roman" w:hAnsi="Times New Roman" w:cs="Times New Roman"/>
                <w:b/>
                <w:i/>
                <w:sz w:val="24"/>
                <w:szCs w:val="24"/>
              </w:rPr>
              <w:t xml:space="preserve">Use Case Name </w:t>
            </w:r>
            <w:r>
              <w:rPr>
                <w:rFonts w:ascii="Times New Roman" w:eastAsia="Times New Roman" w:hAnsi="Times New Roman" w:cs="Times New Roman"/>
                <w:b/>
                <w:sz w:val="24"/>
                <w:szCs w:val="24"/>
              </w:rPr>
              <w:t>(SPW5_114</w:t>
            </w:r>
            <w:r w:rsidRPr="00B42D5C">
              <w:rPr>
                <w:rFonts w:ascii="Times New Roman" w:eastAsia="Times New Roman" w:hAnsi="Times New Roman" w:cs="Times New Roman"/>
                <w:b/>
                <w:sz w:val="24"/>
                <w:szCs w:val="24"/>
              </w:rPr>
              <w:t>)</w:t>
            </w:r>
          </w:p>
        </w:tc>
        <w:tc>
          <w:tcPr>
            <w:tcW w:w="5850" w:type="dxa"/>
            <w:tcMar>
              <w:top w:w="100" w:type="dxa"/>
              <w:left w:w="115" w:type="dxa"/>
              <w:bottom w:w="100" w:type="dxa"/>
              <w:right w:w="115" w:type="dxa"/>
            </w:tcMar>
          </w:tcPr>
          <w:p w:rsidR="00F10B81" w:rsidRPr="00C873EF" w:rsidRDefault="00F10B81" w:rsidP="00144328">
            <w:pPr>
              <w:pStyle w:val="Heading1"/>
              <w:numPr>
                <w:ilvl w:val="0"/>
                <w:numId w:val="0"/>
              </w:numPr>
              <w:shd w:val="clear" w:color="auto" w:fill="FFFFFF"/>
              <w:spacing w:before="0" w:after="0"/>
              <w:rPr>
                <w:bCs w:val="0"/>
                <w:color w:val="000000"/>
                <w:szCs w:val="24"/>
              </w:rPr>
            </w:pPr>
            <w:r>
              <w:rPr>
                <w:rStyle w:val="card-name"/>
                <w:bCs w:val="0"/>
                <w:color w:val="000000"/>
                <w:szCs w:val="24"/>
              </w:rPr>
              <w:t>Filter</w:t>
            </w:r>
            <w:r w:rsidRPr="00C873EF">
              <w:rPr>
                <w:rStyle w:val="card-name"/>
                <w:bCs w:val="0"/>
                <w:color w:val="000000"/>
                <w:szCs w:val="24"/>
              </w:rPr>
              <w:t xml:space="preserve"> Image</w:t>
            </w:r>
            <w:r>
              <w:rPr>
                <w:rStyle w:val="card-name"/>
                <w:bCs w:val="0"/>
                <w:color w:val="000000"/>
                <w:szCs w:val="24"/>
              </w:rPr>
              <w:t>s</w:t>
            </w:r>
          </w:p>
        </w:tc>
      </w:tr>
      <w:tr w:rsidR="00F10B81" w:rsidRPr="00DE75FA" w:rsidTr="00144328">
        <w:tc>
          <w:tcPr>
            <w:tcW w:w="3708" w:type="dxa"/>
            <w:tcMar>
              <w:top w:w="100" w:type="dxa"/>
              <w:left w:w="115" w:type="dxa"/>
              <w:bottom w:w="100" w:type="dxa"/>
              <w:right w:w="115" w:type="dxa"/>
            </w:tcMar>
          </w:tcPr>
          <w:p w:rsidR="00F10B81" w:rsidRPr="00DE75FA" w:rsidRDefault="00F10B81" w:rsidP="00144328">
            <w:pPr>
              <w:spacing w:after="0" w:line="360" w:lineRule="auto"/>
              <w:rPr>
                <w:rFonts w:ascii="Times New Roman" w:hAnsi="Times New Roman" w:cs="Times New Roman"/>
              </w:rPr>
            </w:pPr>
            <w:r w:rsidRPr="00DE75FA">
              <w:rPr>
                <w:rFonts w:ascii="Times New Roman" w:eastAsia="Times New Roman" w:hAnsi="Times New Roman" w:cs="Times New Roman"/>
                <w:b/>
                <w:i/>
                <w:sz w:val="24"/>
              </w:rPr>
              <w:lastRenderedPageBreak/>
              <w:t>Participating Actor</w:t>
            </w:r>
          </w:p>
        </w:tc>
        <w:tc>
          <w:tcPr>
            <w:tcW w:w="5850" w:type="dxa"/>
            <w:tcMar>
              <w:top w:w="100" w:type="dxa"/>
              <w:left w:w="115" w:type="dxa"/>
              <w:bottom w:w="100" w:type="dxa"/>
              <w:right w:w="115" w:type="dxa"/>
            </w:tcMar>
          </w:tcPr>
          <w:p w:rsidR="00F10B81" w:rsidRPr="00DE75FA" w:rsidRDefault="00F10B81" w:rsidP="00144328">
            <w:pPr>
              <w:spacing w:after="0" w:line="360" w:lineRule="auto"/>
              <w:rPr>
                <w:rFonts w:ascii="Times New Roman" w:hAnsi="Times New Roman" w:cs="Times New Roman"/>
              </w:rPr>
            </w:pPr>
            <w:r>
              <w:rPr>
                <w:rFonts w:ascii="Times New Roman" w:eastAsia="Times New Roman" w:hAnsi="Times New Roman" w:cs="Times New Roman"/>
                <w:sz w:val="24"/>
              </w:rPr>
              <w:t>Head professor</w:t>
            </w:r>
          </w:p>
        </w:tc>
      </w:tr>
      <w:tr w:rsidR="00F10B81" w:rsidRPr="00C873EF" w:rsidTr="00144328">
        <w:tc>
          <w:tcPr>
            <w:tcW w:w="3708" w:type="dxa"/>
            <w:tcMar>
              <w:top w:w="100" w:type="dxa"/>
              <w:left w:w="115" w:type="dxa"/>
              <w:bottom w:w="100" w:type="dxa"/>
              <w:right w:w="115" w:type="dxa"/>
            </w:tcMar>
          </w:tcPr>
          <w:p w:rsidR="00F10B81" w:rsidRPr="00B42D5C" w:rsidRDefault="00F10B81" w:rsidP="00C91381">
            <w:pPr>
              <w:pStyle w:val="NormalWeb"/>
              <w:numPr>
                <w:ilvl w:val="0"/>
                <w:numId w:val="85"/>
              </w:numPr>
              <w:spacing w:before="0" w:beforeAutospacing="0" w:after="150" w:afterAutospacing="0" w:line="294" w:lineRule="atLeast"/>
              <w:ind w:left="150"/>
              <w:rPr>
                <w:rFonts w:ascii="Arial" w:hAnsi="Arial" w:cs="Arial"/>
                <w:color w:val="000000"/>
                <w:sz w:val="21"/>
                <w:szCs w:val="21"/>
              </w:rPr>
            </w:pPr>
            <w:r>
              <w:rPr>
                <w:b/>
                <w:i/>
              </w:rPr>
              <w:t xml:space="preserve">User Story </w:t>
            </w:r>
            <w:r>
              <w:rPr>
                <w:b/>
              </w:rPr>
              <w:t>#355</w:t>
            </w:r>
          </w:p>
        </w:tc>
        <w:tc>
          <w:tcPr>
            <w:tcW w:w="5850" w:type="dxa"/>
            <w:tcMar>
              <w:top w:w="100" w:type="dxa"/>
              <w:left w:w="115" w:type="dxa"/>
              <w:bottom w:w="100" w:type="dxa"/>
              <w:right w:w="115" w:type="dxa"/>
            </w:tcMar>
          </w:tcPr>
          <w:p w:rsidR="00F10B81" w:rsidRPr="00C873EF" w:rsidRDefault="00F10B81" w:rsidP="00144328">
            <w:pPr>
              <w:shd w:val="clear" w:color="auto" w:fill="FFFFFF"/>
              <w:spacing w:before="75" w:after="75" w:line="294" w:lineRule="atLeast"/>
              <w:jc w:val="left"/>
              <w:rPr>
                <w:rFonts w:ascii="Arial" w:eastAsia="Times New Roman" w:hAnsi="Arial" w:cs="Arial"/>
                <w:color w:val="000000"/>
                <w:sz w:val="21"/>
                <w:szCs w:val="21"/>
              </w:rPr>
            </w:pPr>
            <w:r w:rsidRPr="005E7CCD">
              <w:rPr>
                <w:rFonts w:ascii="Arial" w:eastAsia="Times New Roman" w:hAnsi="Arial" w:cs="Arial"/>
                <w:color w:val="000000"/>
                <w:sz w:val="21"/>
                <w:szCs w:val="21"/>
              </w:rPr>
              <w:t>As a head professor I want to be able to filter the available image’s name in the system, so I have the option to easily and more efficient</w:t>
            </w:r>
            <w:r>
              <w:rPr>
                <w:rFonts w:ascii="Arial" w:eastAsia="Times New Roman" w:hAnsi="Arial" w:cs="Arial"/>
                <w:color w:val="000000"/>
                <w:sz w:val="21"/>
                <w:szCs w:val="21"/>
              </w:rPr>
              <w:t>ly</w:t>
            </w:r>
            <w:r w:rsidRPr="005E7CCD">
              <w:rPr>
                <w:rFonts w:ascii="Arial" w:eastAsia="Times New Roman" w:hAnsi="Arial" w:cs="Arial"/>
                <w:color w:val="000000"/>
                <w:sz w:val="21"/>
                <w:szCs w:val="21"/>
              </w:rPr>
              <w:t xml:space="preserve"> search through the existing images in the system.</w:t>
            </w:r>
          </w:p>
        </w:tc>
      </w:tr>
      <w:tr w:rsidR="00F10B81" w:rsidRPr="002E54BB" w:rsidTr="00144328">
        <w:tc>
          <w:tcPr>
            <w:tcW w:w="3708" w:type="dxa"/>
            <w:tcMar>
              <w:top w:w="100" w:type="dxa"/>
              <w:left w:w="115" w:type="dxa"/>
              <w:bottom w:w="100" w:type="dxa"/>
              <w:right w:w="115" w:type="dxa"/>
            </w:tcMar>
          </w:tcPr>
          <w:p w:rsidR="00F10B81" w:rsidRDefault="00F10B81" w:rsidP="00C91381">
            <w:pPr>
              <w:pStyle w:val="NormalWeb"/>
              <w:numPr>
                <w:ilvl w:val="0"/>
                <w:numId w:val="85"/>
              </w:numPr>
              <w:spacing w:before="0" w:beforeAutospacing="0" w:after="150" w:afterAutospacing="0" w:line="294" w:lineRule="atLeast"/>
              <w:ind w:left="150"/>
              <w:rPr>
                <w:b/>
                <w:i/>
              </w:rPr>
            </w:pPr>
            <w:r w:rsidRPr="00DE75FA">
              <w:rPr>
                <w:b/>
                <w:i/>
              </w:rPr>
              <w:t>Entry Conditions</w:t>
            </w:r>
          </w:p>
        </w:tc>
        <w:tc>
          <w:tcPr>
            <w:tcW w:w="5850" w:type="dxa"/>
            <w:tcMar>
              <w:top w:w="100" w:type="dxa"/>
              <w:left w:w="115" w:type="dxa"/>
              <w:bottom w:w="100" w:type="dxa"/>
              <w:right w:w="115" w:type="dxa"/>
            </w:tcMar>
          </w:tcPr>
          <w:p w:rsidR="00F10B81" w:rsidRDefault="00F10B81" w:rsidP="00C91381">
            <w:pPr>
              <w:pStyle w:val="ListParagraph"/>
              <w:numPr>
                <w:ilvl w:val="0"/>
                <w:numId w:val="85"/>
              </w:numPr>
              <w:jc w:val="left"/>
              <w:rPr>
                <w:rFonts w:eastAsiaTheme="minorHAnsi"/>
              </w:rPr>
            </w:pPr>
            <w:r>
              <w:rPr>
                <w:rFonts w:eastAsiaTheme="minorHAnsi"/>
              </w:rPr>
              <w:t>Head professor is logged in the system.</w:t>
            </w:r>
          </w:p>
          <w:p w:rsidR="00F10B81" w:rsidRPr="002E54BB" w:rsidRDefault="00F10B81" w:rsidP="00C91381">
            <w:pPr>
              <w:pStyle w:val="ListParagraph"/>
              <w:numPr>
                <w:ilvl w:val="0"/>
                <w:numId w:val="85"/>
              </w:numPr>
              <w:jc w:val="left"/>
              <w:rPr>
                <w:rFonts w:eastAsiaTheme="minorHAnsi"/>
              </w:rPr>
            </w:pPr>
            <w:r>
              <w:rPr>
                <w:rFonts w:eastAsiaTheme="minorHAnsi"/>
              </w:rPr>
              <w:t>Head professor is in vm_images page.</w:t>
            </w:r>
          </w:p>
        </w:tc>
      </w:tr>
      <w:tr w:rsidR="00F10B81" w:rsidRPr="00C873EF" w:rsidTr="00144328">
        <w:tc>
          <w:tcPr>
            <w:tcW w:w="3708" w:type="dxa"/>
            <w:shd w:val="clear" w:color="auto" w:fill="BDD6EE"/>
            <w:tcMar>
              <w:top w:w="100" w:type="dxa"/>
              <w:left w:w="115" w:type="dxa"/>
              <w:bottom w:w="100" w:type="dxa"/>
              <w:right w:w="115" w:type="dxa"/>
            </w:tcMar>
          </w:tcPr>
          <w:p w:rsidR="00F10B81" w:rsidRPr="00DE75FA" w:rsidRDefault="00F10B81" w:rsidP="00144328">
            <w:pPr>
              <w:spacing w:after="0" w:line="360" w:lineRule="auto"/>
              <w:rPr>
                <w:rFonts w:ascii="Times New Roman" w:hAnsi="Times New Roman" w:cs="Times New Roman"/>
              </w:rPr>
            </w:pPr>
            <w:r w:rsidRPr="00DE75FA">
              <w:rPr>
                <w:rFonts w:ascii="Times New Roman" w:eastAsia="Times New Roman" w:hAnsi="Times New Roman" w:cs="Times New Roman"/>
                <w:b/>
                <w:i/>
                <w:sz w:val="24"/>
              </w:rPr>
              <w:t>Flow of Events</w:t>
            </w:r>
          </w:p>
        </w:tc>
        <w:tc>
          <w:tcPr>
            <w:tcW w:w="5850" w:type="dxa"/>
            <w:shd w:val="clear" w:color="auto" w:fill="BDD6EE"/>
            <w:tcMar>
              <w:top w:w="100" w:type="dxa"/>
              <w:left w:w="115" w:type="dxa"/>
              <w:bottom w:w="100" w:type="dxa"/>
              <w:right w:w="115" w:type="dxa"/>
            </w:tcMar>
          </w:tcPr>
          <w:p w:rsidR="00F10B81" w:rsidRDefault="00F10B81" w:rsidP="00C91381">
            <w:pPr>
              <w:pStyle w:val="ListParagraph"/>
              <w:numPr>
                <w:ilvl w:val="0"/>
                <w:numId w:val="91"/>
              </w:numPr>
              <w:jc w:val="left"/>
              <w:rPr>
                <w:rFonts w:eastAsiaTheme="minorHAnsi"/>
              </w:rPr>
            </w:pPr>
            <w:r w:rsidRPr="00FB0FF3">
              <w:rPr>
                <w:rFonts w:eastAsiaTheme="minorHAnsi"/>
              </w:rPr>
              <w:t>This use case starts when the head p</w:t>
            </w:r>
            <w:r>
              <w:rPr>
                <w:rFonts w:eastAsiaTheme="minorHAnsi"/>
              </w:rPr>
              <w:t>rofessor selects from a drop down</w:t>
            </w:r>
            <w:r w:rsidRPr="00FB0FF3">
              <w:rPr>
                <w:rFonts w:eastAsiaTheme="minorHAnsi"/>
              </w:rPr>
              <w:t xml:space="preserve"> </w:t>
            </w:r>
            <w:r>
              <w:rPr>
                <w:rFonts w:eastAsiaTheme="minorHAnsi"/>
              </w:rPr>
              <w:t xml:space="preserve">menu one of </w:t>
            </w:r>
            <w:r w:rsidRPr="00FB0FF3">
              <w:rPr>
                <w:rFonts w:eastAsiaTheme="minorHAnsi"/>
              </w:rPr>
              <w:t>the available option</w:t>
            </w:r>
            <w:r>
              <w:rPr>
                <w:rFonts w:eastAsiaTheme="minorHAnsi"/>
              </w:rPr>
              <w:t>s “All Images”, “ACTIVE”, “INACTIVE” and/or input the full or partial name of an image</w:t>
            </w:r>
            <w:r w:rsidRPr="00FB0FF3">
              <w:rPr>
                <w:rFonts w:eastAsiaTheme="minorHAnsi"/>
              </w:rPr>
              <w:t>.</w:t>
            </w:r>
          </w:p>
          <w:p w:rsidR="00F10B81" w:rsidRDefault="00F10B81" w:rsidP="00C91381">
            <w:pPr>
              <w:pStyle w:val="ListParagraph"/>
              <w:numPr>
                <w:ilvl w:val="0"/>
                <w:numId w:val="91"/>
              </w:numPr>
              <w:jc w:val="left"/>
              <w:rPr>
                <w:rFonts w:eastAsiaTheme="minorHAnsi"/>
              </w:rPr>
            </w:pPr>
            <w:r>
              <w:rPr>
                <w:rFonts w:eastAsiaTheme="minorHAnsi"/>
              </w:rPr>
              <w:t>System displays the selected filter option.</w:t>
            </w:r>
          </w:p>
          <w:p w:rsidR="00F10B81" w:rsidRDefault="00F10B81" w:rsidP="00C91381">
            <w:pPr>
              <w:pStyle w:val="ListParagraph"/>
              <w:numPr>
                <w:ilvl w:val="0"/>
                <w:numId w:val="91"/>
              </w:numPr>
              <w:jc w:val="left"/>
              <w:rPr>
                <w:rFonts w:eastAsiaTheme="minorHAnsi"/>
              </w:rPr>
            </w:pPr>
            <w:r>
              <w:rPr>
                <w:rFonts w:eastAsiaTheme="minorHAnsi"/>
              </w:rPr>
              <w:t xml:space="preserve">Head professor hits enter key. </w:t>
            </w:r>
          </w:p>
          <w:p w:rsidR="00F10B81" w:rsidRPr="00FB0FF3" w:rsidRDefault="00F10B81" w:rsidP="00C91381">
            <w:pPr>
              <w:pStyle w:val="ListParagraph"/>
              <w:numPr>
                <w:ilvl w:val="0"/>
                <w:numId w:val="91"/>
              </w:numPr>
              <w:jc w:val="left"/>
              <w:rPr>
                <w:rFonts w:eastAsiaTheme="minorHAnsi"/>
              </w:rPr>
            </w:pPr>
            <w:r>
              <w:rPr>
                <w:rFonts w:eastAsiaTheme="minorHAnsi"/>
              </w:rPr>
              <w:t xml:space="preserve">System processes request and prompts the images according to the selected filter option. </w:t>
            </w:r>
          </w:p>
        </w:tc>
      </w:tr>
      <w:tr w:rsidR="00F10B81" w:rsidRPr="00F066EA" w:rsidTr="00144328">
        <w:tc>
          <w:tcPr>
            <w:tcW w:w="3708" w:type="dxa"/>
            <w:tcMar>
              <w:top w:w="100" w:type="dxa"/>
              <w:left w:w="115" w:type="dxa"/>
              <w:bottom w:w="100" w:type="dxa"/>
              <w:right w:w="115" w:type="dxa"/>
            </w:tcMar>
          </w:tcPr>
          <w:p w:rsidR="00F10B81" w:rsidRPr="00DE75FA" w:rsidRDefault="00F10B81" w:rsidP="00144328">
            <w:pPr>
              <w:spacing w:after="0" w:line="360" w:lineRule="auto"/>
              <w:rPr>
                <w:rFonts w:ascii="Times New Roman" w:hAnsi="Times New Roman" w:cs="Times New Roman"/>
              </w:rPr>
            </w:pPr>
            <w:r w:rsidRPr="00DE75FA">
              <w:rPr>
                <w:rFonts w:ascii="Times New Roman" w:eastAsia="Times New Roman" w:hAnsi="Times New Roman" w:cs="Times New Roman"/>
                <w:b/>
                <w:i/>
                <w:sz w:val="24"/>
              </w:rPr>
              <w:t>Alternative Flows</w:t>
            </w:r>
          </w:p>
        </w:tc>
        <w:tc>
          <w:tcPr>
            <w:tcW w:w="5850" w:type="dxa"/>
            <w:tcMar>
              <w:top w:w="100" w:type="dxa"/>
              <w:left w:w="115" w:type="dxa"/>
              <w:bottom w:w="100" w:type="dxa"/>
              <w:right w:w="115" w:type="dxa"/>
            </w:tcMar>
          </w:tcPr>
          <w:p w:rsidR="00F10B81" w:rsidRPr="00F066EA" w:rsidRDefault="00F10B81" w:rsidP="00C91381">
            <w:pPr>
              <w:pStyle w:val="ListParagraph"/>
              <w:numPr>
                <w:ilvl w:val="0"/>
                <w:numId w:val="81"/>
              </w:numPr>
              <w:spacing w:line="256" w:lineRule="auto"/>
              <w:jc w:val="left"/>
              <w:rPr>
                <w:rFonts w:ascii="Times New Roman" w:eastAsiaTheme="minorHAnsi" w:hAnsi="Times New Roman" w:cs="Times New Roman"/>
              </w:rPr>
            </w:pPr>
            <w:r>
              <w:rPr>
                <w:rFonts w:eastAsiaTheme="minorHAnsi"/>
              </w:rPr>
              <w:t xml:space="preserve">{From step 1} </w:t>
            </w:r>
            <w:r>
              <w:rPr>
                <w:rFonts w:ascii="Times New Roman" w:eastAsiaTheme="minorHAnsi" w:hAnsi="Times New Roman" w:cs="Times New Roman"/>
              </w:rPr>
              <w:t>Head professor enters on the input field the full or partial name of an image and hits the enter key. System processes request and prompts all images that matched the search criteria.</w:t>
            </w:r>
          </w:p>
        </w:tc>
      </w:tr>
      <w:tr w:rsidR="00F10B81" w:rsidRPr="00453CF3" w:rsidTr="00144328">
        <w:trPr>
          <w:trHeight w:val="583"/>
        </w:trPr>
        <w:tc>
          <w:tcPr>
            <w:tcW w:w="3708" w:type="dxa"/>
            <w:tcMar>
              <w:top w:w="100" w:type="dxa"/>
              <w:left w:w="115" w:type="dxa"/>
              <w:bottom w:w="100" w:type="dxa"/>
              <w:right w:w="115" w:type="dxa"/>
            </w:tcMar>
          </w:tcPr>
          <w:p w:rsidR="00F10B81" w:rsidRPr="00DE75FA" w:rsidRDefault="00F10B81" w:rsidP="00144328">
            <w:pPr>
              <w:spacing w:after="0" w:line="360" w:lineRule="auto"/>
              <w:rPr>
                <w:rFonts w:ascii="Times New Roman" w:hAnsi="Times New Roman" w:cs="Times New Roman"/>
              </w:rPr>
            </w:pPr>
            <w:r w:rsidRPr="00DE75FA">
              <w:rPr>
                <w:rFonts w:ascii="Times New Roman" w:eastAsia="Times New Roman" w:hAnsi="Times New Roman" w:cs="Times New Roman"/>
                <w:b/>
                <w:i/>
                <w:sz w:val="24"/>
              </w:rPr>
              <w:t>Exit Conditions</w:t>
            </w:r>
          </w:p>
        </w:tc>
        <w:tc>
          <w:tcPr>
            <w:tcW w:w="5850" w:type="dxa"/>
            <w:tcMar>
              <w:top w:w="100" w:type="dxa"/>
              <w:left w:w="115" w:type="dxa"/>
              <w:bottom w:w="100" w:type="dxa"/>
              <w:right w:w="115" w:type="dxa"/>
            </w:tcMar>
          </w:tcPr>
          <w:p w:rsidR="00F10B81" w:rsidRPr="00453CF3" w:rsidRDefault="00F10B81" w:rsidP="00C91381">
            <w:pPr>
              <w:pStyle w:val="ListParagraph"/>
              <w:numPr>
                <w:ilvl w:val="0"/>
                <w:numId w:val="80"/>
              </w:numPr>
              <w:jc w:val="left"/>
              <w:rPr>
                <w:rFonts w:ascii="Times New Roman" w:eastAsiaTheme="minorHAnsi" w:hAnsi="Times New Roman" w:cs="Times New Roman"/>
              </w:rPr>
            </w:pPr>
            <w:r>
              <w:rPr>
                <w:rFonts w:ascii="Times New Roman" w:hAnsi="Times New Roman" w:cs="Times New Roman"/>
              </w:rPr>
              <w:t>Head professor successfully filtered images.</w:t>
            </w:r>
          </w:p>
        </w:tc>
      </w:tr>
    </w:tbl>
    <w:p w:rsidR="00F10B81" w:rsidRDefault="00F10B81" w:rsidP="00F10B81"/>
    <w:p w:rsidR="00F10B81" w:rsidRDefault="00F10B81" w:rsidP="00F10B81"/>
    <w:p w:rsidR="00F10B81" w:rsidRDefault="00F10B81" w:rsidP="00F10B81"/>
    <w:tbl>
      <w:tblPr>
        <w:tblW w:w="9558" w:type="dxa"/>
        <w:tblInd w:w="105" w:type="dxa"/>
        <w:tblBorders>
          <w:top w:val="single" w:sz="4" w:space="0" w:color="4472C4"/>
          <w:left w:val="single" w:sz="4" w:space="0" w:color="4472C4"/>
          <w:bottom w:val="single" w:sz="4" w:space="0" w:color="4472C4"/>
          <w:right w:val="single" w:sz="4" w:space="0" w:color="4472C4"/>
          <w:insideH w:val="single" w:sz="4" w:space="0" w:color="4472C4"/>
          <w:insideV w:val="single" w:sz="4" w:space="0" w:color="4472C4"/>
        </w:tblBorders>
        <w:tblLayout w:type="fixed"/>
        <w:tblCellMar>
          <w:left w:w="10" w:type="dxa"/>
          <w:right w:w="10" w:type="dxa"/>
        </w:tblCellMar>
        <w:tblLook w:val="04A0" w:firstRow="1" w:lastRow="0" w:firstColumn="1" w:lastColumn="0" w:noHBand="0" w:noVBand="1"/>
      </w:tblPr>
      <w:tblGrid>
        <w:gridCol w:w="3708"/>
        <w:gridCol w:w="5850"/>
      </w:tblGrid>
      <w:tr w:rsidR="00F10B81" w:rsidRPr="00C873EF" w:rsidTr="00144328">
        <w:tc>
          <w:tcPr>
            <w:tcW w:w="3708" w:type="dxa"/>
            <w:tcMar>
              <w:top w:w="100" w:type="dxa"/>
              <w:left w:w="115" w:type="dxa"/>
              <w:bottom w:w="100" w:type="dxa"/>
              <w:right w:w="115" w:type="dxa"/>
            </w:tcMar>
          </w:tcPr>
          <w:p w:rsidR="00F10B81" w:rsidRPr="00B42D5C" w:rsidRDefault="00F10B81" w:rsidP="00144328">
            <w:pPr>
              <w:spacing w:after="0" w:line="360" w:lineRule="auto"/>
              <w:rPr>
                <w:rFonts w:ascii="Times New Roman" w:hAnsi="Times New Roman" w:cs="Times New Roman"/>
                <w:sz w:val="24"/>
                <w:szCs w:val="24"/>
              </w:rPr>
            </w:pPr>
            <w:r w:rsidRPr="00B42D5C">
              <w:rPr>
                <w:rFonts w:ascii="Times New Roman" w:eastAsia="Times New Roman" w:hAnsi="Times New Roman" w:cs="Times New Roman"/>
                <w:b/>
                <w:i/>
                <w:sz w:val="24"/>
                <w:szCs w:val="24"/>
              </w:rPr>
              <w:t xml:space="preserve">Use Case Name </w:t>
            </w:r>
            <w:r>
              <w:rPr>
                <w:rFonts w:ascii="Times New Roman" w:eastAsia="Times New Roman" w:hAnsi="Times New Roman" w:cs="Times New Roman"/>
                <w:b/>
                <w:sz w:val="24"/>
                <w:szCs w:val="24"/>
              </w:rPr>
              <w:t>(SPW5_115</w:t>
            </w:r>
            <w:r w:rsidRPr="00B42D5C">
              <w:rPr>
                <w:rFonts w:ascii="Times New Roman" w:eastAsia="Times New Roman" w:hAnsi="Times New Roman" w:cs="Times New Roman"/>
                <w:b/>
                <w:sz w:val="24"/>
                <w:szCs w:val="24"/>
              </w:rPr>
              <w:t>)</w:t>
            </w:r>
          </w:p>
        </w:tc>
        <w:tc>
          <w:tcPr>
            <w:tcW w:w="5850" w:type="dxa"/>
            <w:tcMar>
              <w:top w:w="100" w:type="dxa"/>
              <w:left w:w="115" w:type="dxa"/>
              <w:bottom w:w="100" w:type="dxa"/>
              <w:right w:w="115" w:type="dxa"/>
            </w:tcMar>
          </w:tcPr>
          <w:p w:rsidR="00F10B81" w:rsidRPr="00C873EF" w:rsidRDefault="00F10B81" w:rsidP="00144328">
            <w:pPr>
              <w:pStyle w:val="Heading1"/>
              <w:numPr>
                <w:ilvl w:val="0"/>
                <w:numId w:val="0"/>
              </w:numPr>
              <w:shd w:val="clear" w:color="auto" w:fill="FFFFFF"/>
              <w:spacing w:before="0" w:after="0"/>
              <w:rPr>
                <w:bCs w:val="0"/>
                <w:color w:val="000000"/>
                <w:szCs w:val="24"/>
              </w:rPr>
            </w:pPr>
            <w:r>
              <w:rPr>
                <w:rStyle w:val="card-name"/>
                <w:bCs w:val="0"/>
                <w:color w:val="000000"/>
                <w:szCs w:val="24"/>
              </w:rPr>
              <w:t>Set Image Status</w:t>
            </w:r>
          </w:p>
        </w:tc>
      </w:tr>
      <w:tr w:rsidR="00F10B81" w:rsidRPr="00DE75FA" w:rsidTr="00144328">
        <w:tc>
          <w:tcPr>
            <w:tcW w:w="3708" w:type="dxa"/>
            <w:tcMar>
              <w:top w:w="100" w:type="dxa"/>
              <w:left w:w="115" w:type="dxa"/>
              <w:bottom w:w="100" w:type="dxa"/>
              <w:right w:w="115" w:type="dxa"/>
            </w:tcMar>
          </w:tcPr>
          <w:p w:rsidR="00F10B81" w:rsidRPr="00DE75FA" w:rsidRDefault="00F10B81" w:rsidP="00144328">
            <w:pPr>
              <w:spacing w:after="0" w:line="360" w:lineRule="auto"/>
              <w:rPr>
                <w:rFonts w:ascii="Times New Roman" w:hAnsi="Times New Roman" w:cs="Times New Roman"/>
              </w:rPr>
            </w:pPr>
            <w:r w:rsidRPr="00DE75FA">
              <w:rPr>
                <w:rFonts w:ascii="Times New Roman" w:eastAsia="Times New Roman" w:hAnsi="Times New Roman" w:cs="Times New Roman"/>
                <w:b/>
                <w:i/>
                <w:sz w:val="24"/>
              </w:rPr>
              <w:t>Participating Actor</w:t>
            </w:r>
          </w:p>
        </w:tc>
        <w:tc>
          <w:tcPr>
            <w:tcW w:w="5850" w:type="dxa"/>
            <w:tcMar>
              <w:top w:w="100" w:type="dxa"/>
              <w:left w:w="115" w:type="dxa"/>
              <w:bottom w:w="100" w:type="dxa"/>
              <w:right w:w="115" w:type="dxa"/>
            </w:tcMar>
          </w:tcPr>
          <w:p w:rsidR="00F10B81" w:rsidRPr="00DE75FA" w:rsidRDefault="00F10B81" w:rsidP="00144328">
            <w:pPr>
              <w:spacing w:after="0" w:line="360" w:lineRule="auto"/>
              <w:rPr>
                <w:rFonts w:ascii="Times New Roman" w:hAnsi="Times New Roman" w:cs="Times New Roman"/>
              </w:rPr>
            </w:pPr>
            <w:r>
              <w:rPr>
                <w:rFonts w:ascii="Times New Roman" w:eastAsia="Times New Roman" w:hAnsi="Times New Roman" w:cs="Times New Roman"/>
                <w:sz w:val="24"/>
              </w:rPr>
              <w:t>Head professor</w:t>
            </w:r>
          </w:p>
        </w:tc>
      </w:tr>
      <w:tr w:rsidR="00F10B81" w:rsidRPr="00C873EF" w:rsidTr="00144328">
        <w:tc>
          <w:tcPr>
            <w:tcW w:w="3708" w:type="dxa"/>
            <w:tcMar>
              <w:top w:w="100" w:type="dxa"/>
              <w:left w:w="115" w:type="dxa"/>
              <w:bottom w:w="100" w:type="dxa"/>
              <w:right w:w="115" w:type="dxa"/>
            </w:tcMar>
          </w:tcPr>
          <w:p w:rsidR="00F10B81" w:rsidRPr="00B42D5C" w:rsidRDefault="00F10B81" w:rsidP="00C91381">
            <w:pPr>
              <w:pStyle w:val="NormalWeb"/>
              <w:numPr>
                <w:ilvl w:val="0"/>
                <w:numId w:val="85"/>
              </w:numPr>
              <w:spacing w:before="0" w:beforeAutospacing="0" w:after="150" w:afterAutospacing="0" w:line="294" w:lineRule="atLeast"/>
              <w:ind w:left="150"/>
              <w:rPr>
                <w:rFonts w:ascii="Arial" w:hAnsi="Arial" w:cs="Arial"/>
                <w:color w:val="000000"/>
                <w:sz w:val="21"/>
                <w:szCs w:val="21"/>
              </w:rPr>
            </w:pPr>
            <w:r>
              <w:rPr>
                <w:b/>
                <w:i/>
              </w:rPr>
              <w:t xml:space="preserve">User Story </w:t>
            </w:r>
            <w:r>
              <w:rPr>
                <w:b/>
              </w:rPr>
              <w:t>#355</w:t>
            </w:r>
          </w:p>
        </w:tc>
        <w:tc>
          <w:tcPr>
            <w:tcW w:w="5850" w:type="dxa"/>
            <w:tcMar>
              <w:top w:w="100" w:type="dxa"/>
              <w:left w:w="115" w:type="dxa"/>
              <w:bottom w:w="100" w:type="dxa"/>
              <w:right w:w="115" w:type="dxa"/>
            </w:tcMar>
          </w:tcPr>
          <w:p w:rsidR="00F10B81" w:rsidRPr="00C873EF" w:rsidRDefault="00F10B81" w:rsidP="00144328">
            <w:pPr>
              <w:shd w:val="clear" w:color="auto" w:fill="FFFFFF"/>
              <w:spacing w:before="75" w:after="75" w:line="294" w:lineRule="atLeast"/>
              <w:jc w:val="left"/>
              <w:rPr>
                <w:rFonts w:ascii="Arial" w:eastAsia="Times New Roman" w:hAnsi="Arial" w:cs="Arial"/>
                <w:color w:val="000000"/>
                <w:sz w:val="21"/>
                <w:szCs w:val="21"/>
              </w:rPr>
            </w:pPr>
            <w:r w:rsidRPr="00F542C0">
              <w:rPr>
                <w:rFonts w:ascii="Arial" w:eastAsia="Times New Roman" w:hAnsi="Arial" w:cs="Arial"/>
                <w:color w:val="000000"/>
                <w:sz w:val="21"/>
                <w:szCs w:val="21"/>
              </w:rPr>
              <w:t>As a head professor I want to be able to set the status of the images in the system, so just active images are offered to students.</w:t>
            </w:r>
          </w:p>
        </w:tc>
      </w:tr>
      <w:tr w:rsidR="00F10B81" w:rsidRPr="002E54BB" w:rsidTr="00144328">
        <w:tc>
          <w:tcPr>
            <w:tcW w:w="3708" w:type="dxa"/>
            <w:tcMar>
              <w:top w:w="100" w:type="dxa"/>
              <w:left w:w="115" w:type="dxa"/>
              <w:bottom w:w="100" w:type="dxa"/>
              <w:right w:w="115" w:type="dxa"/>
            </w:tcMar>
          </w:tcPr>
          <w:p w:rsidR="00F10B81" w:rsidRDefault="00F10B81" w:rsidP="00C91381">
            <w:pPr>
              <w:pStyle w:val="NormalWeb"/>
              <w:numPr>
                <w:ilvl w:val="0"/>
                <w:numId w:val="85"/>
              </w:numPr>
              <w:spacing w:before="0" w:beforeAutospacing="0" w:after="150" w:afterAutospacing="0" w:line="294" w:lineRule="atLeast"/>
              <w:ind w:left="150"/>
              <w:rPr>
                <w:b/>
                <w:i/>
              </w:rPr>
            </w:pPr>
            <w:r w:rsidRPr="00DE75FA">
              <w:rPr>
                <w:b/>
                <w:i/>
              </w:rPr>
              <w:t>Entry Conditions</w:t>
            </w:r>
          </w:p>
        </w:tc>
        <w:tc>
          <w:tcPr>
            <w:tcW w:w="5850" w:type="dxa"/>
            <w:tcMar>
              <w:top w:w="100" w:type="dxa"/>
              <w:left w:w="115" w:type="dxa"/>
              <w:bottom w:w="100" w:type="dxa"/>
              <w:right w:w="115" w:type="dxa"/>
            </w:tcMar>
          </w:tcPr>
          <w:p w:rsidR="00F10B81" w:rsidRDefault="00F10B81" w:rsidP="00C91381">
            <w:pPr>
              <w:pStyle w:val="ListParagraph"/>
              <w:numPr>
                <w:ilvl w:val="0"/>
                <w:numId w:val="85"/>
              </w:numPr>
              <w:jc w:val="left"/>
              <w:rPr>
                <w:rFonts w:eastAsiaTheme="minorHAnsi"/>
              </w:rPr>
            </w:pPr>
            <w:r>
              <w:rPr>
                <w:rFonts w:eastAsiaTheme="minorHAnsi"/>
              </w:rPr>
              <w:t>Head professor is logged in the system.</w:t>
            </w:r>
          </w:p>
          <w:p w:rsidR="00F10B81" w:rsidRPr="002E54BB" w:rsidRDefault="00F10B81" w:rsidP="00C91381">
            <w:pPr>
              <w:pStyle w:val="ListParagraph"/>
              <w:numPr>
                <w:ilvl w:val="0"/>
                <w:numId w:val="85"/>
              </w:numPr>
              <w:jc w:val="left"/>
              <w:rPr>
                <w:rFonts w:eastAsiaTheme="minorHAnsi"/>
              </w:rPr>
            </w:pPr>
            <w:r>
              <w:rPr>
                <w:rFonts w:eastAsiaTheme="minorHAnsi"/>
              </w:rPr>
              <w:t>Head professor is in vm_images page.</w:t>
            </w:r>
          </w:p>
        </w:tc>
      </w:tr>
      <w:tr w:rsidR="00F10B81" w:rsidRPr="00FB0FF3" w:rsidTr="00144328">
        <w:tc>
          <w:tcPr>
            <w:tcW w:w="3708" w:type="dxa"/>
            <w:shd w:val="clear" w:color="auto" w:fill="BDD6EE"/>
            <w:tcMar>
              <w:top w:w="100" w:type="dxa"/>
              <w:left w:w="115" w:type="dxa"/>
              <w:bottom w:w="100" w:type="dxa"/>
              <w:right w:w="115" w:type="dxa"/>
            </w:tcMar>
          </w:tcPr>
          <w:p w:rsidR="00F10B81" w:rsidRPr="00DE75FA" w:rsidRDefault="00F10B81" w:rsidP="00144328">
            <w:pPr>
              <w:spacing w:after="0" w:line="360" w:lineRule="auto"/>
              <w:rPr>
                <w:rFonts w:ascii="Times New Roman" w:hAnsi="Times New Roman" w:cs="Times New Roman"/>
              </w:rPr>
            </w:pPr>
            <w:r w:rsidRPr="00DE75FA">
              <w:rPr>
                <w:rFonts w:ascii="Times New Roman" w:eastAsia="Times New Roman" w:hAnsi="Times New Roman" w:cs="Times New Roman"/>
                <w:b/>
                <w:i/>
                <w:sz w:val="24"/>
              </w:rPr>
              <w:lastRenderedPageBreak/>
              <w:t>Flow of Events</w:t>
            </w:r>
          </w:p>
        </w:tc>
        <w:tc>
          <w:tcPr>
            <w:tcW w:w="5850" w:type="dxa"/>
            <w:shd w:val="clear" w:color="auto" w:fill="BDD6EE"/>
            <w:tcMar>
              <w:top w:w="100" w:type="dxa"/>
              <w:left w:w="115" w:type="dxa"/>
              <w:bottom w:w="100" w:type="dxa"/>
              <w:right w:w="115" w:type="dxa"/>
            </w:tcMar>
          </w:tcPr>
          <w:p w:rsidR="00F10B81" w:rsidRDefault="00F10B81" w:rsidP="00C91381">
            <w:pPr>
              <w:pStyle w:val="ListParagraph"/>
              <w:numPr>
                <w:ilvl w:val="0"/>
                <w:numId w:val="92"/>
              </w:numPr>
              <w:jc w:val="left"/>
              <w:rPr>
                <w:rFonts w:eastAsiaTheme="minorHAnsi"/>
              </w:rPr>
            </w:pPr>
            <w:r w:rsidRPr="009540A1">
              <w:rPr>
                <w:rFonts w:eastAsiaTheme="minorHAnsi"/>
              </w:rPr>
              <w:t>This use case starts when the head professor</w:t>
            </w:r>
            <w:r>
              <w:rPr>
                <w:rFonts w:eastAsiaTheme="minorHAnsi"/>
              </w:rPr>
              <w:t xml:space="preserve"> clicks on an existing semaphore link/button in vm_images page</w:t>
            </w:r>
            <w:r w:rsidRPr="009540A1">
              <w:rPr>
                <w:rFonts w:eastAsiaTheme="minorHAnsi"/>
              </w:rPr>
              <w:t>.</w:t>
            </w:r>
          </w:p>
          <w:p w:rsidR="00F10B81" w:rsidRPr="00B91C3B" w:rsidRDefault="00F10B81" w:rsidP="00C91381">
            <w:pPr>
              <w:pStyle w:val="ListParagraph"/>
              <w:numPr>
                <w:ilvl w:val="0"/>
                <w:numId w:val="92"/>
              </w:numPr>
              <w:jc w:val="left"/>
              <w:rPr>
                <w:rFonts w:eastAsiaTheme="minorHAnsi"/>
              </w:rPr>
            </w:pPr>
            <w:r>
              <w:rPr>
                <w:rFonts w:eastAsiaTheme="minorHAnsi"/>
              </w:rPr>
              <w:t>System collects image’s information, processes change status request and prompts success message.</w:t>
            </w:r>
            <w:r w:rsidRPr="00B91C3B">
              <w:rPr>
                <w:rFonts w:eastAsiaTheme="minorHAnsi"/>
              </w:rPr>
              <w:t xml:space="preserve"> </w:t>
            </w:r>
          </w:p>
        </w:tc>
      </w:tr>
      <w:tr w:rsidR="00F10B81" w:rsidRPr="00453CF3" w:rsidTr="00144328">
        <w:trPr>
          <w:trHeight w:val="583"/>
        </w:trPr>
        <w:tc>
          <w:tcPr>
            <w:tcW w:w="3708" w:type="dxa"/>
            <w:tcMar>
              <w:top w:w="100" w:type="dxa"/>
              <w:left w:w="115" w:type="dxa"/>
              <w:bottom w:w="100" w:type="dxa"/>
              <w:right w:w="115" w:type="dxa"/>
            </w:tcMar>
          </w:tcPr>
          <w:p w:rsidR="00F10B81" w:rsidRPr="00DE75FA" w:rsidRDefault="00F10B81" w:rsidP="00144328">
            <w:pPr>
              <w:spacing w:after="0" w:line="360" w:lineRule="auto"/>
              <w:rPr>
                <w:rFonts w:ascii="Times New Roman" w:hAnsi="Times New Roman" w:cs="Times New Roman"/>
              </w:rPr>
            </w:pPr>
            <w:r w:rsidRPr="00DE75FA">
              <w:rPr>
                <w:rFonts w:ascii="Times New Roman" w:eastAsia="Times New Roman" w:hAnsi="Times New Roman" w:cs="Times New Roman"/>
                <w:b/>
                <w:i/>
                <w:sz w:val="24"/>
              </w:rPr>
              <w:t>Exit Conditions</w:t>
            </w:r>
          </w:p>
        </w:tc>
        <w:tc>
          <w:tcPr>
            <w:tcW w:w="5850" w:type="dxa"/>
            <w:tcMar>
              <w:top w:w="100" w:type="dxa"/>
              <w:left w:w="115" w:type="dxa"/>
              <w:bottom w:w="100" w:type="dxa"/>
              <w:right w:w="115" w:type="dxa"/>
            </w:tcMar>
          </w:tcPr>
          <w:p w:rsidR="00F10B81" w:rsidRPr="00453CF3" w:rsidRDefault="00F10B81" w:rsidP="00C91381">
            <w:pPr>
              <w:pStyle w:val="ListParagraph"/>
              <w:numPr>
                <w:ilvl w:val="0"/>
                <w:numId w:val="80"/>
              </w:numPr>
              <w:jc w:val="left"/>
              <w:rPr>
                <w:rFonts w:ascii="Times New Roman" w:eastAsiaTheme="minorHAnsi" w:hAnsi="Times New Roman" w:cs="Times New Roman"/>
              </w:rPr>
            </w:pPr>
            <w:r>
              <w:rPr>
                <w:rFonts w:ascii="Times New Roman" w:hAnsi="Times New Roman" w:cs="Times New Roman"/>
              </w:rPr>
              <w:t>Head professor successfully changed images status.</w:t>
            </w:r>
          </w:p>
        </w:tc>
      </w:tr>
    </w:tbl>
    <w:p w:rsidR="00F10B81" w:rsidRDefault="00F10B81" w:rsidP="00F10B81"/>
    <w:p w:rsidR="00F10B81" w:rsidRDefault="00F10B81" w:rsidP="00F10B81"/>
    <w:tbl>
      <w:tblPr>
        <w:tblW w:w="9558" w:type="dxa"/>
        <w:tblInd w:w="105" w:type="dxa"/>
        <w:tblBorders>
          <w:top w:val="single" w:sz="4" w:space="0" w:color="4472C4"/>
          <w:left w:val="single" w:sz="4" w:space="0" w:color="4472C4"/>
          <w:bottom w:val="single" w:sz="4" w:space="0" w:color="4472C4"/>
          <w:right w:val="single" w:sz="4" w:space="0" w:color="4472C4"/>
          <w:insideH w:val="single" w:sz="4" w:space="0" w:color="4472C4"/>
          <w:insideV w:val="single" w:sz="4" w:space="0" w:color="4472C4"/>
        </w:tblBorders>
        <w:tblLayout w:type="fixed"/>
        <w:tblCellMar>
          <w:left w:w="10" w:type="dxa"/>
          <w:right w:w="10" w:type="dxa"/>
        </w:tblCellMar>
        <w:tblLook w:val="04A0" w:firstRow="1" w:lastRow="0" w:firstColumn="1" w:lastColumn="0" w:noHBand="0" w:noVBand="1"/>
      </w:tblPr>
      <w:tblGrid>
        <w:gridCol w:w="3708"/>
        <w:gridCol w:w="5850"/>
      </w:tblGrid>
      <w:tr w:rsidR="00F10B81" w:rsidRPr="00C873EF" w:rsidTr="00144328">
        <w:tc>
          <w:tcPr>
            <w:tcW w:w="3708" w:type="dxa"/>
            <w:tcMar>
              <w:top w:w="100" w:type="dxa"/>
              <w:left w:w="115" w:type="dxa"/>
              <w:bottom w:w="100" w:type="dxa"/>
              <w:right w:w="115" w:type="dxa"/>
            </w:tcMar>
          </w:tcPr>
          <w:p w:rsidR="00F10B81" w:rsidRPr="00B42D5C" w:rsidRDefault="00F10B81" w:rsidP="00144328">
            <w:pPr>
              <w:spacing w:after="0" w:line="360" w:lineRule="auto"/>
              <w:rPr>
                <w:rFonts w:ascii="Times New Roman" w:hAnsi="Times New Roman" w:cs="Times New Roman"/>
                <w:sz w:val="24"/>
                <w:szCs w:val="24"/>
              </w:rPr>
            </w:pPr>
            <w:r w:rsidRPr="00B42D5C">
              <w:rPr>
                <w:rFonts w:ascii="Times New Roman" w:eastAsia="Times New Roman" w:hAnsi="Times New Roman" w:cs="Times New Roman"/>
                <w:b/>
                <w:i/>
                <w:sz w:val="24"/>
                <w:szCs w:val="24"/>
              </w:rPr>
              <w:t xml:space="preserve">Use Case Name </w:t>
            </w:r>
            <w:r>
              <w:rPr>
                <w:rFonts w:ascii="Times New Roman" w:eastAsia="Times New Roman" w:hAnsi="Times New Roman" w:cs="Times New Roman"/>
                <w:b/>
                <w:sz w:val="24"/>
                <w:szCs w:val="24"/>
              </w:rPr>
              <w:t>(SPW5_116</w:t>
            </w:r>
            <w:r w:rsidRPr="00B42D5C">
              <w:rPr>
                <w:rFonts w:ascii="Times New Roman" w:eastAsia="Times New Roman" w:hAnsi="Times New Roman" w:cs="Times New Roman"/>
                <w:b/>
                <w:sz w:val="24"/>
                <w:szCs w:val="24"/>
              </w:rPr>
              <w:t>)</w:t>
            </w:r>
          </w:p>
        </w:tc>
        <w:tc>
          <w:tcPr>
            <w:tcW w:w="5850" w:type="dxa"/>
            <w:tcMar>
              <w:top w:w="100" w:type="dxa"/>
              <w:left w:w="115" w:type="dxa"/>
              <w:bottom w:w="100" w:type="dxa"/>
              <w:right w:w="115" w:type="dxa"/>
            </w:tcMar>
          </w:tcPr>
          <w:p w:rsidR="00F10B81" w:rsidRPr="00C873EF" w:rsidRDefault="00F10B81" w:rsidP="00144328">
            <w:pPr>
              <w:pStyle w:val="Heading1"/>
              <w:numPr>
                <w:ilvl w:val="0"/>
                <w:numId w:val="0"/>
              </w:numPr>
              <w:shd w:val="clear" w:color="auto" w:fill="FFFFFF"/>
              <w:spacing w:before="0" w:after="0"/>
              <w:rPr>
                <w:bCs w:val="0"/>
                <w:color w:val="000000"/>
                <w:szCs w:val="24"/>
              </w:rPr>
            </w:pPr>
            <w:r>
              <w:rPr>
                <w:rStyle w:val="card-name"/>
                <w:bCs w:val="0"/>
                <w:color w:val="000000"/>
                <w:szCs w:val="24"/>
              </w:rPr>
              <w:t xml:space="preserve">Delete Image </w:t>
            </w:r>
          </w:p>
        </w:tc>
      </w:tr>
      <w:tr w:rsidR="00F10B81" w:rsidRPr="00DE75FA" w:rsidTr="00144328">
        <w:tc>
          <w:tcPr>
            <w:tcW w:w="3708" w:type="dxa"/>
            <w:tcMar>
              <w:top w:w="100" w:type="dxa"/>
              <w:left w:w="115" w:type="dxa"/>
              <w:bottom w:w="100" w:type="dxa"/>
              <w:right w:w="115" w:type="dxa"/>
            </w:tcMar>
          </w:tcPr>
          <w:p w:rsidR="00F10B81" w:rsidRPr="00DE75FA" w:rsidRDefault="00F10B81" w:rsidP="00144328">
            <w:pPr>
              <w:spacing w:after="0" w:line="360" w:lineRule="auto"/>
              <w:rPr>
                <w:rFonts w:ascii="Times New Roman" w:hAnsi="Times New Roman" w:cs="Times New Roman"/>
              </w:rPr>
            </w:pPr>
            <w:r w:rsidRPr="00DE75FA">
              <w:rPr>
                <w:rFonts w:ascii="Times New Roman" w:eastAsia="Times New Roman" w:hAnsi="Times New Roman" w:cs="Times New Roman"/>
                <w:b/>
                <w:i/>
                <w:sz w:val="24"/>
              </w:rPr>
              <w:t>Participating Actor</w:t>
            </w:r>
          </w:p>
        </w:tc>
        <w:tc>
          <w:tcPr>
            <w:tcW w:w="5850" w:type="dxa"/>
            <w:tcMar>
              <w:top w:w="100" w:type="dxa"/>
              <w:left w:w="115" w:type="dxa"/>
              <w:bottom w:w="100" w:type="dxa"/>
              <w:right w:w="115" w:type="dxa"/>
            </w:tcMar>
          </w:tcPr>
          <w:p w:rsidR="00F10B81" w:rsidRPr="00DE75FA" w:rsidRDefault="00F10B81" w:rsidP="00144328">
            <w:pPr>
              <w:spacing w:after="0" w:line="360" w:lineRule="auto"/>
              <w:rPr>
                <w:rFonts w:ascii="Times New Roman" w:hAnsi="Times New Roman" w:cs="Times New Roman"/>
              </w:rPr>
            </w:pPr>
            <w:r>
              <w:rPr>
                <w:rFonts w:ascii="Times New Roman" w:eastAsia="Times New Roman" w:hAnsi="Times New Roman" w:cs="Times New Roman"/>
                <w:sz w:val="24"/>
              </w:rPr>
              <w:t>Head professor</w:t>
            </w:r>
          </w:p>
        </w:tc>
      </w:tr>
      <w:tr w:rsidR="00F10B81" w:rsidRPr="00C873EF" w:rsidTr="00144328">
        <w:tc>
          <w:tcPr>
            <w:tcW w:w="3708" w:type="dxa"/>
            <w:tcMar>
              <w:top w:w="100" w:type="dxa"/>
              <w:left w:w="115" w:type="dxa"/>
              <w:bottom w:w="100" w:type="dxa"/>
              <w:right w:w="115" w:type="dxa"/>
            </w:tcMar>
          </w:tcPr>
          <w:p w:rsidR="00F10B81" w:rsidRPr="00B42D5C" w:rsidRDefault="00F10B81" w:rsidP="00C91381">
            <w:pPr>
              <w:pStyle w:val="NormalWeb"/>
              <w:numPr>
                <w:ilvl w:val="0"/>
                <w:numId w:val="85"/>
              </w:numPr>
              <w:spacing w:before="0" w:beforeAutospacing="0" w:after="150" w:afterAutospacing="0" w:line="294" w:lineRule="atLeast"/>
              <w:ind w:left="150"/>
              <w:rPr>
                <w:rFonts w:ascii="Arial" w:hAnsi="Arial" w:cs="Arial"/>
                <w:color w:val="000000"/>
                <w:sz w:val="21"/>
                <w:szCs w:val="21"/>
              </w:rPr>
            </w:pPr>
            <w:r>
              <w:rPr>
                <w:b/>
                <w:i/>
              </w:rPr>
              <w:t xml:space="preserve">User Story </w:t>
            </w:r>
            <w:r>
              <w:rPr>
                <w:b/>
              </w:rPr>
              <w:t>#355</w:t>
            </w:r>
          </w:p>
        </w:tc>
        <w:tc>
          <w:tcPr>
            <w:tcW w:w="5850" w:type="dxa"/>
            <w:tcMar>
              <w:top w:w="100" w:type="dxa"/>
              <w:left w:w="115" w:type="dxa"/>
              <w:bottom w:w="100" w:type="dxa"/>
              <w:right w:w="115" w:type="dxa"/>
            </w:tcMar>
          </w:tcPr>
          <w:p w:rsidR="00F10B81" w:rsidRPr="00C873EF" w:rsidRDefault="00F10B81" w:rsidP="00144328">
            <w:pPr>
              <w:shd w:val="clear" w:color="auto" w:fill="FFFFFF"/>
              <w:spacing w:before="75" w:after="75" w:line="294" w:lineRule="atLeast"/>
              <w:jc w:val="left"/>
              <w:rPr>
                <w:rFonts w:ascii="Arial" w:eastAsia="Times New Roman" w:hAnsi="Arial" w:cs="Arial"/>
                <w:color w:val="000000"/>
                <w:sz w:val="21"/>
                <w:szCs w:val="21"/>
              </w:rPr>
            </w:pPr>
            <w:r w:rsidRPr="00AE337E">
              <w:rPr>
                <w:rFonts w:ascii="Arial" w:eastAsia="Times New Roman" w:hAnsi="Arial" w:cs="Arial"/>
                <w:color w:val="000000"/>
                <w:sz w:val="21"/>
                <w:szCs w:val="21"/>
              </w:rPr>
              <w:t>As a head professor I want to be able to delete an image from th</w:t>
            </w:r>
            <w:r>
              <w:rPr>
                <w:rFonts w:ascii="Arial" w:eastAsia="Times New Roman" w:hAnsi="Arial" w:cs="Arial"/>
                <w:color w:val="000000"/>
                <w:sz w:val="21"/>
                <w:szCs w:val="21"/>
              </w:rPr>
              <w:t>e system, so images that are no</w:t>
            </w:r>
            <w:r w:rsidRPr="00AE337E">
              <w:rPr>
                <w:rFonts w:ascii="Arial" w:eastAsia="Times New Roman" w:hAnsi="Arial" w:cs="Arial"/>
                <w:color w:val="000000"/>
                <w:sz w:val="21"/>
                <w:szCs w:val="21"/>
              </w:rPr>
              <w:t xml:space="preserve"> longer in used can be removed.</w:t>
            </w:r>
          </w:p>
        </w:tc>
      </w:tr>
      <w:tr w:rsidR="00F10B81" w:rsidRPr="002E54BB" w:rsidTr="00144328">
        <w:tc>
          <w:tcPr>
            <w:tcW w:w="3708" w:type="dxa"/>
            <w:tcMar>
              <w:top w:w="100" w:type="dxa"/>
              <w:left w:w="115" w:type="dxa"/>
              <w:bottom w:w="100" w:type="dxa"/>
              <w:right w:w="115" w:type="dxa"/>
            </w:tcMar>
          </w:tcPr>
          <w:p w:rsidR="00F10B81" w:rsidRDefault="00F10B81" w:rsidP="00C91381">
            <w:pPr>
              <w:pStyle w:val="NormalWeb"/>
              <w:numPr>
                <w:ilvl w:val="0"/>
                <w:numId w:val="85"/>
              </w:numPr>
              <w:spacing w:before="0" w:beforeAutospacing="0" w:after="150" w:afterAutospacing="0" w:line="294" w:lineRule="atLeast"/>
              <w:ind w:left="150"/>
              <w:rPr>
                <w:b/>
                <w:i/>
              </w:rPr>
            </w:pPr>
            <w:r w:rsidRPr="00DE75FA">
              <w:rPr>
                <w:b/>
                <w:i/>
              </w:rPr>
              <w:t>Entry Conditions</w:t>
            </w:r>
          </w:p>
        </w:tc>
        <w:tc>
          <w:tcPr>
            <w:tcW w:w="5850" w:type="dxa"/>
            <w:tcMar>
              <w:top w:w="100" w:type="dxa"/>
              <w:left w:w="115" w:type="dxa"/>
              <w:bottom w:w="100" w:type="dxa"/>
              <w:right w:w="115" w:type="dxa"/>
            </w:tcMar>
          </w:tcPr>
          <w:p w:rsidR="00F10B81" w:rsidRDefault="00F10B81" w:rsidP="00C91381">
            <w:pPr>
              <w:pStyle w:val="ListParagraph"/>
              <w:numPr>
                <w:ilvl w:val="0"/>
                <w:numId w:val="85"/>
              </w:numPr>
              <w:jc w:val="left"/>
              <w:rPr>
                <w:rFonts w:eastAsiaTheme="minorHAnsi"/>
              </w:rPr>
            </w:pPr>
            <w:r>
              <w:rPr>
                <w:rFonts w:eastAsiaTheme="minorHAnsi"/>
              </w:rPr>
              <w:t>Head professor is logged in the system.</w:t>
            </w:r>
          </w:p>
          <w:p w:rsidR="00F10B81" w:rsidRPr="002E54BB" w:rsidRDefault="00F10B81" w:rsidP="00C91381">
            <w:pPr>
              <w:pStyle w:val="ListParagraph"/>
              <w:numPr>
                <w:ilvl w:val="0"/>
                <w:numId w:val="85"/>
              </w:numPr>
              <w:jc w:val="left"/>
              <w:rPr>
                <w:rFonts w:eastAsiaTheme="minorHAnsi"/>
              </w:rPr>
            </w:pPr>
            <w:r>
              <w:rPr>
                <w:rFonts w:eastAsiaTheme="minorHAnsi"/>
              </w:rPr>
              <w:t>Head professor is in vm_images page.</w:t>
            </w:r>
          </w:p>
        </w:tc>
      </w:tr>
      <w:tr w:rsidR="00F10B81" w:rsidRPr="00B91C3B" w:rsidTr="00144328">
        <w:tc>
          <w:tcPr>
            <w:tcW w:w="3708" w:type="dxa"/>
            <w:shd w:val="clear" w:color="auto" w:fill="BDD6EE"/>
            <w:tcMar>
              <w:top w:w="100" w:type="dxa"/>
              <w:left w:w="115" w:type="dxa"/>
              <w:bottom w:w="100" w:type="dxa"/>
              <w:right w:w="115" w:type="dxa"/>
            </w:tcMar>
          </w:tcPr>
          <w:p w:rsidR="00F10B81" w:rsidRPr="00DE75FA" w:rsidRDefault="00F10B81" w:rsidP="00144328">
            <w:pPr>
              <w:spacing w:after="0" w:line="360" w:lineRule="auto"/>
              <w:rPr>
                <w:rFonts w:ascii="Times New Roman" w:hAnsi="Times New Roman" w:cs="Times New Roman"/>
              </w:rPr>
            </w:pPr>
            <w:r w:rsidRPr="00DE75FA">
              <w:rPr>
                <w:rFonts w:ascii="Times New Roman" w:eastAsia="Times New Roman" w:hAnsi="Times New Roman" w:cs="Times New Roman"/>
                <w:b/>
                <w:i/>
                <w:sz w:val="24"/>
              </w:rPr>
              <w:t>Flow of Events</w:t>
            </w:r>
          </w:p>
        </w:tc>
        <w:tc>
          <w:tcPr>
            <w:tcW w:w="5850" w:type="dxa"/>
            <w:shd w:val="clear" w:color="auto" w:fill="BDD6EE"/>
            <w:tcMar>
              <w:top w:w="100" w:type="dxa"/>
              <w:left w:w="115" w:type="dxa"/>
              <w:bottom w:w="100" w:type="dxa"/>
              <w:right w:w="115" w:type="dxa"/>
            </w:tcMar>
          </w:tcPr>
          <w:p w:rsidR="00F10B81" w:rsidRDefault="00F10B81" w:rsidP="00C91381">
            <w:pPr>
              <w:pStyle w:val="ListParagraph"/>
              <w:numPr>
                <w:ilvl w:val="0"/>
                <w:numId w:val="93"/>
              </w:numPr>
              <w:jc w:val="left"/>
              <w:rPr>
                <w:rFonts w:eastAsiaTheme="minorHAnsi"/>
              </w:rPr>
            </w:pPr>
            <w:r w:rsidRPr="004B67C8">
              <w:rPr>
                <w:rFonts w:eastAsiaTheme="minorHAnsi"/>
              </w:rPr>
              <w:t xml:space="preserve">This use case starts when the head professor clicks on an existing </w:t>
            </w:r>
            <w:r>
              <w:rPr>
                <w:rFonts w:eastAsiaTheme="minorHAnsi"/>
              </w:rPr>
              <w:t xml:space="preserve">“delete” </w:t>
            </w:r>
            <w:r w:rsidRPr="004B67C8">
              <w:rPr>
                <w:rFonts w:eastAsiaTheme="minorHAnsi"/>
              </w:rPr>
              <w:t>link/button in vm_images page.</w:t>
            </w:r>
          </w:p>
          <w:p w:rsidR="00F10B81" w:rsidRDefault="00F10B81" w:rsidP="00C91381">
            <w:pPr>
              <w:pStyle w:val="ListParagraph"/>
              <w:numPr>
                <w:ilvl w:val="0"/>
                <w:numId w:val="93"/>
              </w:numPr>
              <w:jc w:val="left"/>
              <w:rPr>
                <w:rFonts w:eastAsiaTheme="minorHAnsi"/>
              </w:rPr>
            </w:pPr>
            <w:r>
              <w:rPr>
                <w:rFonts w:eastAsiaTheme="minorHAnsi"/>
              </w:rPr>
              <w:t>System prompts confirmation message for deletion.</w:t>
            </w:r>
          </w:p>
          <w:p w:rsidR="00F10B81" w:rsidRPr="004B67C8" w:rsidRDefault="00F10B81" w:rsidP="00C91381">
            <w:pPr>
              <w:pStyle w:val="ListParagraph"/>
              <w:numPr>
                <w:ilvl w:val="0"/>
                <w:numId w:val="93"/>
              </w:numPr>
              <w:jc w:val="left"/>
              <w:rPr>
                <w:rFonts w:eastAsiaTheme="minorHAnsi"/>
              </w:rPr>
            </w:pPr>
            <w:r>
              <w:rPr>
                <w:rFonts w:eastAsiaTheme="minorHAnsi"/>
              </w:rPr>
              <w:t>Head professor clicks on “okay” button.</w:t>
            </w:r>
          </w:p>
          <w:p w:rsidR="00F10B81" w:rsidRPr="004B67C8" w:rsidRDefault="00F10B81" w:rsidP="00C91381">
            <w:pPr>
              <w:pStyle w:val="ListParagraph"/>
              <w:numPr>
                <w:ilvl w:val="0"/>
                <w:numId w:val="93"/>
              </w:numPr>
              <w:jc w:val="left"/>
              <w:rPr>
                <w:rFonts w:eastAsiaTheme="minorHAnsi"/>
              </w:rPr>
            </w:pPr>
            <w:r w:rsidRPr="004B67C8">
              <w:rPr>
                <w:rFonts w:eastAsiaTheme="minorHAnsi"/>
              </w:rPr>
              <w:t xml:space="preserve">System collects image’s information, processes delete request and prompts success message. </w:t>
            </w:r>
          </w:p>
        </w:tc>
      </w:tr>
      <w:tr w:rsidR="00F10B81" w:rsidRPr="00B91C3B" w:rsidTr="00144328">
        <w:tc>
          <w:tcPr>
            <w:tcW w:w="3708" w:type="dxa"/>
            <w:shd w:val="clear" w:color="auto" w:fill="auto"/>
            <w:tcMar>
              <w:top w:w="100" w:type="dxa"/>
              <w:left w:w="115" w:type="dxa"/>
              <w:bottom w:w="100" w:type="dxa"/>
              <w:right w:w="115" w:type="dxa"/>
            </w:tcMar>
          </w:tcPr>
          <w:p w:rsidR="00F10B81" w:rsidRPr="00DE75FA" w:rsidRDefault="00F10B81" w:rsidP="00144328">
            <w:pPr>
              <w:spacing w:after="0" w:line="360" w:lineRule="auto"/>
              <w:rPr>
                <w:rFonts w:ascii="Times New Roman" w:eastAsia="Times New Roman" w:hAnsi="Times New Roman" w:cs="Times New Roman"/>
                <w:b/>
                <w:i/>
                <w:sz w:val="24"/>
              </w:rPr>
            </w:pPr>
            <w:r w:rsidRPr="00DE75FA">
              <w:rPr>
                <w:rFonts w:ascii="Times New Roman" w:eastAsia="Times New Roman" w:hAnsi="Times New Roman" w:cs="Times New Roman"/>
                <w:b/>
                <w:i/>
                <w:sz w:val="24"/>
              </w:rPr>
              <w:t>Alternative Flows</w:t>
            </w:r>
          </w:p>
        </w:tc>
        <w:tc>
          <w:tcPr>
            <w:tcW w:w="5850" w:type="dxa"/>
            <w:shd w:val="clear" w:color="auto" w:fill="auto"/>
            <w:tcMar>
              <w:top w:w="100" w:type="dxa"/>
              <w:left w:w="115" w:type="dxa"/>
              <w:bottom w:w="100" w:type="dxa"/>
              <w:right w:w="115" w:type="dxa"/>
            </w:tcMar>
          </w:tcPr>
          <w:p w:rsidR="00F10B81" w:rsidRPr="00144CDC" w:rsidRDefault="00F10B81" w:rsidP="00C91381">
            <w:pPr>
              <w:pStyle w:val="ListParagraph"/>
              <w:numPr>
                <w:ilvl w:val="0"/>
                <w:numId w:val="80"/>
              </w:numPr>
              <w:jc w:val="left"/>
              <w:rPr>
                <w:rFonts w:eastAsiaTheme="minorHAnsi"/>
              </w:rPr>
            </w:pPr>
            <w:r>
              <w:rPr>
                <w:rFonts w:eastAsiaTheme="minorHAnsi"/>
              </w:rPr>
              <w:t>{From step 3</w:t>
            </w:r>
            <w:r w:rsidRPr="00144CDC">
              <w:rPr>
                <w:rFonts w:eastAsiaTheme="minorHAnsi"/>
              </w:rPr>
              <w:t xml:space="preserve">} </w:t>
            </w:r>
            <w:r w:rsidRPr="00144CDC">
              <w:rPr>
                <w:rFonts w:ascii="Times New Roman" w:eastAsiaTheme="minorHAnsi" w:hAnsi="Times New Roman" w:cs="Times New Roman"/>
              </w:rPr>
              <w:t xml:space="preserve">Head professor clicks on </w:t>
            </w:r>
            <w:r w:rsidRPr="00144CDC">
              <w:rPr>
                <w:rFonts w:eastAsiaTheme="minorHAnsi"/>
              </w:rPr>
              <w:t>“</w:t>
            </w:r>
            <w:r>
              <w:rPr>
                <w:rFonts w:eastAsiaTheme="minorHAnsi"/>
              </w:rPr>
              <w:t>Cancel</w:t>
            </w:r>
            <w:r w:rsidRPr="00144CDC">
              <w:rPr>
                <w:rFonts w:eastAsiaTheme="minorHAnsi"/>
              </w:rPr>
              <w:t xml:space="preserve">” </w:t>
            </w:r>
            <w:r w:rsidRPr="00144CDC">
              <w:rPr>
                <w:rFonts w:ascii="Times New Roman" w:eastAsiaTheme="minorHAnsi" w:hAnsi="Times New Roman" w:cs="Times New Roman"/>
              </w:rPr>
              <w:t>but</w:t>
            </w:r>
            <w:r>
              <w:rPr>
                <w:rFonts w:ascii="Times New Roman" w:eastAsiaTheme="minorHAnsi" w:hAnsi="Times New Roman" w:cs="Times New Roman"/>
              </w:rPr>
              <w:t>ton. System considers</w:t>
            </w:r>
            <w:r w:rsidRPr="00144CDC">
              <w:rPr>
                <w:rFonts w:ascii="Times New Roman" w:eastAsiaTheme="minorHAnsi" w:hAnsi="Times New Roman" w:cs="Times New Roman"/>
              </w:rPr>
              <w:t xml:space="preserve"> request </w:t>
            </w:r>
            <w:r>
              <w:rPr>
                <w:rFonts w:ascii="Times New Roman" w:eastAsiaTheme="minorHAnsi" w:hAnsi="Times New Roman" w:cs="Times New Roman"/>
              </w:rPr>
              <w:t>invalid and cancel it</w:t>
            </w:r>
            <w:r w:rsidRPr="00144CDC">
              <w:rPr>
                <w:rFonts w:ascii="Times New Roman" w:eastAsiaTheme="minorHAnsi" w:hAnsi="Times New Roman" w:cs="Times New Roman"/>
              </w:rPr>
              <w:t>.</w:t>
            </w:r>
          </w:p>
        </w:tc>
      </w:tr>
      <w:tr w:rsidR="00F10B81" w:rsidRPr="00453CF3" w:rsidTr="00144328">
        <w:trPr>
          <w:trHeight w:val="583"/>
        </w:trPr>
        <w:tc>
          <w:tcPr>
            <w:tcW w:w="3708" w:type="dxa"/>
            <w:tcMar>
              <w:top w:w="100" w:type="dxa"/>
              <w:left w:w="115" w:type="dxa"/>
              <w:bottom w:w="100" w:type="dxa"/>
              <w:right w:w="115" w:type="dxa"/>
            </w:tcMar>
          </w:tcPr>
          <w:p w:rsidR="00F10B81" w:rsidRPr="00DE75FA" w:rsidRDefault="00F10B81" w:rsidP="00144328">
            <w:pPr>
              <w:spacing w:after="0" w:line="360" w:lineRule="auto"/>
              <w:rPr>
                <w:rFonts w:ascii="Times New Roman" w:hAnsi="Times New Roman" w:cs="Times New Roman"/>
              </w:rPr>
            </w:pPr>
            <w:r w:rsidRPr="00DE75FA">
              <w:rPr>
                <w:rFonts w:ascii="Times New Roman" w:eastAsia="Times New Roman" w:hAnsi="Times New Roman" w:cs="Times New Roman"/>
                <w:b/>
                <w:i/>
                <w:sz w:val="24"/>
              </w:rPr>
              <w:t>Exit Conditions</w:t>
            </w:r>
          </w:p>
        </w:tc>
        <w:tc>
          <w:tcPr>
            <w:tcW w:w="5850" w:type="dxa"/>
            <w:tcMar>
              <w:top w:w="100" w:type="dxa"/>
              <w:left w:w="115" w:type="dxa"/>
              <w:bottom w:w="100" w:type="dxa"/>
              <w:right w:w="115" w:type="dxa"/>
            </w:tcMar>
          </w:tcPr>
          <w:p w:rsidR="00F10B81" w:rsidRPr="00453CF3" w:rsidRDefault="00F10B81" w:rsidP="00C91381">
            <w:pPr>
              <w:pStyle w:val="ListParagraph"/>
              <w:numPr>
                <w:ilvl w:val="0"/>
                <w:numId w:val="80"/>
              </w:numPr>
              <w:jc w:val="left"/>
              <w:rPr>
                <w:rFonts w:ascii="Times New Roman" w:eastAsiaTheme="minorHAnsi" w:hAnsi="Times New Roman" w:cs="Times New Roman"/>
              </w:rPr>
            </w:pPr>
            <w:r>
              <w:rPr>
                <w:rFonts w:ascii="Times New Roman" w:hAnsi="Times New Roman" w:cs="Times New Roman"/>
              </w:rPr>
              <w:t>Head professor successfully deleted an image.</w:t>
            </w:r>
          </w:p>
        </w:tc>
      </w:tr>
    </w:tbl>
    <w:p w:rsidR="00F10B81" w:rsidRDefault="00F10B81" w:rsidP="00F10B81"/>
    <w:p w:rsidR="00F10B81" w:rsidRDefault="00F10B81" w:rsidP="00F10B81"/>
    <w:p w:rsidR="00F10B81" w:rsidRDefault="00F10B81" w:rsidP="00F10B81"/>
    <w:p w:rsidR="00F10B81" w:rsidRDefault="00F10B81" w:rsidP="00F10B81"/>
    <w:p w:rsidR="00F10B81" w:rsidRDefault="00F10B81" w:rsidP="00F10B81"/>
    <w:tbl>
      <w:tblPr>
        <w:tblW w:w="9558" w:type="dxa"/>
        <w:tblInd w:w="105" w:type="dxa"/>
        <w:tblBorders>
          <w:top w:val="single" w:sz="4" w:space="0" w:color="4472C4"/>
          <w:left w:val="single" w:sz="4" w:space="0" w:color="4472C4"/>
          <w:bottom w:val="single" w:sz="4" w:space="0" w:color="4472C4"/>
          <w:right w:val="single" w:sz="4" w:space="0" w:color="4472C4"/>
          <w:insideH w:val="single" w:sz="4" w:space="0" w:color="4472C4"/>
          <w:insideV w:val="single" w:sz="4" w:space="0" w:color="4472C4"/>
        </w:tblBorders>
        <w:tblLayout w:type="fixed"/>
        <w:tblCellMar>
          <w:left w:w="10" w:type="dxa"/>
          <w:right w:w="10" w:type="dxa"/>
        </w:tblCellMar>
        <w:tblLook w:val="04A0" w:firstRow="1" w:lastRow="0" w:firstColumn="1" w:lastColumn="0" w:noHBand="0" w:noVBand="1"/>
      </w:tblPr>
      <w:tblGrid>
        <w:gridCol w:w="3708"/>
        <w:gridCol w:w="5850"/>
      </w:tblGrid>
      <w:tr w:rsidR="00F10B81" w:rsidRPr="00C873EF" w:rsidTr="00144328">
        <w:tc>
          <w:tcPr>
            <w:tcW w:w="3708" w:type="dxa"/>
            <w:tcMar>
              <w:top w:w="100" w:type="dxa"/>
              <w:left w:w="115" w:type="dxa"/>
              <w:bottom w:w="100" w:type="dxa"/>
              <w:right w:w="115" w:type="dxa"/>
            </w:tcMar>
          </w:tcPr>
          <w:p w:rsidR="00F10B81" w:rsidRPr="00B42D5C" w:rsidRDefault="00F10B81" w:rsidP="00144328">
            <w:pPr>
              <w:spacing w:after="0" w:line="360" w:lineRule="auto"/>
              <w:rPr>
                <w:rFonts w:ascii="Times New Roman" w:hAnsi="Times New Roman" w:cs="Times New Roman"/>
                <w:sz w:val="24"/>
                <w:szCs w:val="24"/>
              </w:rPr>
            </w:pPr>
            <w:r w:rsidRPr="00B42D5C">
              <w:rPr>
                <w:rFonts w:ascii="Times New Roman" w:eastAsia="Times New Roman" w:hAnsi="Times New Roman" w:cs="Times New Roman"/>
                <w:b/>
                <w:i/>
                <w:sz w:val="24"/>
                <w:szCs w:val="24"/>
              </w:rPr>
              <w:lastRenderedPageBreak/>
              <w:t xml:space="preserve">Use Case Name </w:t>
            </w:r>
            <w:r>
              <w:rPr>
                <w:rFonts w:ascii="Times New Roman" w:eastAsia="Times New Roman" w:hAnsi="Times New Roman" w:cs="Times New Roman"/>
                <w:b/>
                <w:sz w:val="24"/>
                <w:szCs w:val="24"/>
              </w:rPr>
              <w:t>(SPW5_117</w:t>
            </w:r>
            <w:r w:rsidRPr="00B42D5C">
              <w:rPr>
                <w:rFonts w:ascii="Times New Roman" w:eastAsia="Times New Roman" w:hAnsi="Times New Roman" w:cs="Times New Roman"/>
                <w:b/>
                <w:sz w:val="24"/>
                <w:szCs w:val="24"/>
              </w:rPr>
              <w:t>)</w:t>
            </w:r>
          </w:p>
        </w:tc>
        <w:tc>
          <w:tcPr>
            <w:tcW w:w="5850" w:type="dxa"/>
            <w:tcMar>
              <w:top w:w="100" w:type="dxa"/>
              <w:left w:w="115" w:type="dxa"/>
              <w:bottom w:w="100" w:type="dxa"/>
              <w:right w:w="115" w:type="dxa"/>
            </w:tcMar>
          </w:tcPr>
          <w:p w:rsidR="00F10B81" w:rsidRPr="00C873EF" w:rsidRDefault="00F10B81" w:rsidP="00144328">
            <w:pPr>
              <w:pStyle w:val="Heading1"/>
              <w:numPr>
                <w:ilvl w:val="0"/>
                <w:numId w:val="0"/>
              </w:numPr>
              <w:shd w:val="clear" w:color="auto" w:fill="FFFFFF"/>
              <w:spacing w:before="0" w:after="0"/>
              <w:rPr>
                <w:bCs w:val="0"/>
                <w:color w:val="000000"/>
                <w:szCs w:val="24"/>
              </w:rPr>
            </w:pPr>
            <w:r>
              <w:rPr>
                <w:rStyle w:val="card-name"/>
                <w:bCs w:val="0"/>
                <w:color w:val="000000"/>
                <w:szCs w:val="24"/>
              </w:rPr>
              <w:t xml:space="preserve">Edit Image </w:t>
            </w:r>
          </w:p>
        </w:tc>
      </w:tr>
      <w:tr w:rsidR="00F10B81" w:rsidRPr="00DE75FA" w:rsidTr="00144328">
        <w:tc>
          <w:tcPr>
            <w:tcW w:w="3708" w:type="dxa"/>
            <w:tcMar>
              <w:top w:w="100" w:type="dxa"/>
              <w:left w:w="115" w:type="dxa"/>
              <w:bottom w:w="100" w:type="dxa"/>
              <w:right w:w="115" w:type="dxa"/>
            </w:tcMar>
          </w:tcPr>
          <w:p w:rsidR="00F10B81" w:rsidRPr="00DE75FA" w:rsidRDefault="00F10B81" w:rsidP="00144328">
            <w:pPr>
              <w:spacing w:after="0" w:line="360" w:lineRule="auto"/>
              <w:rPr>
                <w:rFonts w:ascii="Times New Roman" w:hAnsi="Times New Roman" w:cs="Times New Roman"/>
              </w:rPr>
            </w:pPr>
            <w:r w:rsidRPr="00DE75FA">
              <w:rPr>
                <w:rFonts w:ascii="Times New Roman" w:eastAsia="Times New Roman" w:hAnsi="Times New Roman" w:cs="Times New Roman"/>
                <w:b/>
                <w:i/>
                <w:sz w:val="24"/>
              </w:rPr>
              <w:t>Participating Actor</w:t>
            </w:r>
          </w:p>
        </w:tc>
        <w:tc>
          <w:tcPr>
            <w:tcW w:w="5850" w:type="dxa"/>
            <w:tcMar>
              <w:top w:w="100" w:type="dxa"/>
              <w:left w:w="115" w:type="dxa"/>
              <w:bottom w:w="100" w:type="dxa"/>
              <w:right w:w="115" w:type="dxa"/>
            </w:tcMar>
          </w:tcPr>
          <w:p w:rsidR="00F10B81" w:rsidRPr="00DE75FA" w:rsidRDefault="00F10B81" w:rsidP="00144328">
            <w:pPr>
              <w:spacing w:after="0" w:line="360" w:lineRule="auto"/>
              <w:rPr>
                <w:rFonts w:ascii="Times New Roman" w:hAnsi="Times New Roman" w:cs="Times New Roman"/>
              </w:rPr>
            </w:pPr>
            <w:r>
              <w:rPr>
                <w:rFonts w:ascii="Times New Roman" w:eastAsia="Times New Roman" w:hAnsi="Times New Roman" w:cs="Times New Roman"/>
                <w:sz w:val="24"/>
              </w:rPr>
              <w:t>Head professor</w:t>
            </w:r>
          </w:p>
        </w:tc>
      </w:tr>
      <w:tr w:rsidR="00F10B81" w:rsidRPr="00C873EF" w:rsidTr="00144328">
        <w:tc>
          <w:tcPr>
            <w:tcW w:w="3708" w:type="dxa"/>
            <w:tcMar>
              <w:top w:w="100" w:type="dxa"/>
              <w:left w:w="115" w:type="dxa"/>
              <w:bottom w:w="100" w:type="dxa"/>
              <w:right w:w="115" w:type="dxa"/>
            </w:tcMar>
          </w:tcPr>
          <w:p w:rsidR="00F10B81" w:rsidRPr="00B42D5C" w:rsidRDefault="00F10B81" w:rsidP="00C91381">
            <w:pPr>
              <w:pStyle w:val="NormalWeb"/>
              <w:numPr>
                <w:ilvl w:val="0"/>
                <w:numId w:val="85"/>
              </w:numPr>
              <w:spacing w:before="0" w:beforeAutospacing="0" w:after="150" w:afterAutospacing="0" w:line="294" w:lineRule="atLeast"/>
              <w:ind w:left="150"/>
              <w:rPr>
                <w:rFonts w:ascii="Arial" w:hAnsi="Arial" w:cs="Arial"/>
                <w:color w:val="000000"/>
                <w:sz w:val="21"/>
                <w:szCs w:val="21"/>
              </w:rPr>
            </w:pPr>
            <w:r>
              <w:rPr>
                <w:b/>
                <w:i/>
              </w:rPr>
              <w:t xml:space="preserve">User Story </w:t>
            </w:r>
            <w:r>
              <w:rPr>
                <w:b/>
              </w:rPr>
              <w:t>#355</w:t>
            </w:r>
          </w:p>
        </w:tc>
        <w:tc>
          <w:tcPr>
            <w:tcW w:w="5850" w:type="dxa"/>
            <w:tcMar>
              <w:top w:w="100" w:type="dxa"/>
              <w:left w:w="115" w:type="dxa"/>
              <w:bottom w:w="100" w:type="dxa"/>
              <w:right w:w="115" w:type="dxa"/>
            </w:tcMar>
          </w:tcPr>
          <w:p w:rsidR="00F10B81" w:rsidRPr="00C873EF" w:rsidRDefault="00F10B81" w:rsidP="00144328">
            <w:pPr>
              <w:shd w:val="clear" w:color="auto" w:fill="FFFFFF"/>
              <w:spacing w:before="75" w:after="75" w:line="294" w:lineRule="atLeast"/>
              <w:jc w:val="left"/>
              <w:rPr>
                <w:rFonts w:ascii="Arial" w:eastAsia="Times New Roman" w:hAnsi="Arial" w:cs="Arial"/>
                <w:color w:val="000000"/>
                <w:sz w:val="21"/>
                <w:szCs w:val="21"/>
              </w:rPr>
            </w:pPr>
            <w:r w:rsidRPr="00AE337E">
              <w:rPr>
                <w:rFonts w:ascii="Arial" w:eastAsia="Times New Roman" w:hAnsi="Arial" w:cs="Arial"/>
                <w:color w:val="000000"/>
                <w:sz w:val="21"/>
                <w:szCs w:val="21"/>
              </w:rPr>
              <w:t>As a head profe</w:t>
            </w:r>
            <w:r>
              <w:rPr>
                <w:rFonts w:ascii="Arial" w:eastAsia="Times New Roman" w:hAnsi="Arial" w:cs="Arial"/>
                <w:color w:val="000000"/>
                <w:sz w:val="21"/>
                <w:szCs w:val="21"/>
              </w:rPr>
              <w:t>ssor I want to be able to edit</w:t>
            </w:r>
            <w:r w:rsidRPr="00AE337E">
              <w:rPr>
                <w:rFonts w:ascii="Arial" w:eastAsia="Times New Roman" w:hAnsi="Arial" w:cs="Arial"/>
                <w:color w:val="000000"/>
                <w:sz w:val="21"/>
                <w:szCs w:val="21"/>
              </w:rPr>
              <w:t xml:space="preserve"> an image from th</w:t>
            </w:r>
            <w:r>
              <w:rPr>
                <w:rFonts w:ascii="Arial" w:eastAsia="Times New Roman" w:hAnsi="Arial" w:cs="Arial"/>
                <w:color w:val="000000"/>
                <w:sz w:val="21"/>
                <w:szCs w:val="21"/>
              </w:rPr>
              <w:t>e system, so I can upgrade existing images from the system or correct the ones that already exist if need be.</w:t>
            </w:r>
          </w:p>
        </w:tc>
      </w:tr>
      <w:tr w:rsidR="00F10B81" w:rsidRPr="002E54BB" w:rsidTr="00144328">
        <w:tc>
          <w:tcPr>
            <w:tcW w:w="3708" w:type="dxa"/>
            <w:tcMar>
              <w:top w:w="100" w:type="dxa"/>
              <w:left w:w="115" w:type="dxa"/>
              <w:bottom w:w="100" w:type="dxa"/>
              <w:right w:w="115" w:type="dxa"/>
            </w:tcMar>
          </w:tcPr>
          <w:p w:rsidR="00F10B81" w:rsidRDefault="00F10B81" w:rsidP="00C91381">
            <w:pPr>
              <w:pStyle w:val="NormalWeb"/>
              <w:numPr>
                <w:ilvl w:val="0"/>
                <w:numId w:val="85"/>
              </w:numPr>
              <w:spacing w:before="0" w:beforeAutospacing="0" w:after="150" w:afterAutospacing="0" w:line="294" w:lineRule="atLeast"/>
              <w:ind w:left="150"/>
              <w:rPr>
                <w:b/>
                <w:i/>
              </w:rPr>
            </w:pPr>
            <w:r w:rsidRPr="00DE75FA">
              <w:rPr>
                <w:b/>
                <w:i/>
              </w:rPr>
              <w:t>Entry Conditions</w:t>
            </w:r>
          </w:p>
        </w:tc>
        <w:tc>
          <w:tcPr>
            <w:tcW w:w="5850" w:type="dxa"/>
            <w:tcMar>
              <w:top w:w="100" w:type="dxa"/>
              <w:left w:w="115" w:type="dxa"/>
              <w:bottom w:w="100" w:type="dxa"/>
              <w:right w:w="115" w:type="dxa"/>
            </w:tcMar>
          </w:tcPr>
          <w:p w:rsidR="00F10B81" w:rsidRDefault="00F10B81" w:rsidP="00C91381">
            <w:pPr>
              <w:pStyle w:val="ListParagraph"/>
              <w:numPr>
                <w:ilvl w:val="0"/>
                <w:numId w:val="85"/>
              </w:numPr>
              <w:jc w:val="left"/>
              <w:rPr>
                <w:rFonts w:eastAsiaTheme="minorHAnsi"/>
              </w:rPr>
            </w:pPr>
            <w:r>
              <w:rPr>
                <w:rFonts w:eastAsiaTheme="minorHAnsi"/>
              </w:rPr>
              <w:t>Head professor is logged in the system.</w:t>
            </w:r>
          </w:p>
          <w:p w:rsidR="00F10B81" w:rsidRPr="002E54BB" w:rsidRDefault="00F10B81" w:rsidP="00C91381">
            <w:pPr>
              <w:pStyle w:val="ListParagraph"/>
              <w:numPr>
                <w:ilvl w:val="0"/>
                <w:numId w:val="85"/>
              </w:numPr>
              <w:jc w:val="left"/>
              <w:rPr>
                <w:rFonts w:eastAsiaTheme="minorHAnsi"/>
              </w:rPr>
            </w:pPr>
            <w:r>
              <w:rPr>
                <w:rFonts w:eastAsiaTheme="minorHAnsi"/>
              </w:rPr>
              <w:t>Head professor is in vm_images page.</w:t>
            </w:r>
          </w:p>
        </w:tc>
      </w:tr>
      <w:tr w:rsidR="00F10B81" w:rsidRPr="004B67C8" w:rsidTr="00144328">
        <w:tc>
          <w:tcPr>
            <w:tcW w:w="3708" w:type="dxa"/>
            <w:shd w:val="clear" w:color="auto" w:fill="BDD6EE"/>
            <w:tcMar>
              <w:top w:w="100" w:type="dxa"/>
              <w:left w:w="115" w:type="dxa"/>
              <w:bottom w:w="100" w:type="dxa"/>
              <w:right w:w="115" w:type="dxa"/>
            </w:tcMar>
          </w:tcPr>
          <w:p w:rsidR="00F10B81" w:rsidRPr="00DE75FA" w:rsidRDefault="00F10B81" w:rsidP="00144328">
            <w:pPr>
              <w:spacing w:after="0" w:line="360" w:lineRule="auto"/>
              <w:rPr>
                <w:rFonts w:ascii="Times New Roman" w:hAnsi="Times New Roman" w:cs="Times New Roman"/>
              </w:rPr>
            </w:pPr>
            <w:r w:rsidRPr="00DE75FA">
              <w:rPr>
                <w:rFonts w:ascii="Times New Roman" w:eastAsia="Times New Roman" w:hAnsi="Times New Roman" w:cs="Times New Roman"/>
                <w:b/>
                <w:i/>
                <w:sz w:val="24"/>
              </w:rPr>
              <w:t>Flow of Events</w:t>
            </w:r>
          </w:p>
        </w:tc>
        <w:tc>
          <w:tcPr>
            <w:tcW w:w="5850" w:type="dxa"/>
            <w:shd w:val="clear" w:color="auto" w:fill="BDD6EE"/>
            <w:tcMar>
              <w:top w:w="100" w:type="dxa"/>
              <w:left w:w="115" w:type="dxa"/>
              <w:bottom w:w="100" w:type="dxa"/>
              <w:right w:w="115" w:type="dxa"/>
            </w:tcMar>
          </w:tcPr>
          <w:p w:rsidR="00F10B81" w:rsidRDefault="00F10B81" w:rsidP="00C91381">
            <w:pPr>
              <w:pStyle w:val="ListParagraph"/>
              <w:numPr>
                <w:ilvl w:val="0"/>
                <w:numId w:val="95"/>
              </w:numPr>
              <w:jc w:val="left"/>
              <w:rPr>
                <w:rFonts w:eastAsiaTheme="minorHAnsi"/>
              </w:rPr>
            </w:pPr>
            <w:r w:rsidRPr="008E41C3">
              <w:rPr>
                <w:rFonts w:eastAsiaTheme="minorHAnsi"/>
              </w:rPr>
              <w:t xml:space="preserve">This use case starts when the head professor </w:t>
            </w:r>
            <w:r>
              <w:rPr>
                <w:rFonts w:eastAsiaTheme="minorHAnsi"/>
              </w:rPr>
              <w:t>enters in the input field a new image name</w:t>
            </w:r>
            <w:r w:rsidRPr="008E41C3">
              <w:rPr>
                <w:rFonts w:eastAsiaTheme="minorHAnsi"/>
              </w:rPr>
              <w:t>.</w:t>
            </w:r>
          </w:p>
          <w:p w:rsidR="00F10B81" w:rsidRDefault="00F10B81" w:rsidP="00C91381">
            <w:pPr>
              <w:pStyle w:val="ListParagraph"/>
              <w:numPr>
                <w:ilvl w:val="0"/>
                <w:numId w:val="95"/>
              </w:numPr>
              <w:jc w:val="left"/>
              <w:rPr>
                <w:rFonts w:eastAsiaTheme="minorHAnsi"/>
              </w:rPr>
            </w:pPr>
            <w:r>
              <w:rPr>
                <w:rFonts w:eastAsiaTheme="minorHAnsi"/>
              </w:rPr>
              <w:t>System displays the information on the input field.</w:t>
            </w:r>
          </w:p>
          <w:p w:rsidR="00F10B81" w:rsidRPr="008E41C3" w:rsidRDefault="00F10B81" w:rsidP="00C91381">
            <w:pPr>
              <w:pStyle w:val="ListParagraph"/>
              <w:numPr>
                <w:ilvl w:val="0"/>
                <w:numId w:val="95"/>
              </w:numPr>
              <w:jc w:val="left"/>
              <w:rPr>
                <w:rFonts w:eastAsiaTheme="minorHAnsi"/>
              </w:rPr>
            </w:pPr>
            <w:r w:rsidRPr="008E41C3">
              <w:rPr>
                <w:rFonts w:eastAsiaTheme="minorHAnsi"/>
              </w:rPr>
              <w:t>Head professor clicks on “</w:t>
            </w:r>
            <w:r>
              <w:rPr>
                <w:rFonts w:eastAsiaTheme="minorHAnsi"/>
              </w:rPr>
              <w:t>Submit</w:t>
            </w:r>
            <w:r w:rsidRPr="008E41C3">
              <w:rPr>
                <w:rFonts w:eastAsiaTheme="minorHAnsi"/>
              </w:rPr>
              <w:t>” button.</w:t>
            </w:r>
          </w:p>
          <w:p w:rsidR="00F10B81" w:rsidRPr="008E41C3" w:rsidRDefault="00F10B81" w:rsidP="00C91381">
            <w:pPr>
              <w:pStyle w:val="ListParagraph"/>
              <w:numPr>
                <w:ilvl w:val="0"/>
                <w:numId w:val="95"/>
              </w:numPr>
              <w:jc w:val="left"/>
              <w:rPr>
                <w:rFonts w:eastAsiaTheme="minorHAnsi"/>
              </w:rPr>
            </w:pPr>
            <w:r w:rsidRPr="008E41C3">
              <w:rPr>
                <w:rFonts w:eastAsiaTheme="minorHAnsi"/>
              </w:rPr>
              <w:t>System collects image’</w:t>
            </w:r>
            <w:r>
              <w:rPr>
                <w:rFonts w:eastAsiaTheme="minorHAnsi"/>
              </w:rPr>
              <w:t xml:space="preserve">s information, processes </w:t>
            </w:r>
            <w:r w:rsidRPr="008E41C3">
              <w:rPr>
                <w:rFonts w:eastAsiaTheme="minorHAnsi"/>
              </w:rPr>
              <w:t xml:space="preserve">request and prompts success message. </w:t>
            </w:r>
          </w:p>
        </w:tc>
      </w:tr>
      <w:tr w:rsidR="00F10B81" w:rsidRPr="00144CDC" w:rsidTr="00144328">
        <w:tc>
          <w:tcPr>
            <w:tcW w:w="3708" w:type="dxa"/>
            <w:shd w:val="clear" w:color="auto" w:fill="auto"/>
            <w:tcMar>
              <w:top w:w="100" w:type="dxa"/>
              <w:left w:w="115" w:type="dxa"/>
              <w:bottom w:w="100" w:type="dxa"/>
              <w:right w:w="115" w:type="dxa"/>
            </w:tcMar>
          </w:tcPr>
          <w:p w:rsidR="00F10B81" w:rsidRPr="00DE75FA" w:rsidRDefault="00F10B81" w:rsidP="00144328">
            <w:pPr>
              <w:spacing w:after="0" w:line="360" w:lineRule="auto"/>
              <w:rPr>
                <w:rFonts w:ascii="Times New Roman" w:eastAsia="Times New Roman" w:hAnsi="Times New Roman" w:cs="Times New Roman"/>
                <w:b/>
                <w:i/>
                <w:sz w:val="24"/>
              </w:rPr>
            </w:pPr>
            <w:r w:rsidRPr="00DE75FA">
              <w:rPr>
                <w:rFonts w:ascii="Times New Roman" w:eastAsia="Times New Roman" w:hAnsi="Times New Roman" w:cs="Times New Roman"/>
                <w:b/>
                <w:i/>
                <w:sz w:val="24"/>
              </w:rPr>
              <w:t>Alternative Flows</w:t>
            </w:r>
          </w:p>
        </w:tc>
        <w:tc>
          <w:tcPr>
            <w:tcW w:w="5850" w:type="dxa"/>
            <w:shd w:val="clear" w:color="auto" w:fill="auto"/>
            <w:tcMar>
              <w:top w:w="100" w:type="dxa"/>
              <w:left w:w="115" w:type="dxa"/>
              <w:bottom w:w="100" w:type="dxa"/>
              <w:right w:w="115" w:type="dxa"/>
            </w:tcMar>
          </w:tcPr>
          <w:p w:rsidR="00F10B81" w:rsidRPr="00144CDC" w:rsidRDefault="00F10B81" w:rsidP="00C91381">
            <w:pPr>
              <w:pStyle w:val="ListParagraph"/>
              <w:numPr>
                <w:ilvl w:val="0"/>
                <w:numId w:val="80"/>
              </w:numPr>
              <w:jc w:val="left"/>
              <w:rPr>
                <w:rFonts w:eastAsiaTheme="minorHAnsi"/>
              </w:rPr>
            </w:pPr>
            <w:r>
              <w:rPr>
                <w:rFonts w:eastAsiaTheme="minorHAnsi"/>
              </w:rPr>
              <w:t xml:space="preserve">{From step 3} </w:t>
            </w:r>
            <w:r>
              <w:rPr>
                <w:rFonts w:ascii="Times New Roman" w:eastAsiaTheme="minorHAnsi" w:hAnsi="Times New Roman" w:cs="Times New Roman"/>
              </w:rPr>
              <w:t xml:space="preserve">Head professor enters image name, </w:t>
            </w:r>
            <w:r w:rsidRPr="00F066EA">
              <w:rPr>
                <w:rFonts w:ascii="Times New Roman" w:eastAsiaTheme="minorHAnsi" w:hAnsi="Times New Roman" w:cs="Times New Roman"/>
              </w:rPr>
              <w:t xml:space="preserve">but does not click on </w:t>
            </w:r>
            <w:r>
              <w:rPr>
                <w:rFonts w:eastAsiaTheme="minorHAnsi"/>
              </w:rPr>
              <w:t xml:space="preserve">“submit” </w:t>
            </w:r>
            <w:r w:rsidRPr="00F066EA">
              <w:rPr>
                <w:rFonts w:ascii="Times New Roman" w:eastAsiaTheme="minorHAnsi" w:hAnsi="Times New Roman" w:cs="Times New Roman"/>
              </w:rPr>
              <w:t>button and navigates into a differe</w:t>
            </w:r>
            <w:r>
              <w:rPr>
                <w:rFonts w:ascii="Times New Roman" w:eastAsiaTheme="minorHAnsi" w:hAnsi="Times New Roman" w:cs="Times New Roman"/>
              </w:rPr>
              <w:t>nt page. System consider action</w:t>
            </w:r>
            <w:r w:rsidRPr="00F066EA">
              <w:rPr>
                <w:rFonts w:ascii="Times New Roman" w:eastAsiaTheme="minorHAnsi" w:hAnsi="Times New Roman" w:cs="Times New Roman"/>
              </w:rPr>
              <w:t xml:space="preserve"> invalid and it is destroyed</w:t>
            </w:r>
            <w:r>
              <w:rPr>
                <w:rFonts w:ascii="Times New Roman" w:eastAsiaTheme="minorHAnsi" w:hAnsi="Times New Roman" w:cs="Times New Roman"/>
              </w:rPr>
              <w:t>.</w:t>
            </w:r>
          </w:p>
        </w:tc>
      </w:tr>
      <w:tr w:rsidR="00F10B81" w:rsidRPr="00453CF3" w:rsidTr="00144328">
        <w:trPr>
          <w:trHeight w:val="583"/>
        </w:trPr>
        <w:tc>
          <w:tcPr>
            <w:tcW w:w="3708" w:type="dxa"/>
            <w:tcMar>
              <w:top w:w="100" w:type="dxa"/>
              <w:left w:w="115" w:type="dxa"/>
              <w:bottom w:w="100" w:type="dxa"/>
              <w:right w:w="115" w:type="dxa"/>
            </w:tcMar>
          </w:tcPr>
          <w:p w:rsidR="00F10B81" w:rsidRPr="00DE75FA" w:rsidRDefault="00F10B81" w:rsidP="00144328">
            <w:pPr>
              <w:spacing w:after="0" w:line="360" w:lineRule="auto"/>
              <w:rPr>
                <w:rFonts w:ascii="Times New Roman" w:hAnsi="Times New Roman" w:cs="Times New Roman"/>
              </w:rPr>
            </w:pPr>
            <w:r w:rsidRPr="00DE75FA">
              <w:rPr>
                <w:rFonts w:ascii="Times New Roman" w:eastAsia="Times New Roman" w:hAnsi="Times New Roman" w:cs="Times New Roman"/>
                <w:b/>
                <w:i/>
                <w:sz w:val="24"/>
              </w:rPr>
              <w:t>Exit Conditions</w:t>
            </w:r>
          </w:p>
        </w:tc>
        <w:tc>
          <w:tcPr>
            <w:tcW w:w="5850" w:type="dxa"/>
            <w:tcMar>
              <w:top w:w="100" w:type="dxa"/>
              <w:left w:w="115" w:type="dxa"/>
              <w:bottom w:w="100" w:type="dxa"/>
              <w:right w:w="115" w:type="dxa"/>
            </w:tcMar>
          </w:tcPr>
          <w:p w:rsidR="00F10B81" w:rsidRPr="00453CF3" w:rsidRDefault="00F10B81" w:rsidP="00C91381">
            <w:pPr>
              <w:pStyle w:val="ListParagraph"/>
              <w:numPr>
                <w:ilvl w:val="0"/>
                <w:numId w:val="80"/>
              </w:numPr>
              <w:jc w:val="left"/>
              <w:rPr>
                <w:rFonts w:ascii="Times New Roman" w:eastAsiaTheme="minorHAnsi" w:hAnsi="Times New Roman" w:cs="Times New Roman"/>
              </w:rPr>
            </w:pPr>
            <w:r>
              <w:rPr>
                <w:rFonts w:ascii="Times New Roman" w:hAnsi="Times New Roman" w:cs="Times New Roman"/>
              </w:rPr>
              <w:t>Head professor successfully edited an image.</w:t>
            </w:r>
          </w:p>
        </w:tc>
      </w:tr>
      <w:tr w:rsidR="00F10B81" w:rsidRPr="003649BE" w:rsidTr="00144328">
        <w:trPr>
          <w:trHeight w:val="583"/>
        </w:trPr>
        <w:tc>
          <w:tcPr>
            <w:tcW w:w="3708" w:type="dxa"/>
            <w:tcBorders>
              <w:top w:val="single" w:sz="4" w:space="0" w:color="4472C4"/>
              <w:left w:val="single" w:sz="4" w:space="0" w:color="4472C4"/>
              <w:bottom w:val="single" w:sz="4" w:space="0" w:color="4472C4"/>
              <w:right w:val="single" w:sz="4" w:space="0" w:color="4472C4"/>
            </w:tcBorders>
            <w:shd w:val="clear" w:color="auto" w:fill="BDD6EE"/>
            <w:tcMar>
              <w:top w:w="100" w:type="dxa"/>
              <w:left w:w="115" w:type="dxa"/>
              <w:bottom w:w="100" w:type="dxa"/>
              <w:right w:w="115" w:type="dxa"/>
            </w:tcMar>
          </w:tcPr>
          <w:p w:rsidR="00F10B81" w:rsidRPr="00DE75FA" w:rsidRDefault="00F10B81" w:rsidP="00144328">
            <w:pPr>
              <w:spacing w:after="0" w:line="360" w:lineRule="auto"/>
              <w:rPr>
                <w:rFonts w:ascii="Times New Roman" w:eastAsia="Times New Roman" w:hAnsi="Times New Roman" w:cs="Times New Roman"/>
                <w:b/>
                <w:i/>
                <w:sz w:val="24"/>
              </w:rPr>
            </w:pPr>
            <w:r w:rsidRPr="003649BE">
              <w:rPr>
                <w:rFonts w:ascii="Times New Roman" w:eastAsia="Times New Roman" w:hAnsi="Times New Roman" w:cs="Times New Roman"/>
                <w:b/>
                <w:i/>
                <w:sz w:val="24"/>
              </w:rPr>
              <w:t>Exceptions</w:t>
            </w:r>
          </w:p>
        </w:tc>
        <w:tc>
          <w:tcPr>
            <w:tcW w:w="5850" w:type="dxa"/>
            <w:tcBorders>
              <w:top w:val="single" w:sz="4" w:space="0" w:color="4472C4"/>
              <w:left w:val="single" w:sz="4" w:space="0" w:color="4472C4"/>
              <w:bottom w:val="single" w:sz="4" w:space="0" w:color="4472C4"/>
              <w:right w:val="single" w:sz="4" w:space="0" w:color="4472C4"/>
            </w:tcBorders>
            <w:shd w:val="clear" w:color="auto" w:fill="BDD6EE"/>
            <w:tcMar>
              <w:top w:w="100" w:type="dxa"/>
              <w:left w:w="115" w:type="dxa"/>
              <w:bottom w:w="100" w:type="dxa"/>
              <w:right w:w="115" w:type="dxa"/>
            </w:tcMar>
          </w:tcPr>
          <w:p w:rsidR="00F10B81" w:rsidRPr="00977CBF" w:rsidRDefault="00F10B81" w:rsidP="00C91381">
            <w:pPr>
              <w:pStyle w:val="ListParagraph"/>
              <w:numPr>
                <w:ilvl w:val="0"/>
                <w:numId w:val="81"/>
              </w:numPr>
              <w:jc w:val="left"/>
              <w:rPr>
                <w:rFonts w:ascii="Times New Roman" w:hAnsi="Times New Roman" w:cs="Times New Roman"/>
              </w:rPr>
            </w:pPr>
            <w:r w:rsidRPr="003649BE">
              <w:rPr>
                <w:rFonts w:ascii="Times New Roman" w:hAnsi="Times New Roman" w:cs="Times New Roman"/>
              </w:rPr>
              <w:t xml:space="preserve">If </w:t>
            </w:r>
            <w:r>
              <w:rPr>
                <w:rFonts w:ascii="Times New Roman" w:hAnsi="Times New Roman" w:cs="Times New Roman"/>
              </w:rPr>
              <w:t>head professor clicks on “Submit” button and input filed is empty. S</w:t>
            </w:r>
            <w:r w:rsidRPr="003649BE">
              <w:rPr>
                <w:rFonts w:ascii="Times New Roman" w:hAnsi="Times New Roman" w:cs="Times New Roman"/>
              </w:rPr>
              <w:t xml:space="preserve">ystem alerts with an error message. </w:t>
            </w:r>
          </w:p>
        </w:tc>
      </w:tr>
    </w:tbl>
    <w:p w:rsidR="00F10B81" w:rsidRDefault="00F10B81" w:rsidP="00F10B81"/>
    <w:p w:rsidR="00F10B81" w:rsidRDefault="00F10B81" w:rsidP="00F10B81"/>
    <w:p w:rsidR="00F10B81" w:rsidRDefault="00F10B81" w:rsidP="00F10B81"/>
    <w:p w:rsidR="00F10B81" w:rsidRDefault="00F10B81" w:rsidP="00F10B81"/>
    <w:p w:rsidR="00F10B81" w:rsidRDefault="00F10B81" w:rsidP="00F10B81"/>
    <w:p w:rsidR="00F10B81" w:rsidRDefault="00F10B81" w:rsidP="00F10B81"/>
    <w:p w:rsidR="00F10B81" w:rsidRDefault="00F10B81" w:rsidP="00F10B81"/>
    <w:p w:rsidR="00F10B81" w:rsidRDefault="00F10B81" w:rsidP="00F10B81"/>
    <w:tbl>
      <w:tblPr>
        <w:tblW w:w="9558" w:type="dxa"/>
        <w:tblInd w:w="105" w:type="dxa"/>
        <w:tblBorders>
          <w:top w:val="single" w:sz="4" w:space="0" w:color="4472C4"/>
          <w:left w:val="single" w:sz="4" w:space="0" w:color="4472C4"/>
          <w:bottom w:val="single" w:sz="4" w:space="0" w:color="4472C4"/>
          <w:right w:val="single" w:sz="4" w:space="0" w:color="4472C4"/>
          <w:insideH w:val="single" w:sz="4" w:space="0" w:color="4472C4"/>
          <w:insideV w:val="single" w:sz="4" w:space="0" w:color="4472C4"/>
        </w:tblBorders>
        <w:tblLayout w:type="fixed"/>
        <w:tblCellMar>
          <w:left w:w="10" w:type="dxa"/>
          <w:right w:w="10" w:type="dxa"/>
        </w:tblCellMar>
        <w:tblLook w:val="04A0" w:firstRow="1" w:lastRow="0" w:firstColumn="1" w:lastColumn="0" w:noHBand="0" w:noVBand="1"/>
      </w:tblPr>
      <w:tblGrid>
        <w:gridCol w:w="3708"/>
        <w:gridCol w:w="5850"/>
      </w:tblGrid>
      <w:tr w:rsidR="00F10B81" w:rsidRPr="00C873EF" w:rsidTr="00144328">
        <w:tc>
          <w:tcPr>
            <w:tcW w:w="3708" w:type="dxa"/>
            <w:tcMar>
              <w:top w:w="100" w:type="dxa"/>
              <w:left w:w="115" w:type="dxa"/>
              <w:bottom w:w="100" w:type="dxa"/>
              <w:right w:w="115" w:type="dxa"/>
            </w:tcMar>
          </w:tcPr>
          <w:p w:rsidR="00F10B81" w:rsidRPr="00B42D5C" w:rsidRDefault="00F10B81" w:rsidP="00144328">
            <w:pPr>
              <w:spacing w:after="0" w:line="360" w:lineRule="auto"/>
              <w:rPr>
                <w:rFonts w:ascii="Times New Roman" w:hAnsi="Times New Roman" w:cs="Times New Roman"/>
                <w:sz w:val="24"/>
                <w:szCs w:val="24"/>
              </w:rPr>
            </w:pPr>
            <w:r w:rsidRPr="00B42D5C">
              <w:rPr>
                <w:rFonts w:ascii="Times New Roman" w:eastAsia="Times New Roman" w:hAnsi="Times New Roman" w:cs="Times New Roman"/>
                <w:b/>
                <w:i/>
                <w:sz w:val="24"/>
                <w:szCs w:val="24"/>
              </w:rPr>
              <w:lastRenderedPageBreak/>
              <w:t xml:space="preserve">Use Case Name </w:t>
            </w:r>
            <w:r>
              <w:rPr>
                <w:rFonts w:ascii="Times New Roman" w:eastAsia="Times New Roman" w:hAnsi="Times New Roman" w:cs="Times New Roman"/>
                <w:b/>
                <w:sz w:val="24"/>
                <w:szCs w:val="24"/>
              </w:rPr>
              <w:t>(SPW5_118</w:t>
            </w:r>
            <w:r w:rsidRPr="00B42D5C">
              <w:rPr>
                <w:rFonts w:ascii="Times New Roman" w:eastAsia="Times New Roman" w:hAnsi="Times New Roman" w:cs="Times New Roman"/>
                <w:b/>
                <w:sz w:val="24"/>
                <w:szCs w:val="24"/>
              </w:rPr>
              <w:t>)</w:t>
            </w:r>
          </w:p>
        </w:tc>
        <w:tc>
          <w:tcPr>
            <w:tcW w:w="5850" w:type="dxa"/>
            <w:tcMar>
              <w:top w:w="100" w:type="dxa"/>
              <w:left w:w="115" w:type="dxa"/>
              <w:bottom w:w="100" w:type="dxa"/>
              <w:right w:w="115" w:type="dxa"/>
            </w:tcMar>
          </w:tcPr>
          <w:p w:rsidR="00F10B81" w:rsidRPr="00C873EF" w:rsidRDefault="00F10B81" w:rsidP="00144328">
            <w:pPr>
              <w:pStyle w:val="Heading1"/>
              <w:numPr>
                <w:ilvl w:val="0"/>
                <w:numId w:val="0"/>
              </w:numPr>
              <w:shd w:val="clear" w:color="auto" w:fill="FFFFFF"/>
              <w:spacing w:before="0" w:after="0"/>
              <w:rPr>
                <w:bCs w:val="0"/>
                <w:color w:val="000000"/>
                <w:szCs w:val="24"/>
              </w:rPr>
            </w:pPr>
            <w:r>
              <w:rPr>
                <w:rStyle w:val="card-name"/>
                <w:bCs w:val="0"/>
                <w:color w:val="000000"/>
                <w:szCs w:val="24"/>
              </w:rPr>
              <w:t>Filter Virtual Machine Requests</w:t>
            </w:r>
          </w:p>
        </w:tc>
      </w:tr>
      <w:tr w:rsidR="00F10B81" w:rsidRPr="00DE75FA" w:rsidTr="00144328">
        <w:tc>
          <w:tcPr>
            <w:tcW w:w="3708" w:type="dxa"/>
            <w:tcMar>
              <w:top w:w="100" w:type="dxa"/>
              <w:left w:w="115" w:type="dxa"/>
              <w:bottom w:w="100" w:type="dxa"/>
              <w:right w:w="115" w:type="dxa"/>
            </w:tcMar>
          </w:tcPr>
          <w:p w:rsidR="00F10B81" w:rsidRPr="00DE75FA" w:rsidRDefault="00F10B81" w:rsidP="00144328">
            <w:pPr>
              <w:spacing w:after="0" w:line="360" w:lineRule="auto"/>
              <w:rPr>
                <w:rFonts w:ascii="Times New Roman" w:hAnsi="Times New Roman" w:cs="Times New Roman"/>
              </w:rPr>
            </w:pPr>
            <w:r w:rsidRPr="00DE75FA">
              <w:rPr>
                <w:rFonts w:ascii="Times New Roman" w:eastAsia="Times New Roman" w:hAnsi="Times New Roman" w:cs="Times New Roman"/>
                <w:b/>
                <w:i/>
                <w:sz w:val="24"/>
              </w:rPr>
              <w:t>Participating Actor</w:t>
            </w:r>
          </w:p>
        </w:tc>
        <w:tc>
          <w:tcPr>
            <w:tcW w:w="5850" w:type="dxa"/>
            <w:tcMar>
              <w:top w:w="100" w:type="dxa"/>
              <w:left w:w="115" w:type="dxa"/>
              <w:bottom w:w="100" w:type="dxa"/>
              <w:right w:w="115" w:type="dxa"/>
            </w:tcMar>
          </w:tcPr>
          <w:p w:rsidR="00F10B81" w:rsidRPr="00DE75FA" w:rsidRDefault="00F10B81" w:rsidP="00144328">
            <w:pPr>
              <w:spacing w:after="0" w:line="360" w:lineRule="auto"/>
              <w:rPr>
                <w:rFonts w:ascii="Times New Roman" w:hAnsi="Times New Roman" w:cs="Times New Roman"/>
              </w:rPr>
            </w:pPr>
            <w:r>
              <w:rPr>
                <w:rFonts w:ascii="Times New Roman" w:eastAsia="Times New Roman" w:hAnsi="Times New Roman" w:cs="Times New Roman"/>
                <w:sz w:val="24"/>
              </w:rPr>
              <w:t>Head professor</w:t>
            </w:r>
          </w:p>
        </w:tc>
      </w:tr>
      <w:tr w:rsidR="00F10B81" w:rsidRPr="00C873EF" w:rsidTr="00144328">
        <w:tc>
          <w:tcPr>
            <w:tcW w:w="3708" w:type="dxa"/>
            <w:tcMar>
              <w:top w:w="100" w:type="dxa"/>
              <w:left w:w="115" w:type="dxa"/>
              <w:bottom w:w="100" w:type="dxa"/>
              <w:right w:w="115" w:type="dxa"/>
            </w:tcMar>
          </w:tcPr>
          <w:p w:rsidR="00F10B81" w:rsidRPr="00B42D5C" w:rsidRDefault="00F10B81" w:rsidP="00C91381">
            <w:pPr>
              <w:pStyle w:val="NormalWeb"/>
              <w:numPr>
                <w:ilvl w:val="0"/>
                <w:numId w:val="85"/>
              </w:numPr>
              <w:spacing w:before="0" w:beforeAutospacing="0" w:after="150" w:afterAutospacing="0" w:line="294" w:lineRule="atLeast"/>
              <w:ind w:left="150"/>
              <w:rPr>
                <w:rFonts w:ascii="Arial" w:hAnsi="Arial" w:cs="Arial"/>
                <w:color w:val="000000"/>
                <w:sz w:val="21"/>
                <w:szCs w:val="21"/>
              </w:rPr>
            </w:pPr>
            <w:r>
              <w:rPr>
                <w:b/>
                <w:i/>
              </w:rPr>
              <w:t xml:space="preserve">User Story </w:t>
            </w:r>
            <w:r>
              <w:rPr>
                <w:b/>
              </w:rPr>
              <w:t>#355</w:t>
            </w:r>
          </w:p>
        </w:tc>
        <w:tc>
          <w:tcPr>
            <w:tcW w:w="5850" w:type="dxa"/>
            <w:tcMar>
              <w:top w:w="100" w:type="dxa"/>
              <w:left w:w="115" w:type="dxa"/>
              <w:bottom w:w="100" w:type="dxa"/>
              <w:right w:w="115" w:type="dxa"/>
            </w:tcMar>
          </w:tcPr>
          <w:p w:rsidR="00F10B81" w:rsidRPr="00C873EF" w:rsidRDefault="00F10B81" w:rsidP="00144328">
            <w:pPr>
              <w:shd w:val="clear" w:color="auto" w:fill="FFFFFF"/>
              <w:spacing w:before="75" w:after="75" w:line="294" w:lineRule="atLeast"/>
              <w:jc w:val="left"/>
              <w:rPr>
                <w:rFonts w:ascii="Arial" w:eastAsia="Times New Roman" w:hAnsi="Arial" w:cs="Arial"/>
                <w:color w:val="000000"/>
                <w:sz w:val="21"/>
                <w:szCs w:val="21"/>
              </w:rPr>
            </w:pPr>
            <w:r w:rsidRPr="00AC60E4">
              <w:rPr>
                <w:rFonts w:ascii="Arial" w:eastAsia="Times New Roman" w:hAnsi="Arial" w:cs="Arial"/>
                <w:color w:val="000000"/>
                <w:sz w:val="21"/>
                <w:szCs w:val="21"/>
              </w:rPr>
              <w:t>As a head professor I wan</w:t>
            </w:r>
            <w:r>
              <w:rPr>
                <w:rFonts w:ascii="Arial" w:eastAsia="Times New Roman" w:hAnsi="Arial" w:cs="Arial"/>
                <w:color w:val="000000"/>
                <w:sz w:val="21"/>
                <w:szCs w:val="21"/>
              </w:rPr>
              <w:t>t</w:t>
            </w:r>
            <w:r w:rsidRPr="00AC60E4">
              <w:rPr>
                <w:rFonts w:ascii="Arial" w:eastAsia="Times New Roman" w:hAnsi="Arial" w:cs="Arial"/>
                <w:color w:val="000000"/>
                <w:sz w:val="21"/>
                <w:szCs w:val="21"/>
              </w:rPr>
              <w:t xml:space="preserve"> to be able to filter all virtual machine requests on the system, so I can easily access the information that is of interest to me.</w:t>
            </w:r>
          </w:p>
        </w:tc>
      </w:tr>
      <w:tr w:rsidR="00F10B81" w:rsidRPr="002E54BB" w:rsidTr="00144328">
        <w:tc>
          <w:tcPr>
            <w:tcW w:w="3708" w:type="dxa"/>
            <w:tcMar>
              <w:top w:w="100" w:type="dxa"/>
              <w:left w:w="115" w:type="dxa"/>
              <w:bottom w:w="100" w:type="dxa"/>
              <w:right w:w="115" w:type="dxa"/>
            </w:tcMar>
          </w:tcPr>
          <w:p w:rsidR="00F10B81" w:rsidRDefault="00F10B81" w:rsidP="00C91381">
            <w:pPr>
              <w:pStyle w:val="NormalWeb"/>
              <w:numPr>
                <w:ilvl w:val="0"/>
                <w:numId w:val="85"/>
              </w:numPr>
              <w:spacing w:before="0" w:beforeAutospacing="0" w:after="150" w:afterAutospacing="0" w:line="294" w:lineRule="atLeast"/>
              <w:ind w:left="150"/>
              <w:rPr>
                <w:b/>
                <w:i/>
              </w:rPr>
            </w:pPr>
            <w:r w:rsidRPr="00DE75FA">
              <w:rPr>
                <w:b/>
                <w:i/>
              </w:rPr>
              <w:t>Entry Conditions</w:t>
            </w:r>
          </w:p>
        </w:tc>
        <w:tc>
          <w:tcPr>
            <w:tcW w:w="5850" w:type="dxa"/>
            <w:tcMar>
              <w:top w:w="100" w:type="dxa"/>
              <w:left w:w="115" w:type="dxa"/>
              <w:bottom w:w="100" w:type="dxa"/>
              <w:right w:w="115" w:type="dxa"/>
            </w:tcMar>
          </w:tcPr>
          <w:p w:rsidR="00F10B81" w:rsidRDefault="00F10B81" w:rsidP="00C91381">
            <w:pPr>
              <w:pStyle w:val="ListParagraph"/>
              <w:numPr>
                <w:ilvl w:val="0"/>
                <w:numId w:val="85"/>
              </w:numPr>
              <w:jc w:val="left"/>
              <w:rPr>
                <w:rFonts w:eastAsiaTheme="minorHAnsi"/>
              </w:rPr>
            </w:pPr>
            <w:r>
              <w:rPr>
                <w:rFonts w:eastAsiaTheme="minorHAnsi"/>
              </w:rPr>
              <w:t>Head professor is logged in the system.</w:t>
            </w:r>
          </w:p>
          <w:p w:rsidR="00F10B81" w:rsidRPr="002E54BB" w:rsidRDefault="00F10B81" w:rsidP="00C91381">
            <w:pPr>
              <w:pStyle w:val="ListParagraph"/>
              <w:numPr>
                <w:ilvl w:val="0"/>
                <w:numId w:val="85"/>
              </w:numPr>
              <w:jc w:val="left"/>
              <w:rPr>
                <w:rFonts w:eastAsiaTheme="minorHAnsi"/>
              </w:rPr>
            </w:pPr>
            <w:r>
              <w:rPr>
                <w:rFonts w:eastAsiaTheme="minorHAnsi"/>
              </w:rPr>
              <w:t>Head professor is in vm_requests2 page.</w:t>
            </w:r>
          </w:p>
        </w:tc>
      </w:tr>
      <w:tr w:rsidR="00F10B81" w:rsidRPr="00FB0FF3" w:rsidTr="00144328">
        <w:tc>
          <w:tcPr>
            <w:tcW w:w="3708" w:type="dxa"/>
            <w:shd w:val="clear" w:color="auto" w:fill="BDD6EE"/>
            <w:tcMar>
              <w:top w:w="100" w:type="dxa"/>
              <w:left w:w="115" w:type="dxa"/>
              <w:bottom w:w="100" w:type="dxa"/>
              <w:right w:w="115" w:type="dxa"/>
            </w:tcMar>
          </w:tcPr>
          <w:p w:rsidR="00F10B81" w:rsidRPr="00DE75FA" w:rsidRDefault="00F10B81" w:rsidP="00144328">
            <w:pPr>
              <w:spacing w:after="0" w:line="360" w:lineRule="auto"/>
              <w:rPr>
                <w:rFonts w:ascii="Times New Roman" w:hAnsi="Times New Roman" w:cs="Times New Roman"/>
              </w:rPr>
            </w:pPr>
            <w:r w:rsidRPr="00DE75FA">
              <w:rPr>
                <w:rFonts w:ascii="Times New Roman" w:eastAsia="Times New Roman" w:hAnsi="Times New Roman" w:cs="Times New Roman"/>
                <w:b/>
                <w:i/>
                <w:sz w:val="24"/>
              </w:rPr>
              <w:t>Flow of Events</w:t>
            </w:r>
          </w:p>
        </w:tc>
        <w:tc>
          <w:tcPr>
            <w:tcW w:w="5850" w:type="dxa"/>
            <w:shd w:val="clear" w:color="auto" w:fill="BDD6EE"/>
            <w:tcMar>
              <w:top w:w="100" w:type="dxa"/>
              <w:left w:w="115" w:type="dxa"/>
              <w:bottom w:w="100" w:type="dxa"/>
              <w:right w:w="115" w:type="dxa"/>
            </w:tcMar>
          </w:tcPr>
          <w:p w:rsidR="00F10B81" w:rsidRPr="0050199F" w:rsidRDefault="00F10B81" w:rsidP="00C91381">
            <w:pPr>
              <w:pStyle w:val="ListParagraph"/>
              <w:numPr>
                <w:ilvl w:val="0"/>
                <w:numId w:val="94"/>
              </w:numPr>
              <w:jc w:val="left"/>
              <w:rPr>
                <w:rFonts w:eastAsiaTheme="minorHAnsi"/>
              </w:rPr>
            </w:pPr>
            <w:r w:rsidRPr="0050199F">
              <w:rPr>
                <w:rFonts w:eastAsiaTheme="minorHAnsi"/>
              </w:rPr>
              <w:t>This use case starts when t</w:t>
            </w:r>
            <w:r>
              <w:rPr>
                <w:rFonts w:eastAsiaTheme="minorHAnsi"/>
              </w:rPr>
              <w:t>he head professor selects</w:t>
            </w:r>
            <w:r w:rsidRPr="0050199F">
              <w:rPr>
                <w:rFonts w:eastAsiaTheme="minorHAnsi"/>
              </w:rPr>
              <w:t xml:space="preserve"> one </w:t>
            </w:r>
            <w:r>
              <w:rPr>
                <w:rFonts w:eastAsiaTheme="minorHAnsi"/>
              </w:rPr>
              <w:t xml:space="preserve">or more </w:t>
            </w:r>
            <w:r w:rsidRPr="0050199F">
              <w:rPr>
                <w:rFonts w:eastAsiaTheme="minorHAnsi"/>
              </w:rPr>
              <w:t xml:space="preserve">of the available options </w:t>
            </w:r>
            <w:r>
              <w:rPr>
                <w:rFonts w:eastAsiaTheme="minorHAnsi"/>
              </w:rPr>
              <w:t xml:space="preserve">to filter virtual machine requests, by status, amount of memory RAM, storage, number of VMs </w:t>
            </w:r>
            <w:r w:rsidRPr="0050199F">
              <w:rPr>
                <w:rFonts w:eastAsiaTheme="minorHAnsi"/>
              </w:rPr>
              <w:t xml:space="preserve">and/or </w:t>
            </w:r>
            <w:r>
              <w:rPr>
                <w:rFonts w:eastAsiaTheme="minorHAnsi"/>
              </w:rPr>
              <w:t>inputs the full or partial name of a student and a term.</w:t>
            </w:r>
          </w:p>
          <w:p w:rsidR="00F10B81" w:rsidRPr="0050199F" w:rsidRDefault="00F10B81" w:rsidP="00C91381">
            <w:pPr>
              <w:pStyle w:val="ListParagraph"/>
              <w:numPr>
                <w:ilvl w:val="0"/>
                <w:numId w:val="94"/>
              </w:numPr>
              <w:jc w:val="left"/>
              <w:rPr>
                <w:rFonts w:eastAsiaTheme="minorHAnsi"/>
              </w:rPr>
            </w:pPr>
            <w:r w:rsidRPr="0050199F">
              <w:rPr>
                <w:rFonts w:eastAsiaTheme="minorHAnsi"/>
              </w:rPr>
              <w:t>System displays the selected filter option.</w:t>
            </w:r>
          </w:p>
          <w:p w:rsidR="00F10B81" w:rsidRPr="0050199F" w:rsidRDefault="00F10B81" w:rsidP="00C91381">
            <w:pPr>
              <w:pStyle w:val="ListParagraph"/>
              <w:numPr>
                <w:ilvl w:val="0"/>
                <w:numId w:val="94"/>
              </w:numPr>
              <w:jc w:val="left"/>
              <w:rPr>
                <w:rFonts w:eastAsiaTheme="minorHAnsi"/>
              </w:rPr>
            </w:pPr>
            <w:r w:rsidRPr="0050199F">
              <w:rPr>
                <w:rFonts w:eastAsiaTheme="minorHAnsi"/>
              </w:rPr>
              <w:t xml:space="preserve">Head professor </w:t>
            </w:r>
            <w:r>
              <w:rPr>
                <w:rFonts w:eastAsiaTheme="minorHAnsi"/>
              </w:rPr>
              <w:t>hits the enter key</w:t>
            </w:r>
            <w:r w:rsidRPr="0050199F">
              <w:rPr>
                <w:rFonts w:eastAsiaTheme="minorHAnsi"/>
              </w:rPr>
              <w:t>.</w:t>
            </w:r>
          </w:p>
          <w:p w:rsidR="00F10B81" w:rsidRPr="0050199F" w:rsidRDefault="00F10B81" w:rsidP="00C91381">
            <w:pPr>
              <w:pStyle w:val="ListParagraph"/>
              <w:numPr>
                <w:ilvl w:val="0"/>
                <w:numId w:val="94"/>
              </w:numPr>
              <w:jc w:val="left"/>
              <w:rPr>
                <w:rFonts w:eastAsiaTheme="minorHAnsi"/>
              </w:rPr>
            </w:pPr>
            <w:r w:rsidRPr="0050199F">
              <w:rPr>
                <w:rFonts w:eastAsiaTheme="minorHAnsi"/>
              </w:rPr>
              <w:t>System processes request and prompts virtual machine requests a</w:t>
            </w:r>
            <w:r>
              <w:rPr>
                <w:rFonts w:eastAsiaTheme="minorHAnsi"/>
              </w:rPr>
              <w:t>ccording to the selected filter</w:t>
            </w:r>
            <w:r w:rsidRPr="0050199F">
              <w:rPr>
                <w:rFonts w:eastAsiaTheme="minorHAnsi"/>
              </w:rPr>
              <w:t xml:space="preserve"> option</w:t>
            </w:r>
            <w:r>
              <w:rPr>
                <w:rFonts w:eastAsiaTheme="minorHAnsi"/>
              </w:rPr>
              <w:t>s</w:t>
            </w:r>
            <w:r w:rsidRPr="0050199F">
              <w:rPr>
                <w:rFonts w:eastAsiaTheme="minorHAnsi"/>
              </w:rPr>
              <w:t xml:space="preserve">. </w:t>
            </w:r>
          </w:p>
        </w:tc>
      </w:tr>
      <w:tr w:rsidR="00F10B81" w:rsidRPr="00F066EA" w:rsidTr="00144328">
        <w:tc>
          <w:tcPr>
            <w:tcW w:w="3708" w:type="dxa"/>
            <w:tcMar>
              <w:top w:w="100" w:type="dxa"/>
              <w:left w:w="115" w:type="dxa"/>
              <w:bottom w:w="100" w:type="dxa"/>
              <w:right w:w="115" w:type="dxa"/>
            </w:tcMar>
          </w:tcPr>
          <w:p w:rsidR="00F10B81" w:rsidRPr="00DE75FA" w:rsidRDefault="00F10B81" w:rsidP="00144328">
            <w:pPr>
              <w:spacing w:after="0" w:line="360" w:lineRule="auto"/>
              <w:rPr>
                <w:rFonts w:ascii="Times New Roman" w:hAnsi="Times New Roman" w:cs="Times New Roman"/>
              </w:rPr>
            </w:pPr>
            <w:r w:rsidRPr="00DE75FA">
              <w:rPr>
                <w:rFonts w:ascii="Times New Roman" w:eastAsia="Times New Roman" w:hAnsi="Times New Roman" w:cs="Times New Roman"/>
                <w:b/>
                <w:i/>
                <w:sz w:val="24"/>
              </w:rPr>
              <w:t>Alternative Flows</w:t>
            </w:r>
          </w:p>
        </w:tc>
        <w:tc>
          <w:tcPr>
            <w:tcW w:w="5850" w:type="dxa"/>
            <w:tcMar>
              <w:top w:w="100" w:type="dxa"/>
              <w:left w:w="115" w:type="dxa"/>
              <w:bottom w:w="100" w:type="dxa"/>
              <w:right w:w="115" w:type="dxa"/>
            </w:tcMar>
          </w:tcPr>
          <w:p w:rsidR="00F10B81" w:rsidRPr="00AC60E4" w:rsidRDefault="00F10B81" w:rsidP="00C91381">
            <w:pPr>
              <w:pStyle w:val="ListParagraph"/>
              <w:numPr>
                <w:ilvl w:val="0"/>
                <w:numId w:val="81"/>
              </w:numPr>
              <w:spacing w:line="256" w:lineRule="auto"/>
              <w:jc w:val="left"/>
              <w:rPr>
                <w:rFonts w:ascii="Times New Roman" w:eastAsiaTheme="minorHAnsi" w:hAnsi="Times New Roman" w:cs="Times New Roman"/>
              </w:rPr>
            </w:pPr>
            <w:r>
              <w:rPr>
                <w:rFonts w:eastAsiaTheme="minorHAnsi"/>
              </w:rPr>
              <w:t xml:space="preserve">{From step 1} </w:t>
            </w:r>
            <w:r>
              <w:rPr>
                <w:rFonts w:ascii="Times New Roman" w:eastAsiaTheme="minorHAnsi" w:hAnsi="Times New Roman" w:cs="Times New Roman"/>
              </w:rPr>
              <w:t>Head professor enters on the input fields the full or partial name of an image, student name, term and hits the enter key. System processes request and prompts all images that matched the search criteria.</w:t>
            </w:r>
          </w:p>
        </w:tc>
      </w:tr>
      <w:tr w:rsidR="00F10B81" w:rsidRPr="00453CF3" w:rsidTr="00144328">
        <w:trPr>
          <w:trHeight w:val="583"/>
        </w:trPr>
        <w:tc>
          <w:tcPr>
            <w:tcW w:w="3708" w:type="dxa"/>
            <w:tcMar>
              <w:top w:w="100" w:type="dxa"/>
              <w:left w:w="115" w:type="dxa"/>
              <w:bottom w:w="100" w:type="dxa"/>
              <w:right w:w="115" w:type="dxa"/>
            </w:tcMar>
          </w:tcPr>
          <w:p w:rsidR="00F10B81" w:rsidRPr="00DE75FA" w:rsidRDefault="00F10B81" w:rsidP="00144328">
            <w:pPr>
              <w:spacing w:after="0" w:line="360" w:lineRule="auto"/>
              <w:rPr>
                <w:rFonts w:ascii="Times New Roman" w:hAnsi="Times New Roman" w:cs="Times New Roman"/>
              </w:rPr>
            </w:pPr>
            <w:r w:rsidRPr="00DE75FA">
              <w:rPr>
                <w:rFonts w:ascii="Times New Roman" w:eastAsia="Times New Roman" w:hAnsi="Times New Roman" w:cs="Times New Roman"/>
                <w:b/>
                <w:i/>
                <w:sz w:val="24"/>
              </w:rPr>
              <w:t>Exit Conditions</w:t>
            </w:r>
          </w:p>
        </w:tc>
        <w:tc>
          <w:tcPr>
            <w:tcW w:w="5850" w:type="dxa"/>
            <w:tcMar>
              <w:top w:w="100" w:type="dxa"/>
              <w:left w:w="115" w:type="dxa"/>
              <w:bottom w:w="100" w:type="dxa"/>
              <w:right w:w="115" w:type="dxa"/>
            </w:tcMar>
          </w:tcPr>
          <w:p w:rsidR="00F10B81" w:rsidRPr="00453CF3" w:rsidRDefault="00F10B81" w:rsidP="00C91381">
            <w:pPr>
              <w:pStyle w:val="ListParagraph"/>
              <w:numPr>
                <w:ilvl w:val="0"/>
                <w:numId w:val="80"/>
              </w:numPr>
              <w:jc w:val="left"/>
              <w:rPr>
                <w:rFonts w:ascii="Times New Roman" w:eastAsiaTheme="minorHAnsi" w:hAnsi="Times New Roman" w:cs="Times New Roman"/>
              </w:rPr>
            </w:pPr>
            <w:r>
              <w:rPr>
                <w:rFonts w:ascii="Times New Roman" w:hAnsi="Times New Roman" w:cs="Times New Roman"/>
              </w:rPr>
              <w:t>Head professor successfully filtered virtual machine requests.</w:t>
            </w:r>
          </w:p>
        </w:tc>
      </w:tr>
    </w:tbl>
    <w:p w:rsidR="00F10B81" w:rsidRDefault="00F10B81" w:rsidP="00F10B81"/>
    <w:p w:rsidR="00F10B81" w:rsidRDefault="00F10B81" w:rsidP="00F10B81"/>
    <w:tbl>
      <w:tblPr>
        <w:tblW w:w="9558" w:type="dxa"/>
        <w:tblInd w:w="105" w:type="dxa"/>
        <w:tblBorders>
          <w:top w:val="single" w:sz="4" w:space="0" w:color="4472C4"/>
          <w:left w:val="single" w:sz="4" w:space="0" w:color="4472C4"/>
          <w:bottom w:val="single" w:sz="4" w:space="0" w:color="4472C4"/>
          <w:right w:val="single" w:sz="4" w:space="0" w:color="4472C4"/>
          <w:insideH w:val="single" w:sz="4" w:space="0" w:color="4472C4"/>
          <w:insideV w:val="single" w:sz="4" w:space="0" w:color="4472C4"/>
        </w:tblBorders>
        <w:tblLayout w:type="fixed"/>
        <w:tblCellMar>
          <w:left w:w="10" w:type="dxa"/>
          <w:right w:w="10" w:type="dxa"/>
        </w:tblCellMar>
        <w:tblLook w:val="04A0" w:firstRow="1" w:lastRow="0" w:firstColumn="1" w:lastColumn="0" w:noHBand="0" w:noVBand="1"/>
      </w:tblPr>
      <w:tblGrid>
        <w:gridCol w:w="3708"/>
        <w:gridCol w:w="5850"/>
      </w:tblGrid>
      <w:tr w:rsidR="00F10B81" w:rsidRPr="00C873EF" w:rsidTr="00144328">
        <w:tc>
          <w:tcPr>
            <w:tcW w:w="3708" w:type="dxa"/>
            <w:tcMar>
              <w:top w:w="100" w:type="dxa"/>
              <w:left w:w="115" w:type="dxa"/>
              <w:bottom w:w="100" w:type="dxa"/>
              <w:right w:w="115" w:type="dxa"/>
            </w:tcMar>
          </w:tcPr>
          <w:p w:rsidR="00F10B81" w:rsidRPr="00B42D5C" w:rsidRDefault="00F10B81" w:rsidP="00144328">
            <w:pPr>
              <w:spacing w:after="0" w:line="360" w:lineRule="auto"/>
              <w:rPr>
                <w:rFonts w:ascii="Times New Roman" w:hAnsi="Times New Roman" w:cs="Times New Roman"/>
                <w:sz w:val="24"/>
                <w:szCs w:val="24"/>
              </w:rPr>
            </w:pPr>
            <w:r w:rsidRPr="00B42D5C">
              <w:rPr>
                <w:rFonts w:ascii="Times New Roman" w:eastAsia="Times New Roman" w:hAnsi="Times New Roman" w:cs="Times New Roman"/>
                <w:b/>
                <w:i/>
                <w:sz w:val="24"/>
                <w:szCs w:val="24"/>
              </w:rPr>
              <w:t xml:space="preserve">Use Case Name </w:t>
            </w:r>
            <w:r>
              <w:rPr>
                <w:rFonts w:ascii="Times New Roman" w:eastAsia="Times New Roman" w:hAnsi="Times New Roman" w:cs="Times New Roman"/>
                <w:b/>
                <w:sz w:val="24"/>
                <w:szCs w:val="24"/>
              </w:rPr>
              <w:t>(SPW5_119</w:t>
            </w:r>
            <w:r w:rsidRPr="00B42D5C">
              <w:rPr>
                <w:rFonts w:ascii="Times New Roman" w:eastAsia="Times New Roman" w:hAnsi="Times New Roman" w:cs="Times New Roman"/>
                <w:b/>
                <w:sz w:val="24"/>
                <w:szCs w:val="24"/>
              </w:rPr>
              <w:t>)</w:t>
            </w:r>
          </w:p>
        </w:tc>
        <w:tc>
          <w:tcPr>
            <w:tcW w:w="5850" w:type="dxa"/>
            <w:tcMar>
              <w:top w:w="100" w:type="dxa"/>
              <w:left w:w="115" w:type="dxa"/>
              <w:bottom w:w="100" w:type="dxa"/>
              <w:right w:w="115" w:type="dxa"/>
            </w:tcMar>
          </w:tcPr>
          <w:p w:rsidR="00F10B81" w:rsidRPr="00C873EF" w:rsidRDefault="00F10B81" w:rsidP="00144328">
            <w:pPr>
              <w:pStyle w:val="Heading1"/>
              <w:numPr>
                <w:ilvl w:val="0"/>
                <w:numId w:val="0"/>
              </w:numPr>
              <w:shd w:val="clear" w:color="auto" w:fill="FFFFFF"/>
              <w:spacing w:before="0" w:after="0"/>
              <w:rPr>
                <w:bCs w:val="0"/>
                <w:color w:val="000000"/>
                <w:szCs w:val="24"/>
              </w:rPr>
            </w:pPr>
            <w:r>
              <w:rPr>
                <w:rStyle w:val="card-name"/>
                <w:bCs w:val="0"/>
                <w:color w:val="000000"/>
                <w:szCs w:val="24"/>
              </w:rPr>
              <w:t xml:space="preserve">Delete Virtual Machine Request </w:t>
            </w:r>
          </w:p>
        </w:tc>
      </w:tr>
      <w:tr w:rsidR="00F10B81" w:rsidRPr="00DE75FA" w:rsidTr="00144328">
        <w:tc>
          <w:tcPr>
            <w:tcW w:w="3708" w:type="dxa"/>
            <w:tcMar>
              <w:top w:w="100" w:type="dxa"/>
              <w:left w:w="115" w:type="dxa"/>
              <w:bottom w:w="100" w:type="dxa"/>
              <w:right w:w="115" w:type="dxa"/>
            </w:tcMar>
          </w:tcPr>
          <w:p w:rsidR="00F10B81" w:rsidRPr="00DE75FA" w:rsidRDefault="00F10B81" w:rsidP="00144328">
            <w:pPr>
              <w:spacing w:after="0" w:line="360" w:lineRule="auto"/>
              <w:rPr>
                <w:rFonts w:ascii="Times New Roman" w:hAnsi="Times New Roman" w:cs="Times New Roman"/>
              </w:rPr>
            </w:pPr>
            <w:r w:rsidRPr="00DE75FA">
              <w:rPr>
                <w:rFonts w:ascii="Times New Roman" w:eastAsia="Times New Roman" w:hAnsi="Times New Roman" w:cs="Times New Roman"/>
                <w:b/>
                <w:i/>
                <w:sz w:val="24"/>
              </w:rPr>
              <w:t>Participating Actor</w:t>
            </w:r>
          </w:p>
        </w:tc>
        <w:tc>
          <w:tcPr>
            <w:tcW w:w="5850" w:type="dxa"/>
            <w:tcMar>
              <w:top w:w="100" w:type="dxa"/>
              <w:left w:w="115" w:type="dxa"/>
              <w:bottom w:w="100" w:type="dxa"/>
              <w:right w:w="115" w:type="dxa"/>
            </w:tcMar>
          </w:tcPr>
          <w:p w:rsidR="00F10B81" w:rsidRPr="00DE75FA" w:rsidRDefault="00F10B81" w:rsidP="00144328">
            <w:pPr>
              <w:spacing w:after="0" w:line="360" w:lineRule="auto"/>
              <w:rPr>
                <w:rFonts w:ascii="Times New Roman" w:hAnsi="Times New Roman" w:cs="Times New Roman"/>
              </w:rPr>
            </w:pPr>
            <w:r>
              <w:rPr>
                <w:rFonts w:ascii="Times New Roman" w:eastAsia="Times New Roman" w:hAnsi="Times New Roman" w:cs="Times New Roman"/>
                <w:sz w:val="24"/>
              </w:rPr>
              <w:t>Head professor</w:t>
            </w:r>
          </w:p>
        </w:tc>
      </w:tr>
      <w:tr w:rsidR="00F10B81" w:rsidRPr="00C873EF" w:rsidTr="00144328">
        <w:tc>
          <w:tcPr>
            <w:tcW w:w="3708" w:type="dxa"/>
            <w:tcMar>
              <w:top w:w="100" w:type="dxa"/>
              <w:left w:w="115" w:type="dxa"/>
              <w:bottom w:w="100" w:type="dxa"/>
              <w:right w:w="115" w:type="dxa"/>
            </w:tcMar>
          </w:tcPr>
          <w:p w:rsidR="00F10B81" w:rsidRPr="00B42D5C" w:rsidRDefault="00F10B81" w:rsidP="00C91381">
            <w:pPr>
              <w:pStyle w:val="NormalWeb"/>
              <w:numPr>
                <w:ilvl w:val="0"/>
                <w:numId w:val="85"/>
              </w:numPr>
              <w:spacing w:before="0" w:beforeAutospacing="0" w:after="150" w:afterAutospacing="0" w:line="294" w:lineRule="atLeast"/>
              <w:ind w:left="150"/>
              <w:rPr>
                <w:rFonts w:ascii="Arial" w:hAnsi="Arial" w:cs="Arial"/>
                <w:color w:val="000000"/>
                <w:sz w:val="21"/>
                <w:szCs w:val="21"/>
              </w:rPr>
            </w:pPr>
            <w:r>
              <w:rPr>
                <w:b/>
                <w:i/>
              </w:rPr>
              <w:t xml:space="preserve">User Story </w:t>
            </w:r>
            <w:r>
              <w:rPr>
                <w:b/>
              </w:rPr>
              <w:t>#412</w:t>
            </w:r>
          </w:p>
        </w:tc>
        <w:tc>
          <w:tcPr>
            <w:tcW w:w="5850" w:type="dxa"/>
            <w:tcMar>
              <w:top w:w="100" w:type="dxa"/>
              <w:left w:w="115" w:type="dxa"/>
              <w:bottom w:w="100" w:type="dxa"/>
              <w:right w:w="115" w:type="dxa"/>
            </w:tcMar>
          </w:tcPr>
          <w:p w:rsidR="00F10B81" w:rsidRPr="00C873EF" w:rsidRDefault="00F10B81" w:rsidP="00144328">
            <w:pPr>
              <w:shd w:val="clear" w:color="auto" w:fill="FFFFFF"/>
              <w:spacing w:before="75" w:after="75" w:line="294" w:lineRule="atLeast"/>
              <w:jc w:val="left"/>
              <w:rPr>
                <w:rFonts w:ascii="Arial" w:eastAsia="Times New Roman" w:hAnsi="Arial" w:cs="Arial"/>
                <w:color w:val="000000"/>
                <w:sz w:val="21"/>
                <w:szCs w:val="21"/>
              </w:rPr>
            </w:pPr>
            <w:r w:rsidRPr="0015451D">
              <w:rPr>
                <w:rFonts w:ascii="Arial" w:eastAsia="Times New Roman" w:hAnsi="Arial" w:cs="Arial"/>
                <w:color w:val="000000"/>
                <w:sz w:val="21"/>
                <w:szCs w:val="21"/>
              </w:rPr>
              <w:t>As a head professor I want to be able to delete a virtual machine request from the system,</w:t>
            </w:r>
            <w:r>
              <w:rPr>
                <w:rFonts w:ascii="Arial" w:eastAsia="Times New Roman" w:hAnsi="Arial" w:cs="Arial"/>
                <w:color w:val="000000"/>
                <w:sz w:val="21"/>
                <w:szCs w:val="21"/>
              </w:rPr>
              <w:t xml:space="preserve"> so virtual machine requests</w:t>
            </w:r>
            <w:r w:rsidRPr="0015451D">
              <w:rPr>
                <w:rFonts w:ascii="Arial" w:eastAsia="Times New Roman" w:hAnsi="Arial" w:cs="Arial"/>
                <w:color w:val="000000"/>
                <w:sz w:val="21"/>
                <w:szCs w:val="21"/>
              </w:rPr>
              <w:t> that are no longer needed can be removed.</w:t>
            </w:r>
          </w:p>
        </w:tc>
      </w:tr>
      <w:tr w:rsidR="00F10B81" w:rsidRPr="002E54BB" w:rsidTr="00144328">
        <w:tc>
          <w:tcPr>
            <w:tcW w:w="3708" w:type="dxa"/>
            <w:tcMar>
              <w:top w:w="100" w:type="dxa"/>
              <w:left w:w="115" w:type="dxa"/>
              <w:bottom w:w="100" w:type="dxa"/>
              <w:right w:w="115" w:type="dxa"/>
            </w:tcMar>
          </w:tcPr>
          <w:p w:rsidR="00F10B81" w:rsidRDefault="00F10B81" w:rsidP="00C91381">
            <w:pPr>
              <w:pStyle w:val="NormalWeb"/>
              <w:numPr>
                <w:ilvl w:val="0"/>
                <w:numId w:val="85"/>
              </w:numPr>
              <w:spacing w:before="0" w:beforeAutospacing="0" w:after="150" w:afterAutospacing="0" w:line="294" w:lineRule="atLeast"/>
              <w:ind w:left="150"/>
              <w:rPr>
                <w:b/>
                <w:i/>
              </w:rPr>
            </w:pPr>
            <w:r w:rsidRPr="00DE75FA">
              <w:rPr>
                <w:b/>
                <w:i/>
              </w:rPr>
              <w:lastRenderedPageBreak/>
              <w:t>Entry Conditions</w:t>
            </w:r>
          </w:p>
        </w:tc>
        <w:tc>
          <w:tcPr>
            <w:tcW w:w="5850" w:type="dxa"/>
            <w:tcMar>
              <w:top w:w="100" w:type="dxa"/>
              <w:left w:w="115" w:type="dxa"/>
              <w:bottom w:w="100" w:type="dxa"/>
              <w:right w:w="115" w:type="dxa"/>
            </w:tcMar>
          </w:tcPr>
          <w:p w:rsidR="00F10B81" w:rsidRDefault="00F10B81" w:rsidP="00C91381">
            <w:pPr>
              <w:pStyle w:val="ListParagraph"/>
              <w:numPr>
                <w:ilvl w:val="0"/>
                <w:numId w:val="85"/>
              </w:numPr>
              <w:jc w:val="left"/>
              <w:rPr>
                <w:rFonts w:eastAsiaTheme="minorHAnsi"/>
              </w:rPr>
            </w:pPr>
            <w:r>
              <w:rPr>
                <w:rFonts w:eastAsiaTheme="minorHAnsi"/>
              </w:rPr>
              <w:t>Head professor is logged in the system.</w:t>
            </w:r>
          </w:p>
          <w:p w:rsidR="00F10B81" w:rsidRPr="002E54BB" w:rsidRDefault="00F10B81" w:rsidP="00C91381">
            <w:pPr>
              <w:pStyle w:val="ListParagraph"/>
              <w:numPr>
                <w:ilvl w:val="0"/>
                <w:numId w:val="85"/>
              </w:numPr>
              <w:jc w:val="left"/>
              <w:rPr>
                <w:rFonts w:eastAsiaTheme="minorHAnsi"/>
              </w:rPr>
            </w:pPr>
            <w:r>
              <w:rPr>
                <w:rFonts w:eastAsiaTheme="minorHAnsi"/>
              </w:rPr>
              <w:t>Head professor is in vm_requests2 page.</w:t>
            </w:r>
          </w:p>
        </w:tc>
      </w:tr>
      <w:tr w:rsidR="00F10B81" w:rsidRPr="004B67C8" w:rsidTr="00144328">
        <w:tc>
          <w:tcPr>
            <w:tcW w:w="3708" w:type="dxa"/>
            <w:shd w:val="clear" w:color="auto" w:fill="BDD6EE"/>
            <w:tcMar>
              <w:top w:w="100" w:type="dxa"/>
              <w:left w:w="115" w:type="dxa"/>
              <w:bottom w:w="100" w:type="dxa"/>
              <w:right w:w="115" w:type="dxa"/>
            </w:tcMar>
          </w:tcPr>
          <w:p w:rsidR="00F10B81" w:rsidRPr="00DE75FA" w:rsidRDefault="00F10B81" w:rsidP="00144328">
            <w:pPr>
              <w:spacing w:after="0" w:line="360" w:lineRule="auto"/>
              <w:rPr>
                <w:rFonts w:ascii="Times New Roman" w:hAnsi="Times New Roman" w:cs="Times New Roman"/>
              </w:rPr>
            </w:pPr>
            <w:r w:rsidRPr="00DE75FA">
              <w:rPr>
                <w:rFonts w:ascii="Times New Roman" w:eastAsia="Times New Roman" w:hAnsi="Times New Roman" w:cs="Times New Roman"/>
                <w:b/>
                <w:i/>
                <w:sz w:val="24"/>
              </w:rPr>
              <w:t>Flow of Events</w:t>
            </w:r>
          </w:p>
        </w:tc>
        <w:tc>
          <w:tcPr>
            <w:tcW w:w="5850" w:type="dxa"/>
            <w:shd w:val="clear" w:color="auto" w:fill="BDD6EE"/>
            <w:tcMar>
              <w:top w:w="100" w:type="dxa"/>
              <w:left w:w="115" w:type="dxa"/>
              <w:bottom w:w="100" w:type="dxa"/>
              <w:right w:w="115" w:type="dxa"/>
            </w:tcMar>
          </w:tcPr>
          <w:p w:rsidR="00F10B81" w:rsidRPr="0015451D" w:rsidRDefault="00F10B81" w:rsidP="00C91381">
            <w:pPr>
              <w:pStyle w:val="ListParagraph"/>
              <w:numPr>
                <w:ilvl w:val="0"/>
                <w:numId w:val="96"/>
              </w:numPr>
              <w:jc w:val="left"/>
              <w:rPr>
                <w:rFonts w:eastAsiaTheme="minorHAnsi"/>
              </w:rPr>
            </w:pPr>
            <w:r w:rsidRPr="0015451D">
              <w:rPr>
                <w:rFonts w:eastAsiaTheme="minorHAnsi"/>
              </w:rPr>
              <w:t>This use case starts when the head professor clicks on an existing</w:t>
            </w:r>
            <w:r>
              <w:rPr>
                <w:rFonts w:eastAsiaTheme="minorHAnsi"/>
              </w:rPr>
              <w:t xml:space="preserve"> “delete”</w:t>
            </w:r>
            <w:r w:rsidRPr="0015451D">
              <w:rPr>
                <w:rFonts w:eastAsiaTheme="minorHAnsi"/>
              </w:rPr>
              <w:t xml:space="preserve"> link/button in vm_requests</w:t>
            </w:r>
            <w:r>
              <w:rPr>
                <w:rFonts w:eastAsiaTheme="minorHAnsi"/>
              </w:rPr>
              <w:t>2</w:t>
            </w:r>
            <w:r w:rsidRPr="0015451D">
              <w:rPr>
                <w:rFonts w:eastAsiaTheme="minorHAnsi"/>
              </w:rPr>
              <w:t xml:space="preserve"> page.</w:t>
            </w:r>
          </w:p>
          <w:p w:rsidR="00F10B81" w:rsidRPr="0015451D" w:rsidRDefault="00F10B81" w:rsidP="00C91381">
            <w:pPr>
              <w:pStyle w:val="ListParagraph"/>
              <w:numPr>
                <w:ilvl w:val="0"/>
                <w:numId w:val="96"/>
              </w:numPr>
              <w:jc w:val="left"/>
              <w:rPr>
                <w:rFonts w:eastAsiaTheme="minorHAnsi"/>
              </w:rPr>
            </w:pPr>
            <w:r w:rsidRPr="0015451D">
              <w:rPr>
                <w:rFonts w:eastAsiaTheme="minorHAnsi"/>
              </w:rPr>
              <w:t>System prompts confirmation message for deletion.</w:t>
            </w:r>
          </w:p>
          <w:p w:rsidR="00F10B81" w:rsidRPr="0015451D" w:rsidRDefault="00F10B81" w:rsidP="00C91381">
            <w:pPr>
              <w:pStyle w:val="ListParagraph"/>
              <w:numPr>
                <w:ilvl w:val="0"/>
                <w:numId w:val="96"/>
              </w:numPr>
              <w:jc w:val="left"/>
              <w:rPr>
                <w:rFonts w:eastAsiaTheme="minorHAnsi"/>
              </w:rPr>
            </w:pPr>
            <w:r w:rsidRPr="0015451D">
              <w:rPr>
                <w:rFonts w:eastAsiaTheme="minorHAnsi"/>
              </w:rPr>
              <w:t>Head professor clicks on “okay” button.</w:t>
            </w:r>
          </w:p>
          <w:p w:rsidR="00F10B81" w:rsidRPr="0015451D" w:rsidRDefault="00F10B81" w:rsidP="00C91381">
            <w:pPr>
              <w:pStyle w:val="ListParagraph"/>
              <w:numPr>
                <w:ilvl w:val="0"/>
                <w:numId w:val="96"/>
              </w:numPr>
              <w:jc w:val="left"/>
              <w:rPr>
                <w:rFonts w:eastAsiaTheme="minorHAnsi"/>
              </w:rPr>
            </w:pPr>
            <w:r w:rsidRPr="0015451D">
              <w:rPr>
                <w:rFonts w:eastAsiaTheme="minorHAnsi"/>
              </w:rPr>
              <w:t xml:space="preserve">System collects virtual machine request’s information, processes delete request and prompts success message. </w:t>
            </w:r>
          </w:p>
        </w:tc>
      </w:tr>
      <w:tr w:rsidR="00F10B81" w:rsidRPr="00144CDC" w:rsidTr="00144328">
        <w:tc>
          <w:tcPr>
            <w:tcW w:w="3708" w:type="dxa"/>
            <w:shd w:val="clear" w:color="auto" w:fill="auto"/>
            <w:tcMar>
              <w:top w:w="100" w:type="dxa"/>
              <w:left w:w="115" w:type="dxa"/>
              <w:bottom w:w="100" w:type="dxa"/>
              <w:right w:w="115" w:type="dxa"/>
            </w:tcMar>
          </w:tcPr>
          <w:p w:rsidR="00F10B81" w:rsidRPr="00DE75FA" w:rsidRDefault="00F10B81" w:rsidP="00144328">
            <w:pPr>
              <w:spacing w:after="0" w:line="360" w:lineRule="auto"/>
              <w:rPr>
                <w:rFonts w:ascii="Times New Roman" w:eastAsia="Times New Roman" w:hAnsi="Times New Roman" w:cs="Times New Roman"/>
                <w:b/>
                <w:i/>
                <w:sz w:val="24"/>
              </w:rPr>
            </w:pPr>
            <w:r w:rsidRPr="00DE75FA">
              <w:rPr>
                <w:rFonts w:ascii="Times New Roman" w:eastAsia="Times New Roman" w:hAnsi="Times New Roman" w:cs="Times New Roman"/>
                <w:b/>
                <w:i/>
                <w:sz w:val="24"/>
              </w:rPr>
              <w:t>Alternative Flows</w:t>
            </w:r>
          </w:p>
        </w:tc>
        <w:tc>
          <w:tcPr>
            <w:tcW w:w="5850" w:type="dxa"/>
            <w:shd w:val="clear" w:color="auto" w:fill="auto"/>
            <w:tcMar>
              <w:top w:w="100" w:type="dxa"/>
              <w:left w:w="115" w:type="dxa"/>
              <w:bottom w:w="100" w:type="dxa"/>
              <w:right w:w="115" w:type="dxa"/>
            </w:tcMar>
          </w:tcPr>
          <w:p w:rsidR="00F10B81" w:rsidRPr="00144CDC" w:rsidRDefault="00F10B81" w:rsidP="00C91381">
            <w:pPr>
              <w:pStyle w:val="ListParagraph"/>
              <w:numPr>
                <w:ilvl w:val="0"/>
                <w:numId w:val="80"/>
              </w:numPr>
              <w:jc w:val="left"/>
              <w:rPr>
                <w:rFonts w:eastAsiaTheme="minorHAnsi"/>
              </w:rPr>
            </w:pPr>
            <w:r>
              <w:rPr>
                <w:rFonts w:eastAsiaTheme="minorHAnsi"/>
              </w:rPr>
              <w:t>{From step 3</w:t>
            </w:r>
            <w:r w:rsidRPr="00144CDC">
              <w:rPr>
                <w:rFonts w:eastAsiaTheme="minorHAnsi"/>
              </w:rPr>
              <w:t xml:space="preserve">} </w:t>
            </w:r>
            <w:r w:rsidRPr="00144CDC">
              <w:rPr>
                <w:rFonts w:ascii="Times New Roman" w:eastAsiaTheme="minorHAnsi" w:hAnsi="Times New Roman" w:cs="Times New Roman"/>
              </w:rPr>
              <w:t xml:space="preserve">Head professor clicks on </w:t>
            </w:r>
            <w:r w:rsidRPr="00144CDC">
              <w:rPr>
                <w:rFonts w:eastAsiaTheme="minorHAnsi"/>
              </w:rPr>
              <w:t>“</w:t>
            </w:r>
            <w:r>
              <w:rPr>
                <w:rFonts w:eastAsiaTheme="minorHAnsi"/>
              </w:rPr>
              <w:t>Cancel</w:t>
            </w:r>
            <w:r w:rsidRPr="00144CDC">
              <w:rPr>
                <w:rFonts w:eastAsiaTheme="minorHAnsi"/>
              </w:rPr>
              <w:t xml:space="preserve">” </w:t>
            </w:r>
            <w:r w:rsidRPr="00144CDC">
              <w:rPr>
                <w:rFonts w:ascii="Times New Roman" w:eastAsiaTheme="minorHAnsi" w:hAnsi="Times New Roman" w:cs="Times New Roman"/>
              </w:rPr>
              <w:t>but</w:t>
            </w:r>
            <w:r>
              <w:rPr>
                <w:rFonts w:ascii="Times New Roman" w:eastAsiaTheme="minorHAnsi" w:hAnsi="Times New Roman" w:cs="Times New Roman"/>
              </w:rPr>
              <w:t>ton. System considers</w:t>
            </w:r>
            <w:r w:rsidRPr="00144CDC">
              <w:rPr>
                <w:rFonts w:ascii="Times New Roman" w:eastAsiaTheme="minorHAnsi" w:hAnsi="Times New Roman" w:cs="Times New Roman"/>
              </w:rPr>
              <w:t xml:space="preserve"> request </w:t>
            </w:r>
            <w:r>
              <w:rPr>
                <w:rFonts w:ascii="Times New Roman" w:eastAsiaTheme="minorHAnsi" w:hAnsi="Times New Roman" w:cs="Times New Roman"/>
              </w:rPr>
              <w:t>invalid and cancel it</w:t>
            </w:r>
            <w:r w:rsidRPr="00144CDC">
              <w:rPr>
                <w:rFonts w:ascii="Times New Roman" w:eastAsiaTheme="minorHAnsi" w:hAnsi="Times New Roman" w:cs="Times New Roman"/>
              </w:rPr>
              <w:t>.</w:t>
            </w:r>
          </w:p>
        </w:tc>
      </w:tr>
      <w:tr w:rsidR="00F10B81" w:rsidRPr="00453CF3" w:rsidTr="00144328">
        <w:trPr>
          <w:trHeight w:val="583"/>
        </w:trPr>
        <w:tc>
          <w:tcPr>
            <w:tcW w:w="3708" w:type="dxa"/>
            <w:tcMar>
              <w:top w:w="100" w:type="dxa"/>
              <w:left w:w="115" w:type="dxa"/>
              <w:bottom w:w="100" w:type="dxa"/>
              <w:right w:w="115" w:type="dxa"/>
            </w:tcMar>
          </w:tcPr>
          <w:p w:rsidR="00F10B81" w:rsidRPr="00DE75FA" w:rsidRDefault="00F10B81" w:rsidP="00144328">
            <w:pPr>
              <w:spacing w:after="0" w:line="360" w:lineRule="auto"/>
              <w:rPr>
                <w:rFonts w:ascii="Times New Roman" w:hAnsi="Times New Roman" w:cs="Times New Roman"/>
              </w:rPr>
            </w:pPr>
            <w:r w:rsidRPr="00DE75FA">
              <w:rPr>
                <w:rFonts w:ascii="Times New Roman" w:eastAsia="Times New Roman" w:hAnsi="Times New Roman" w:cs="Times New Roman"/>
                <w:b/>
                <w:i/>
                <w:sz w:val="24"/>
              </w:rPr>
              <w:t>Exit Conditions</w:t>
            </w:r>
          </w:p>
        </w:tc>
        <w:tc>
          <w:tcPr>
            <w:tcW w:w="5850" w:type="dxa"/>
            <w:tcMar>
              <w:top w:w="100" w:type="dxa"/>
              <w:left w:w="115" w:type="dxa"/>
              <w:bottom w:w="100" w:type="dxa"/>
              <w:right w:w="115" w:type="dxa"/>
            </w:tcMar>
          </w:tcPr>
          <w:p w:rsidR="00F10B81" w:rsidRPr="00453CF3" w:rsidRDefault="00F10B81" w:rsidP="00C91381">
            <w:pPr>
              <w:pStyle w:val="ListParagraph"/>
              <w:numPr>
                <w:ilvl w:val="0"/>
                <w:numId w:val="80"/>
              </w:numPr>
              <w:jc w:val="left"/>
              <w:rPr>
                <w:rFonts w:ascii="Times New Roman" w:eastAsiaTheme="minorHAnsi" w:hAnsi="Times New Roman" w:cs="Times New Roman"/>
              </w:rPr>
            </w:pPr>
            <w:r>
              <w:rPr>
                <w:rFonts w:ascii="Times New Roman" w:hAnsi="Times New Roman" w:cs="Times New Roman"/>
              </w:rPr>
              <w:t>Head professor successfully deleted a virtual machine request.</w:t>
            </w:r>
          </w:p>
        </w:tc>
      </w:tr>
    </w:tbl>
    <w:p w:rsidR="00F10B81" w:rsidRDefault="00F10B81" w:rsidP="00F10B81"/>
    <w:p w:rsidR="00F10B81" w:rsidRDefault="00F10B81" w:rsidP="004E46B5">
      <w:pPr>
        <w:jc w:val="left"/>
        <w:rPr>
          <w:rFonts w:eastAsia="Times New Roman" w:cs="Times New Roman"/>
          <w:b/>
          <w:sz w:val="24"/>
          <w:szCs w:val="24"/>
        </w:rPr>
      </w:pPr>
    </w:p>
    <w:p w:rsidR="00F10B81" w:rsidRDefault="00F10B81" w:rsidP="004E46B5">
      <w:pPr>
        <w:jc w:val="left"/>
        <w:rPr>
          <w:rFonts w:eastAsia="Times New Roman" w:cs="Times New Roman"/>
          <w:b/>
          <w:sz w:val="24"/>
          <w:szCs w:val="24"/>
        </w:rPr>
      </w:pPr>
    </w:p>
    <w:p w:rsidR="00F10B81" w:rsidRDefault="00F10B81" w:rsidP="004E46B5">
      <w:pPr>
        <w:jc w:val="left"/>
        <w:rPr>
          <w:rFonts w:eastAsia="Times New Roman" w:cs="Times New Roman"/>
          <w:b/>
          <w:sz w:val="24"/>
          <w:szCs w:val="24"/>
        </w:rPr>
      </w:pPr>
    </w:p>
    <w:p w:rsidR="004E46B5" w:rsidRPr="004E46B5" w:rsidRDefault="004E46B5" w:rsidP="004E46B5">
      <w:pPr>
        <w:jc w:val="left"/>
        <w:rPr>
          <w:rFonts w:eastAsia="Times New Roman" w:cs="Times New Roman"/>
          <w:b/>
          <w:sz w:val="24"/>
          <w:szCs w:val="24"/>
        </w:rPr>
      </w:pPr>
      <w:r w:rsidRPr="004E46B5">
        <w:rPr>
          <w:rFonts w:eastAsia="Times New Roman" w:cs="Times New Roman"/>
          <w:b/>
          <w:sz w:val="24"/>
          <w:szCs w:val="24"/>
        </w:rPr>
        <w:t xml:space="preserve">Below </w:t>
      </w:r>
      <w:r w:rsidR="00F10B81">
        <w:rPr>
          <w:rFonts w:eastAsia="Times New Roman" w:cs="Times New Roman"/>
          <w:b/>
          <w:sz w:val="24"/>
          <w:szCs w:val="24"/>
        </w:rPr>
        <w:t>are use cases specific to SPWv.4</w:t>
      </w:r>
    </w:p>
    <w:tbl>
      <w:tblPr>
        <w:tblW w:w="9558" w:type="dxa"/>
        <w:tblInd w:w="105" w:type="dxa"/>
        <w:tblBorders>
          <w:top w:val="single" w:sz="4" w:space="0" w:color="4472C4"/>
          <w:left w:val="single" w:sz="4" w:space="0" w:color="4472C4"/>
          <w:bottom w:val="single" w:sz="4" w:space="0" w:color="4472C4"/>
          <w:right w:val="single" w:sz="4" w:space="0" w:color="4472C4"/>
          <w:insideH w:val="single" w:sz="4" w:space="0" w:color="4472C4"/>
          <w:insideV w:val="single" w:sz="4" w:space="0" w:color="4472C4"/>
        </w:tblBorders>
        <w:tblLayout w:type="fixed"/>
        <w:tblCellMar>
          <w:left w:w="10" w:type="dxa"/>
          <w:right w:w="10" w:type="dxa"/>
        </w:tblCellMar>
        <w:tblLook w:val="04A0" w:firstRow="1" w:lastRow="0" w:firstColumn="1" w:lastColumn="0" w:noHBand="0" w:noVBand="1"/>
      </w:tblPr>
      <w:tblGrid>
        <w:gridCol w:w="3708"/>
        <w:gridCol w:w="5850"/>
      </w:tblGrid>
      <w:tr w:rsidR="004E46B5" w:rsidRPr="008F00D6" w:rsidTr="00AD19D6">
        <w:tc>
          <w:tcPr>
            <w:tcW w:w="3708" w:type="dxa"/>
            <w:tcMar>
              <w:top w:w="100" w:type="dxa"/>
              <w:left w:w="115" w:type="dxa"/>
              <w:bottom w:w="100" w:type="dxa"/>
              <w:right w:w="115" w:type="dxa"/>
            </w:tcMar>
          </w:tcPr>
          <w:p w:rsidR="004E46B5" w:rsidRPr="008F00D6" w:rsidRDefault="004E46B5" w:rsidP="00AD19D6">
            <w:pPr>
              <w:spacing w:after="0" w:line="360" w:lineRule="auto"/>
            </w:pPr>
            <w:r w:rsidRPr="008F00D6">
              <w:rPr>
                <w:rFonts w:eastAsia="Times New Roman" w:cs="Times New Roman"/>
                <w:b/>
                <w:i/>
                <w:sz w:val="24"/>
              </w:rPr>
              <w:t xml:space="preserve">Use Case Name </w:t>
            </w:r>
            <w:r>
              <w:rPr>
                <w:rFonts w:eastAsia="Times New Roman" w:cs="Times New Roman"/>
                <w:b/>
                <w:sz w:val="24"/>
              </w:rPr>
              <w:t>(SPW4_100</w:t>
            </w:r>
            <w:r w:rsidRPr="008F00D6">
              <w:rPr>
                <w:rFonts w:eastAsia="Times New Roman" w:cs="Times New Roman"/>
                <w:b/>
                <w:sz w:val="24"/>
              </w:rPr>
              <w:t>)</w:t>
            </w:r>
          </w:p>
        </w:tc>
        <w:tc>
          <w:tcPr>
            <w:tcW w:w="5850" w:type="dxa"/>
            <w:tcMar>
              <w:top w:w="100" w:type="dxa"/>
              <w:left w:w="115" w:type="dxa"/>
              <w:bottom w:w="100" w:type="dxa"/>
              <w:right w:w="115" w:type="dxa"/>
            </w:tcMar>
          </w:tcPr>
          <w:p w:rsidR="004E46B5" w:rsidRPr="008F00D6" w:rsidRDefault="004E46B5" w:rsidP="00AD19D6">
            <w:pPr>
              <w:spacing w:after="0" w:line="360" w:lineRule="auto"/>
            </w:pPr>
            <w:r>
              <w:rPr>
                <w:rFonts w:eastAsia="Times New Roman" w:cs="Times New Roman"/>
                <w:b/>
                <w:sz w:val="24"/>
              </w:rPr>
              <w:t>Run Match</w:t>
            </w:r>
          </w:p>
        </w:tc>
      </w:tr>
      <w:tr w:rsidR="004E46B5" w:rsidRPr="008F00D6" w:rsidTr="00AD19D6">
        <w:tc>
          <w:tcPr>
            <w:tcW w:w="3708" w:type="dxa"/>
            <w:shd w:val="clear" w:color="auto" w:fill="BDD6EE"/>
            <w:tcMar>
              <w:top w:w="100" w:type="dxa"/>
              <w:left w:w="115" w:type="dxa"/>
              <w:bottom w:w="100" w:type="dxa"/>
              <w:right w:w="115" w:type="dxa"/>
            </w:tcMar>
          </w:tcPr>
          <w:p w:rsidR="004E46B5" w:rsidRPr="008F00D6" w:rsidRDefault="004E46B5" w:rsidP="00AD19D6">
            <w:pPr>
              <w:spacing w:after="0" w:line="360" w:lineRule="auto"/>
            </w:pPr>
            <w:r w:rsidRPr="008F00D6">
              <w:rPr>
                <w:rFonts w:eastAsia="Times New Roman" w:cs="Times New Roman"/>
                <w:b/>
                <w:i/>
                <w:sz w:val="24"/>
              </w:rPr>
              <w:t>Participating Actor</w:t>
            </w:r>
          </w:p>
        </w:tc>
        <w:tc>
          <w:tcPr>
            <w:tcW w:w="5850" w:type="dxa"/>
            <w:shd w:val="clear" w:color="auto" w:fill="BDD6EE"/>
            <w:tcMar>
              <w:top w:w="100" w:type="dxa"/>
              <w:left w:w="115" w:type="dxa"/>
              <w:bottom w:w="100" w:type="dxa"/>
              <w:right w:w="115" w:type="dxa"/>
            </w:tcMar>
          </w:tcPr>
          <w:p w:rsidR="004E46B5" w:rsidRPr="008F00D6" w:rsidRDefault="004E46B5" w:rsidP="00AD19D6">
            <w:pPr>
              <w:spacing w:after="0" w:line="360" w:lineRule="auto"/>
            </w:pPr>
            <w:r w:rsidRPr="008F00D6">
              <w:rPr>
                <w:rFonts w:eastAsia="Times New Roman" w:cs="Times New Roman"/>
                <w:sz w:val="24"/>
              </w:rPr>
              <w:t>Head Professor user</w:t>
            </w:r>
          </w:p>
        </w:tc>
      </w:tr>
      <w:tr w:rsidR="004E46B5" w:rsidRPr="008F00D6" w:rsidTr="00AD19D6">
        <w:tc>
          <w:tcPr>
            <w:tcW w:w="3708" w:type="dxa"/>
            <w:tcMar>
              <w:top w:w="100" w:type="dxa"/>
              <w:left w:w="115" w:type="dxa"/>
              <w:bottom w:w="100" w:type="dxa"/>
              <w:right w:w="115" w:type="dxa"/>
            </w:tcMar>
          </w:tcPr>
          <w:p w:rsidR="004E46B5" w:rsidRPr="008F00D6" w:rsidRDefault="004E46B5" w:rsidP="00AD19D6">
            <w:pPr>
              <w:spacing w:after="0" w:line="360" w:lineRule="auto"/>
            </w:pPr>
            <w:r w:rsidRPr="008F00D6">
              <w:rPr>
                <w:rFonts w:eastAsia="Times New Roman" w:cs="Times New Roman"/>
                <w:b/>
                <w:i/>
                <w:sz w:val="24"/>
              </w:rPr>
              <w:t>Flow of Events</w:t>
            </w:r>
          </w:p>
        </w:tc>
        <w:tc>
          <w:tcPr>
            <w:tcW w:w="5850" w:type="dxa"/>
            <w:tcMar>
              <w:top w:w="100" w:type="dxa"/>
              <w:left w:w="115" w:type="dxa"/>
              <w:bottom w:w="100" w:type="dxa"/>
              <w:right w:w="115" w:type="dxa"/>
            </w:tcMar>
          </w:tcPr>
          <w:p w:rsidR="004E46B5" w:rsidRDefault="004E46B5" w:rsidP="00C91381">
            <w:pPr>
              <w:pStyle w:val="ListParagraph"/>
              <w:numPr>
                <w:ilvl w:val="0"/>
                <w:numId w:val="18"/>
              </w:numPr>
              <w:spacing w:after="120" w:line="276" w:lineRule="auto"/>
              <w:jc w:val="left"/>
              <w:rPr>
                <w:rFonts w:eastAsia="Times New Roman" w:cs="Times New Roman"/>
                <w:sz w:val="24"/>
              </w:rPr>
            </w:pPr>
            <w:r>
              <w:rPr>
                <w:rFonts w:eastAsia="Times New Roman" w:cs="Times New Roman"/>
                <w:sz w:val="24"/>
              </w:rPr>
              <w:t>Head professor clicks to run VIPs automatically or manually. If automatically chosen goes to alternative flow 1</w:t>
            </w:r>
          </w:p>
          <w:p w:rsidR="004E46B5" w:rsidRDefault="004E46B5" w:rsidP="00C91381">
            <w:pPr>
              <w:pStyle w:val="ListParagraph"/>
              <w:numPr>
                <w:ilvl w:val="0"/>
                <w:numId w:val="18"/>
              </w:numPr>
              <w:spacing w:after="120" w:line="276" w:lineRule="auto"/>
              <w:jc w:val="left"/>
              <w:rPr>
                <w:rFonts w:eastAsia="Times New Roman" w:cs="Times New Roman"/>
                <w:sz w:val="24"/>
              </w:rPr>
            </w:pPr>
            <w:r>
              <w:rPr>
                <w:rFonts w:eastAsia="Times New Roman" w:cs="Times New Roman"/>
                <w:sz w:val="24"/>
              </w:rPr>
              <w:t>If manual one by one head professor chooses up to “project_max” students per project between students who want the project and students forced into project.</w:t>
            </w:r>
          </w:p>
          <w:p w:rsidR="004E46B5" w:rsidRDefault="004E46B5" w:rsidP="00C91381">
            <w:pPr>
              <w:pStyle w:val="ListParagraph"/>
              <w:numPr>
                <w:ilvl w:val="0"/>
                <w:numId w:val="18"/>
              </w:numPr>
              <w:spacing w:after="120" w:line="276" w:lineRule="auto"/>
              <w:jc w:val="left"/>
              <w:rPr>
                <w:rFonts w:eastAsia="Times New Roman" w:cs="Times New Roman"/>
                <w:sz w:val="24"/>
              </w:rPr>
            </w:pPr>
            <w:r>
              <w:rPr>
                <w:rFonts w:eastAsia="Times New Roman" w:cs="Times New Roman"/>
                <w:sz w:val="24"/>
              </w:rPr>
              <w:t>After choosing head professor clicks next for manual or when they click “run rest automatically” goes to Alternative flow 1 with remaining VIPs</w:t>
            </w:r>
          </w:p>
          <w:p w:rsidR="004E46B5" w:rsidRDefault="004E46B5" w:rsidP="00C91381">
            <w:pPr>
              <w:pStyle w:val="ListParagraph"/>
              <w:numPr>
                <w:ilvl w:val="0"/>
                <w:numId w:val="18"/>
              </w:numPr>
              <w:spacing w:after="120" w:line="276" w:lineRule="auto"/>
              <w:jc w:val="left"/>
              <w:rPr>
                <w:rFonts w:eastAsia="Times New Roman" w:cs="Times New Roman"/>
                <w:sz w:val="24"/>
              </w:rPr>
            </w:pPr>
            <w:r>
              <w:rPr>
                <w:rFonts w:eastAsia="Times New Roman" w:cs="Times New Roman"/>
                <w:sz w:val="24"/>
              </w:rPr>
              <w:lastRenderedPageBreak/>
              <w:t>Page showing how VIP matches will be at the end, head professor clicks button to proceed to OP matchmaking</w:t>
            </w:r>
          </w:p>
          <w:p w:rsidR="004E46B5" w:rsidRDefault="004E46B5" w:rsidP="00C91381">
            <w:pPr>
              <w:pStyle w:val="ListParagraph"/>
              <w:numPr>
                <w:ilvl w:val="0"/>
                <w:numId w:val="18"/>
              </w:numPr>
              <w:spacing w:after="120" w:line="276" w:lineRule="auto"/>
              <w:jc w:val="left"/>
              <w:rPr>
                <w:rFonts w:eastAsia="Times New Roman" w:cs="Times New Roman"/>
                <w:sz w:val="24"/>
              </w:rPr>
            </w:pPr>
            <w:r>
              <w:rPr>
                <w:rFonts w:eastAsia="Times New Roman" w:cs="Times New Roman"/>
                <w:sz w:val="24"/>
              </w:rPr>
              <w:t>Head professor choose to accept “friendly” student interest decides how matchmaking occurs totally for his not-as-important projects  or chooses “compromise” where students chooses projects they want to be displaced only by better skilled student</w:t>
            </w:r>
          </w:p>
          <w:p w:rsidR="004E46B5" w:rsidRDefault="004E46B5" w:rsidP="00C91381">
            <w:pPr>
              <w:pStyle w:val="ListParagraph"/>
              <w:numPr>
                <w:ilvl w:val="0"/>
                <w:numId w:val="18"/>
              </w:numPr>
              <w:spacing w:after="120" w:line="276" w:lineRule="auto"/>
              <w:jc w:val="left"/>
              <w:rPr>
                <w:rFonts w:eastAsia="Times New Roman" w:cs="Times New Roman"/>
                <w:sz w:val="24"/>
              </w:rPr>
            </w:pPr>
            <w:r>
              <w:rPr>
                <w:rFonts w:eastAsia="Times New Roman" w:cs="Times New Roman"/>
                <w:sz w:val="24"/>
              </w:rPr>
              <w:t>Professor clicks one or other and chooses next.</w:t>
            </w:r>
          </w:p>
          <w:p w:rsidR="004E46B5" w:rsidRDefault="004E46B5" w:rsidP="00C91381">
            <w:pPr>
              <w:pStyle w:val="ListParagraph"/>
              <w:numPr>
                <w:ilvl w:val="0"/>
                <w:numId w:val="18"/>
              </w:numPr>
              <w:spacing w:after="120" w:line="276" w:lineRule="auto"/>
              <w:jc w:val="left"/>
              <w:rPr>
                <w:rFonts w:eastAsia="Times New Roman" w:cs="Times New Roman"/>
                <w:sz w:val="24"/>
              </w:rPr>
            </w:pPr>
            <w:r>
              <w:rPr>
                <w:rFonts w:eastAsia="Times New Roman" w:cs="Times New Roman"/>
                <w:sz w:val="24"/>
              </w:rPr>
              <w:t>Head professor sees all matching metadata for VIP and OP and chooses to finalize, he is asked to confirm and does so.</w:t>
            </w:r>
          </w:p>
          <w:p w:rsidR="004E46B5" w:rsidRPr="009E5339" w:rsidRDefault="004E46B5" w:rsidP="00C91381">
            <w:pPr>
              <w:pStyle w:val="ListParagraph"/>
              <w:numPr>
                <w:ilvl w:val="0"/>
                <w:numId w:val="18"/>
              </w:numPr>
              <w:spacing w:after="120" w:line="276" w:lineRule="auto"/>
              <w:jc w:val="left"/>
              <w:rPr>
                <w:rFonts w:eastAsia="Times New Roman" w:cs="Times New Roman"/>
                <w:sz w:val="24"/>
              </w:rPr>
            </w:pPr>
            <w:r>
              <w:rPr>
                <w:rFonts w:eastAsia="Times New Roman" w:cs="Times New Roman"/>
                <w:sz w:val="24"/>
              </w:rPr>
              <w:t>Match data is prorogated to database and students are matched</w:t>
            </w:r>
          </w:p>
        </w:tc>
      </w:tr>
      <w:tr w:rsidR="004E46B5" w:rsidRPr="008F00D6" w:rsidTr="00AD19D6">
        <w:tc>
          <w:tcPr>
            <w:tcW w:w="3708" w:type="dxa"/>
            <w:shd w:val="clear" w:color="auto" w:fill="BDD6EE"/>
            <w:tcMar>
              <w:top w:w="100" w:type="dxa"/>
              <w:left w:w="115" w:type="dxa"/>
              <w:bottom w:w="100" w:type="dxa"/>
              <w:right w:w="115" w:type="dxa"/>
            </w:tcMar>
          </w:tcPr>
          <w:p w:rsidR="004E46B5" w:rsidRPr="008F00D6" w:rsidRDefault="004E46B5" w:rsidP="00AD19D6">
            <w:pPr>
              <w:spacing w:after="0" w:line="360" w:lineRule="auto"/>
            </w:pPr>
            <w:r w:rsidRPr="008F00D6">
              <w:rPr>
                <w:rFonts w:eastAsia="Times New Roman" w:cs="Times New Roman"/>
                <w:b/>
                <w:i/>
                <w:sz w:val="24"/>
              </w:rPr>
              <w:lastRenderedPageBreak/>
              <w:t>Alternative Flows</w:t>
            </w:r>
          </w:p>
        </w:tc>
        <w:tc>
          <w:tcPr>
            <w:tcW w:w="5850" w:type="dxa"/>
            <w:shd w:val="clear" w:color="auto" w:fill="BDD6EE"/>
            <w:tcMar>
              <w:top w:w="100" w:type="dxa"/>
              <w:left w:w="115" w:type="dxa"/>
              <w:bottom w:w="100" w:type="dxa"/>
              <w:right w:w="115" w:type="dxa"/>
            </w:tcMar>
          </w:tcPr>
          <w:p w:rsidR="004E46B5" w:rsidRPr="008F00D6" w:rsidRDefault="004E46B5" w:rsidP="00AD19D6">
            <w:pPr>
              <w:spacing w:after="0" w:line="360" w:lineRule="auto"/>
            </w:pPr>
            <w:r>
              <w:t>Alternative flow 1: If automatically chosen or “run rest automatically” chosen (From 1 or 3 respectively). Then head professor chooses between a matching of students who wants all the remaining VIPs and a matching where some students may be forced into VIPs. Two choices in other words with how the rest (or all) of the VIPs are matched. After choosing one or other  goes to 4</w:t>
            </w:r>
          </w:p>
        </w:tc>
      </w:tr>
      <w:tr w:rsidR="004E46B5" w:rsidRPr="008F00D6" w:rsidTr="00AD19D6">
        <w:tc>
          <w:tcPr>
            <w:tcW w:w="3708" w:type="dxa"/>
            <w:tcMar>
              <w:top w:w="100" w:type="dxa"/>
              <w:left w:w="115" w:type="dxa"/>
              <w:bottom w:w="100" w:type="dxa"/>
              <w:right w:w="115" w:type="dxa"/>
            </w:tcMar>
          </w:tcPr>
          <w:p w:rsidR="004E46B5" w:rsidRPr="008F00D6" w:rsidRDefault="004E46B5" w:rsidP="00AD19D6">
            <w:pPr>
              <w:spacing w:after="0" w:line="360" w:lineRule="auto"/>
            </w:pPr>
            <w:r w:rsidRPr="008F00D6">
              <w:rPr>
                <w:rFonts w:eastAsia="Times New Roman" w:cs="Times New Roman"/>
                <w:b/>
                <w:i/>
                <w:sz w:val="24"/>
              </w:rPr>
              <w:t>Entry Conditions</w:t>
            </w:r>
          </w:p>
        </w:tc>
        <w:tc>
          <w:tcPr>
            <w:tcW w:w="5850" w:type="dxa"/>
            <w:tcMar>
              <w:top w:w="100" w:type="dxa"/>
              <w:left w:w="115" w:type="dxa"/>
              <w:bottom w:w="100" w:type="dxa"/>
              <w:right w:w="115" w:type="dxa"/>
            </w:tcMar>
          </w:tcPr>
          <w:p w:rsidR="004E46B5" w:rsidRDefault="004E46B5" w:rsidP="00C91381">
            <w:pPr>
              <w:numPr>
                <w:ilvl w:val="0"/>
                <w:numId w:val="17"/>
              </w:numPr>
              <w:spacing w:after="0" w:line="360" w:lineRule="auto"/>
              <w:ind w:hanging="359"/>
              <w:contextualSpacing/>
              <w:jc w:val="left"/>
              <w:rPr>
                <w:rFonts w:eastAsia="Times New Roman" w:cs="Times New Roman"/>
                <w:sz w:val="24"/>
              </w:rPr>
            </w:pPr>
            <w:r>
              <w:rPr>
                <w:rFonts w:eastAsia="Times New Roman" w:cs="Times New Roman"/>
                <w:sz w:val="24"/>
              </w:rPr>
              <w:t>Head professor is logged in</w:t>
            </w:r>
          </w:p>
          <w:p w:rsidR="004E46B5" w:rsidRPr="008F00D6" w:rsidRDefault="004E46B5" w:rsidP="00C91381">
            <w:pPr>
              <w:numPr>
                <w:ilvl w:val="0"/>
                <w:numId w:val="17"/>
              </w:numPr>
              <w:spacing w:after="0" w:line="360" w:lineRule="auto"/>
              <w:ind w:hanging="359"/>
              <w:contextualSpacing/>
              <w:jc w:val="left"/>
              <w:rPr>
                <w:rFonts w:eastAsia="Times New Roman" w:cs="Times New Roman"/>
                <w:sz w:val="24"/>
              </w:rPr>
            </w:pPr>
            <w:r>
              <w:rPr>
                <w:rFonts w:eastAsia="Times New Roman" w:cs="Times New Roman"/>
                <w:sz w:val="24"/>
              </w:rPr>
              <w:t>Head professor went to match then clicked run match</w:t>
            </w:r>
          </w:p>
        </w:tc>
      </w:tr>
      <w:tr w:rsidR="004E46B5" w:rsidRPr="008F00D6" w:rsidTr="00AD19D6">
        <w:tc>
          <w:tcPr>
            <w:tcW w:w="3708" w:type="dxa"/>
            <w:shd w:val="clear" w:color="auto" w:fill="BDD6EE"/>
            <w:tcMar>
              <w:top w:w="100" w:type="dxa"/>
              <w:left w:w="115" w:type="dxa"/>
              <w:bottom w:w="100" w:type="dxa"/>
              <w:right w:w="115" w:type="dxa"/>
            </w:tcMar>
          </w:tcPr>
          <w:p w:rsidR="004E46B5" w:rsidRPr="008F00D6" w:rsidRDefault="004E46B5" w:rsidP="00AD19D6">
            <w:pPr>
              <w:spacing w:after="0" w:line="360" w:lineRule="auto"/>
            </w:pPr>
            <w:r w:rsidRPr="008F00D6">
              <w:rPr>
                <w:rFonts w:eastAsia="Times New Roman" w:cs="Times New Roman"/>
                <w:b/>
                <w:i/>
                <w:sz w:val="24"/>
              </w:rPr>
              <w:t>Exit Conditions</w:t>
            </w:r>
          </w:p>
        </w:tc>
        <w:tc>
          <w:tcPr>
            <w:tcW w:w="5850" w:type="dxa"/>
            <w:shd w:val="clear" w:color="auto" w:fill="BDD6EE"/>
            <w:tcMar>
              <w:top w:w="100" w:type="dxa"/>
              <w:left w:w="115" w:type="dxa"/>
              <w:bottom w:w="100" w:type="dxa"/>
              <w:right w:w="115" w:type="dxa"/>
            </w:tcMar>
          </w:tcPr>
          <w:p w:rsidR="004E46B5" w:rsidRDefault="004E46B5" w:rsidP="00C91381">
            <w:pPr>
              <w:numPr>
                <w:ilvl w:val="0"/>
                <w:numId w:val="16"/>
              </w:numPr>
              <w:spacing w:after="120" w:line="276" w:lineRule="auto"/>
              <w:ind w:hanging="359"/>
              <w:contextualSpacing/>
              <w:jc w:val="left"/>
              <w:rPr>
                <w:rFonts w:eastAsia="Times New Roman" w:cs="Times New Roman"/>
                <w:sz w:val="24"/>
              </w:rPr>
            </w:pPr>
            <w:r>
              <w:rPr>
                <w:rFonts w:eastAsia="Times New Roman" w:cs="Times New Roman"/>
                <w:sz w:val="24"/>
              </w:rPr>
              <w:t xml:space="preserve">Head professor successfully saved match result </w:t>
            </w:r>
          </w:p>
          <w:p w:rsidR="004E46B5" w:rsidRPr="008F00D6" w:rsidRDefault="004E46B5" w:rsidP="00C91381">
            <w:pPr>
              <w:numPr>
                <w:ilvl w:val="0"/>
                <w:numId w:val="16"/>
              </w:numPr>
              <w:spacing w:after="120" w:line="276" w:lineRule="auto"/>
              <w:ind w:hanging="359"/>
              <w:contextualSpacing/>
              <w:jc w:val="left"/>
              <w:rPr>
                <w:rFonts w:eastAsia="Times New Roman" w:cs="Times New Roman"/>
                <w:sz w:val="24"/>
              </w:rPr>
            </w:pPr>
            <w:r>
              <w:rPr>
                <w:rFonts w:eastAsia="Times New Roman" w:cs="Times New Roman"/>
                <w:sz w:val="24"/>
              </w:rPr>
              <w:t>Head professor left at any point for w/e reason nothing changes</w:t>
            </w:r>
          </w:p>
        </w:tc>
      </w:tr>
      <w:tr w:rsidR="004E46B5" w:rsidRPr="008F00D6" w:rsidTr="00AD19D6">
        <w:tc>
          <w:tcPr>
            <w:tcW w:w="3708" w:type="dxa"/>
            <w:tcMar>
              <w:top w:w="100" w:type="dxa"/>
              <w:left w:w="115" w:type="dxa"/>
              <w:bottom w:w="100" w:type="dxa"/>
              <w:right w:w="115" w:type="dxa"/>
            </w:tcMar>
          </w:tcPr>
          <w:p w:rsidR="004E46B5" w:rsidRPr="008F00D6" w:rsidRDefault="004E46B5" w:rsidP="00AD19D6">
            <w:pPr>
              <w:spacing w:after="0" w:line="360" w:lineRule="auto"/>
            </w:pPr>
            <w:r w:rsidRPr="008F00D6">
              <w:rPr>
                <w:rFonts w:eastAsia="Times New Roman" w:cs="Times New Roman"/>
                <w:b/>
                <w:i/>
                <w:sz w:val="24"/>
              </w:rPr>
              <w:t xml:space="preserve">Exceptions </w:t>
            </w:r>
          </w:p>
        </w:tc>
        <w:tc>
          <w:tcPr>
            <w:tcW w:w="5850" w:type="dxa"/>
            <w:tcMar>
              <w:top w:w="100" w:type="dxa"/>
              <w:left w:w="115" w:type="dxa"/>
              <w:bottom w:w="100" w:type="dxa"/>
              <w:right w:w="115" w:type="dxa"/>
            </w:tcMar>
          </w:tcPr>
          <w:p w:rsidR="004E46B5" w:rsidRPr="008F00D6" w:rsidRDefault="004E46B5" w:rsidP="00C91381">
            <w:pPr>
              <w:numPr>
                <w:ilvl w:val="0"/>
                <w:numId w:val="16"/>
              </w:numPr>
              <w:spacing w:after="0" w:line="360" w:lineRule="auto"/>
              <w:ind w:hanging="359"/>
              <w:contextualSpacing/>
              <w:jc w:val="left"/>
              <w:rPr>
                <w:rFonts w:eastAsia="Times New Roman" w:cs="Times New Roman"/>
                <w:sz w:val="24"/>
              </w:rPr>
            </w:pPr>
            <w:r>
              <w:rPr>
                <w:rFonts w:eastAsia="Times New Roman" w:cs="Times New Roman"/>
                <w:sz w:val="24"/>
              </w:rPr>
              <w:t xml:space="preserve">If head professor tries to pass not “project_max” number of students in 2. He will be asked to </w:t>
            </w:r>
            <w:r>
              <w:rPr>
                <w:rFonts w:eastAsia="Times New Roman" w:cs="Times New Roman"/>
                <w:sz w:val="24"/>
              </w:rPr>
              <w:lastRenderedPageBreak/>
              <w:t>confirm</w:t>
            </w:r>
          </w:p>
        </w:tc>
      </w:tr>
    </w:tbl>
    <w:p w:rsidR="004E46B5" w:rsidRDefault="004E46B5" w:rsidP="004E46B5">
      <w:pPr>
        <w:spacing w:after="200" w:line="360" w:lineRule="auto"/>
        <w:ind w:left="720" w:firstLine="720"/>
        <w:jc w:val="left"/>
        <w:rPr>
          <w:b/>
        </w:rPr>
      </w:pPr>
    </w:p>
    <w:tbl>
      <w:tblPr>
        <w:tblW w:w="9558" w:type="dxa"/>
        <w:tblInd w:w="105" w:type="dxa"/>
        <w:tblBorders>
          <w:top w:val="single" w:sz="4" w:space="0" w:color="4472C4"/>
          <w:left w:val="single" w:sz="4" w:space="0" w:color="4472C4"/>
          <w:bottom w:val="single" w:sz="4" w:space="0" w:color="4472C4"/>
          <w:right w:val="single" w:sz="4" w:space="0" w:color="4472C4"/>
          <w:insideH w:val="single" w:sz="4" w:space="0" w:color="4472C4"/>
          <w:insideV w:val="single" w:sz="4" w:space="0" w:color="4472C4"/>
        </w:tblBorders>
        <w:tblLayout w:type="fixed"/>
        <w:tblCellMar>
          <w:left w:w="10" w:type="dxa"/>
          <w:right w:w="10" w:type="dxa"/>
        </w:tblCellMar>
        <w:tblLook w:val="04A0" w:firstRow="1" w:lastRow="0" w:firstColumn="1" w:lastColumn="0" w:noHBand="0" w:noVBand="1"/>
      </w:tblPr>
      <w:tblGrid>
        <w:gridCol w:w="3708"/>
        <w:gridCol w:w="5850"/>
      </w:tblGrid>
      <w:tr w:rsidR="004E46B5" w:rsidRPr="008F00D6" w:rsidTr="00AD19D6">
        <w:tc>
          <w:tcPr>
            <w:tcW w:w="3708" w:type="dxa"/>
            <w:tcMar>
              <w:top w:w="100" w:type="dxa"/>
              <w:left w:w="115" w:type="dxa"/>
              <w:bottom w:w="100" w:type="dxa"/>
              <w:right w:w="115" w:type="dxa"/>
            </w:tcMar>
          </w:tcPr>
          <w:p w:rsidR="004E46B5" w:rsidRPr="008F00D6" w:rsidRDefault="004E46B5" w:rsidP="00AD19D6">
            <w:pPr>
              <w:spacing w:after="0" w:line="360" w:lineRule="auto"/>
            </w:pPr>
            <w:r w:rsidRPr="008F00D6">
              <w:rPr>
                <w:rFonts w:eastAsia="Times New Roman" w:cs="Times New Roman"/>
                <w:b/>
                <w:i/>
                <w:sz w:val="24"/>
              </w:rPr>
              <w:t xml:space="preserve">Use Case Name </w:t>
            </w:r>
            <w:r>
              <w:rPr>
                <w:rFonts w:eastAsia="Times New Roman" w:cs="Times New Roman"/>
                <w:b/>
                <w:sz w:val="24"/>
              </w:rPr>
              <w:t>(SPW4_101</w:t>
            </w:r>
            <w:r w:rsidRPr="008F00D6">
              <w:rPr>
                <w:rFonts w:eastAsia="Times New Roman" w:cs="Times New Roman"/>
                <w:b/>
                <w:sz w:val="24"/>
              </w:rPr>
              <w:t>)</w:t>
            </w:r>
          </w:p>
        </w:tc>
        <w:tc>
          <w:tcPr>
            <w:tcW w:w="5850" w:type="dxa"/>
            <w:tcMar>
              <w:top w:w="100" w:type="dxa"/>
              <w:left w:w="115" w:type="dxa"/>
              <w:bottom w:w="100" w:type="dxa"/>
              <w:right w:w="115" w:type="dxa"/>
            </w:tcMar>
          </w:tcPr>
          <w:p w:rsidR="004E46B5" w:rsidRPr="008F00D6" w:rsidRDefault="004E46B5" w:rsidP="00AD19D6">
            <w:pPr>
              <w:spacing w:after="0" w:line="360" w:lineRule="auto"/>
            </w:pPr>
            <w:r>
              <w:rPr>
                <w:rFonts w:eastAsia="Times New Roman" w:cs="Times New Roman"/>
                <w:b/>
                <w:sz w:val="24"/>
              </w:rPr>
              <w:t xml:space="preserve">Save Head Professor Ranks </w:t>
            </w:r>
          </w:p>
        </w:tc>
      </w:tr>
      <w:tr w:rsidR="004E46B5" w:rsidRPr="008F00D6" w:rsidTr="00AD19D6">
        <w:tc>
          <w:tcPr>
            <w:tcW w:w="3708" w:type="dxa"/>
            <w:shd w:val="clear" w:color="auto" w:fill="BDD6EE"/>
            <w:tcMar>
              <w:top w:w="100" w:type="dxa"/>
              <w:left w:w="115" w:type="dxa"/>
              <w:bottom w:w="100" w:type="dxa"/>
              <w:right w:w="115" w:type="dxa"/>
            </w:tcMar>
          </w:tcPr>
          <w:p w:rsidR="004E46B5" w:rsidRPr="008F00D6" w:rsidRDefault="004E46B5" w:rsidP="00AD19D6">
            <w:pPr>
              <w:spacing w:after="0" w:line="360" w:lineRule="auto"/>
            </w:pPr>
            <w:r w:rsidRPr="008F00D6">
              <w:rPr>
                <w:rFonts w:eastAsia="Times New Roman" w:cs="Times New Roman"/>
                <w:b/>
                <w:i/>
                <w:sz w:val="24"/>
              </w:rPr>
              <w:t>Participating Actor</w:t>
            </w:r>
          </w:p>
        </w:tc>
        <w:tc>
          <w:tcPr>
            <w:tcW w:w="5850" w:type="dxa"/>
            <w:shd w:val="clear" w:color="auto" w:fill="BDD6EE"/>
            <w:tcMar>
              <w:top w:w="100" w:type="dxa"/>
              <w:left w:w="115" w:type="dxa"/>
              <w:bottom w:w="100" w:type="dxa"/>
              <w:right w:w="115" w:type="dxa"/>
            </w:tcMar>
          </w:tcPr>
          <w:p w:rsidR="004E46B5" w:rsidRPr="008F00D6" w:rsidRDefault="004E46B5" w:rsidP="00AD19D6">
            <w:pPr>
              <w:spacing w:after="0" w:line="360" w:lineRule="auto"/>
            </w:pPr>
            <w:r>
              <w:t>Head professor</w:t>
            </w:r>
          </w:p>
        </w:tc>
      </w:tr>
      <w:tr w:rsidR="004E46B5" w:rsidRPr="008F00D6" w:rsidTr="00AD19D6">
        <w:tc>
          <w:tcPr>
            <w:tcW w:w="3708" w:type="dxa"/>
            <w:tcMar>
              <w:top w:w="100" w:type="dxa"/>
              <w:left w:w="115" w:type="dxa"/>
              <w:bottom w:w="100" w:type="dxa"/>
              <w:right w:w="115" w:type="dxa"/>
            </w:tcMar>
          </w:tcPr>
          <w:p w:rsidR="004E46B5" w:rsidRPr="008F00D6" w:rsidRDefault="004E46B5" w:rsidP="00AD19D6">
            <w:pPr>
              <w:spacing w:after="0" w:line="360" w:lineRule="auto"/>
            </w:pPr>
            <w:r w:rsidRPr="008F00D6">
              <w:rPr>
                <w:rFonts w:eastAsia="Times New Roman" w:cs="Times New Roman"/>
                <w:b/>
                <w:i/>
                <w:sz w:val="24"/>
              </w:rPr>
              <w:t>Flow of Events</w:t>
            </w:r>
          </w:p>
        </w:tc>
        <w:tc>
          <w:tcPr>
            <w:tcW w:w="5850" w:type="dxa"/>
            <w:tcMar>
              <w:top w:w="100" w:type="dxa"/>
              <w:left w:w="115" w:type="dxa"/>
              <w:bottom w:w="100" w:type="dxa"/>
              <w:right w:w="115" w:type="dxa"/>
            </w:tcMar>
          </w:tcPr>
          <w:p w:rsidR="004E46B5" w:rsidRDefault="004E46B5" w:rsidP="00C91381">
            <w:pPr>
              <w:pStyle w:val="ListParagraph"/>
              <w:numPr>
                <w:ilvl w:val="0"/>
                <w:numId w:val="19"/>
              </w:numPr>
              <w:spacing w:after="120" w:line="276" w:lineRule="auto"/>
              <w:jc w:val="left"/>
              <w:rPr>
                <w:rFonts w:eastAsia="Times New Roman" w:cs="Times New Roman"/>
                <w:sz w:val="24"/>
              </w:rPr>
            </w:pPr>
            <w:r>
              <w:rPr>
                <w:rFonts w:eastAsia="Times New Roman" w:cs="Times New Roman"/>
                <w:sz w:val="24"/>
              </w:rPr>
              <w:t>Head professor see list of project and text field beside them</w:t>
            </w:r>
          </w:p>
          <w:p w:rsidR="004E46B5" w:rsidRDefault="004E46B5" w:rsidP="00C91381">
            <w:pPr>
              <w:pStyle w:val="ListParagraph"/>
              <w:numPr>
                <w:ilvl w:val="0"/>
                <w:numId w:val="19"/>
              </w:numPr>
              <w:spacing w:after="120" w:line="276" w:lineRule="auto"/>
              <w:jc w:val="left"/>
              <w:rPr>
                <w:rFonts w:eastAsia="Times New Roman" w:cs="Times New Roman"/>
                <w:sz w:val="24"/>
              </w:rPr>
            </w:pPr>
            <w:r>
              <w:rPr>
                <w:rFonts w:eastAsia="Times New Roman" w:cs="Times New Roman"/>
                <w:sz w:val="24"/>
              </w:rPr>
              <w:t>He ranks projects either 0, 1 or 2-100 based on if they’ll be not considered, OP, or VIP</w:t>
            </w:r>
          </w:p>
          <w:p w:rsidR="004E46B5" w:rsidRPr="00DF1558" w:rsidRDefault="004E46B5" w:rsidP="00C91381">
            <w:pPr>
              <w:pStyle w:val="ListParagraph"/>
              <w:numPr>
                <w:ilvl w:val="0"/>
                <w:numId w:val="19"/>
              </w:numPr>
              <w:spacing w:after="120" w:line="276" w:lineRule="auto"/>
              <w:jc w:val="left"/>
              <w:rPr>
                <w:rFonts w:eastAsia="Times New Roman" w:cs="Times New Roman"/>
                <w:sz w:val="24"/>
              </w:rPr>
            </w:pPr>
            <w:r>
              <w:rPr>
                <w:rFonts w:eastAsia="Times New Roman" w:cs="Times New Roman"/>
                <w:sz w:val="24"/>
              </w:rPr>
              <w:t>He saves his ranks and is redirect to match main page</w:t>
            </w:r>
          </w:p>
        </w:tc>
      </w:tr>
      <w:tr w:rsidR="004E46B5" w:rsidRPr="008F00D6" w:rsidTr="00AD19D6">
        <w:tc>
          <w:tcPr>
            <w:tcW w:w="3708" w:type="dxa"/>
            <w:tcMar>
              <w:top w:w="100" w:type="dxa"/>
              <w:left w:w="115" w:type="dxa"/>
              <w:bottom w:w="100" w:type="dxa"/>
              <w:right w:w="115" w:type="dxa"/>
            </w:tcMar>
          </w:tcPr>
          <w:p w:rsidR="004E46B5" w:rsidRPr="008F00D6" w:rsidRDefault="004E46B5" w:rsidP="00AD19D6">
            <w:pPr>
              <w:spacing w:after="0" w:line="360" w:lineRule="auto"/>
            </w:pPr>
            <w:r w:rsidRPr="008F00D6">
              <w:rPr>
                <w:rFonts w:eastAsia="Times New Roman" w:cs="Times New Roman"/>
                <w:b/>
                <w:i/>
                <w:sz w:val="24"/>
              </w:rPr>
              <w:t>Entry Conditions</w:t>
            </w:r>
          </w:p>
        </w:tc>
        <w:tc>
          <w:tcPr>
            <w:tcW w:w="5850" w:type="dxa"/>
            <w:tcMar>
              <w:top w:w="100" w:type="dxa"/>
              <w:left w:w="115" w:type="dxa"/>
              <w:bottom w:w="100" w:type="dxa"/>
              <w:right w:w="115" w:type="dxa"/>
            </w:tcMar>
          </w:tcPr>
          <w:p w:rsidR="004E46B5" w:rsidRPr="008F00D6" w:rsidRDefault="004E46B5" w:rsidP="00C91381">
            <w:pPr>
              <w:numPr>
                <w:ilvl w:val="0"/>
                <w:numId w:val="17"/>
              </w:numPr>
              <w:spacing w:after="0" w:line="360" w:lineRule="auto"/>
              <w:ind w:hanging="359"/>
              <w:contextualSpacing/>
              <w:jc w:val="left"/>
              <w:rPr>
                <w:rFonts w:eastAsia="Times New Roman" w:cs="Times New Roman"/>
                <w:sz w:val="24"/>
              </w:rPr>
            </w:pPr>
            <w:r>
              <w:rPr>
                <w:rFonts w:eastAsia="Times New Roman" w:cs="Times New Roman"/>
                <w:sz w:val="24"/>
              </w:rPr>
              <w:t>Head professor is logged in went to match then clicked “Go to project priority”</w:t>
            </w:r>
          </w:p>
        </w:tc>
      </w:tr>
      <w:tr w:rsidR="004E46B5" w:rsidRPr="008F00D6" w:rsidTr="00AD19D6">
        <w:tc>
          <w:tcPr>
            <w:tcW w:w="3708" w:type="dxa"/>
            <w:shd w:val="clear" w:color="auto" w:fill="BDD6EE"/>
            <w:tcMar>
              <w:top w:w="100" w:type="dxa"/>
              <w:left w:w="115" w:type="dxa"/>
              <w:bottom w:w="100" w:type="dxa"/>
              <w:right w:w="115" w:type="dxa"/>
            </w:tcMar>
          </w:tcPr>
          <w:p w:rsidR="004E46B5" w:rsidRPr="008F00D6" w:rsidRDefault="004E46B5" w:rsidP="00AD19D6">
            <w:pPr>
              <w:spacing w:after="0" w:line="360" w:lineRule="auto"/>
            </w:pPr>
            <w:r w:rsidRPr="008F00D6">
              <w:rPr>
                <w:rFonts w:eastAsia="Times New Roman" w:cs="Times New Roman"/>
                <w:b/>
                <w:i/>
                <w:sz w:val="24"/>
              </w:rPr>
              <w:t>Exit Conditions</w:t>
            </w:r>
          </w:p>
        </w:tc>
        <w:tc>
          <w:tcPr>
            <w:tcW w:w="5850" w:type="dxa"/>
            <w:shd w:val="clear" w:color="auto" w:fill="BDD6EE"/>
            <w:tcMar>
              <w:top w:w="100" w:type="dxa"/>
              <w:left w:w="115" w:type="dxa"/>
              <w:bottom w:w="100" w:type="dxa"/>
              <w:right w:w="115" w:type="dxa"/>
            </w:tcMar>
          </w:tcPr>
          <w:p w:rsidR="004E46B5" w:rsidRPr="008F00D6" w:rsidRDefault="004E46B5" w:rsidP="00C91381">
            <w:pPr>
              <w:numPr>
                <w:ilvl w:val="0"/>
                <w:numId w:val="16"/>
              </w:numPr>
              <w:spacing w:after="120" w:line="276" w:lineRule="auto"/>
              <w:ind w:hanging="359"/>
              <w:contextualSpacing/>
              <w:jc w:val="left"/>
              <w:rPr>
                <w:rFonts w:eastAsia="Times New Roman" w:cs="Times New Roman"/>
                <w:sz w:val="24"/>
              </w:rPr>
            </w:pPr>
            <w:r>
              <w:rPr>
                <w:rFonts w:eastAsia="Times New Roman" w:cs="Times New Roman"/>
                <w:sz w:val="24"/>
              </w:rPr>
              <w:t>He successfully saves his rankings or is told of problems</w:t>
            </w:r>
          </w:p>
        </w:tc>
      </w:tr>
      <w:tr w:rsidR="004E46B5" w:rsidRPr="008F00D6" w:rsidTr="00AD19D6">
        <w:tc>
          <w:tcPr>
            <w:tcW w:w="3708" w:type="dxa"/>
            <w:tcMar>
              <w:top w:w="100" w:type="dxa"/>
              <w:left w:w="115" w:type="dxa"/>
              <w:bottom w:w="100" w:type="dxa"/>
              <w:right w:w="115" w:type="dxa"/>
            </w:tcMar>
          </w:tcPr>
          <w:p w:rsidR="004E46B5" w:rsidRPr="008F00D6" w:rsidRDefault="004E46B5" w:rsidP="00AD19D6">
            <w:pPr>
              <w:spacing w:after="0" w:line="360" w:lineRule="auto"/>
            </w:pPr>
            <w:r w:rsidRPr="008F00D6">
              <w:rPr>
                <w:rFonts w:eastAsia="Times New Roman" w:cs="Times New Roman"/>
                <w:b/>
                <w:i/>
                <w:sz w:val="24"/>
              </w:rPr>
              <w:t xml:space="preserve">Exceptions </w:t>
            </w:r>
          </w:p>
        </w:tc>
        <w:tc>
          <w:tcPr>
            <w:tcW w:w="5850" w:type="dxa"/>
            <w:tcMar>
              <w:top w:w="100" w:type="dxa"/>
              <w:left w:w="115" w:type="dxa"/>
              <w:bottom w:w="100" w:type="dxa"/>
              <w:right w:w="115" w:type="dxa"/>
            </w:tcMar>
          </w:tcPr>
          <w:p w:rsidR="004E46B5" w:rsidRPr="008F00D6" w:rsidRDefault="004E46B5" w:rsidP="00C91381">
            <w:pPr>
              <w:numPr>
                <w:ilvl w:val="0"/>
                <w:numId w:val="16"/>
              </w:numPr>
              <w:spacing w:after="0" w:line="360" w:lineRule="auto"/>
              <w:ind w:hanging="359"/>
              <w:contextualSpacing/>
              <w:jc w:val="left"/>
              <w:rPr>
                <w:rFonts w:eastAsia="Times New Roman" w:cs="Times New Roman"/>
                <w:sz w:val="24"/>
              </w:rPr>
            </w:pPr>
            <w:r>
              <w:rPr>
                <w:rFonts w:eastAsia="Times New Roman" w:cs="Times New Roman"/>
                <w:sz w:val="24"/>
              </w:rPr>
              <w:t>Head professor puts number out or range, not integer and is told error message</w:t>
            </w:r>
          </w:p>
        </w:tc>
      </w:tr>
    </w:tbl>
    <w:p w:rsidR="004E46B5" w:rsidRDefault="004E46B5" w:rsidP="004E46B5">
      <w:pPr>
        <w:spacing w:after="200" w:line="360" w:lineRule="auto"/>
        <w:ind w:left="720" w:firstLine="720"/>
        <w:jc w:val="left"/>
        <w:rPr>
          <w:b/>
        </w:rPr>
      </w:pPr>
    </w:p>
    <w:tbl>
      <w:tblPr>
        <w:tblW w:w="9558" w:type="dxa"/>
        <w:tblInd w:w="105" w:type="dxa"/>
        <w:tblBorders>
          <w:top w:val="single" w:sz="4" w:space="0" w:color="4472C4"/>
          <w:left w:val="single" w:sz="4" w:space="0" w:color="4472C4"/>
          <w:bottom w:val="single" w:sz="4" w:space="0" w:color="4472C4"/>
          <w:right w:val="single" w:sz="4" w:space="0" w:color="4472C4"/>
          <w:insideH w:val="single" w:sz="4" w:space="0" w:color="4472C4"/>
          <w:insideV w:val="single" w:sz="4" w:space="0" w:color="4472C4"/>
        </w:tblBorders>
        <w:tblLayout w:type="fixed"/>
        <w:tblCellMar>
          <w:left w:w="10" w:type="dxa"/>
          <w:right w:w="10" w:type="dxa"/>
        </w:tblCellMar>
        <w:tblLook w:val="04A0" w:firstRow="1" w:lastRow="0" w:firstColumn="1" w:lastColumn="0" w:noHBand="0" w:noVBand="1"/>
      </w:tblPr>
      <w:tblGrid>
        <w:gridCol w:w="3708"/>
        <w:gridCol w:w="5850"/>
      </w:tblGrid>
      <w:tr w:rsidR="004E46B5" w:rsidRPr="008F00D6" w:rsidTr="00AD19D6">
        <w:tc>
          <w:tcPr>
            <w:tcW w:w="3708" w:type="dxa"/>
            <w:tcMar>
              <w:top w:w="100" w:type="dxa"/>
              <w:left w:w="115" w:type="dxa"/>
              <w:bottom w:w="100" w:type="dxa"/>
              <w:right w:w="115" w:type="dxa"/>
            </w:tcMar>
          </w:tcPr>
          <w:p w:rsidR="004E46B5" w:rsidRPr="008F00D6" w:rsidRDefault="004E46B5" w:rsidP="00AD19D6">
            <w:pPr>
              <w:spacing w:after="0" w:line="360" w:lineRule="auto"/>
            </w:pPr>
            <w:r w:rsidRPr="008F00D6">
              <w:rPr>
                <w:rFonts w:eastAsia="Times New Roman" w:cs="Times New Roman"/>
                <w:b/>
                <w:i/>
                <w:sz w:val="24"/>
              </w:rPr>
              <w:t xml:space="preserve">Use Case Name </w:t>
            </w:r>
            <w:r>
              <w:rPr>
                <w:rFonts w:eastAsia="Times New Roman" w:cs="Times New Roman"/>
                <w:b/>
                <w:sz w:val="24"/>
              </w:rPr>
              <w:t>(SPW4_102)</w:t>
            </w:r>
          </w:p>
        </w:tc>
        <w:tc>
          <w:tcPr>
            <w:tcW w:w="5850" w:type="dxa"/>
            <w:tcMar>
              <w:top w:w="100" w:type="dxa"/>
              <w:left w:w="115" w:type="dxa"/>
              <w:bottom w:w="100" w:type="dxa"/>
              <w:right w:w="115" w:type="dxa"/>
            </w:tcMar>
          </w:tcPr>
          <w:p w:rsidR="004E46B5" w:rsidRPr="008F00D6" w:rsidRDefault="004E46B5" w:rsidP="00AD19D6">
            <w:pPr>
              <w:spacing w:after="0" w:line="360" w:lineRule="auto"/>
            </w:pPr>
            <w:r>
              <w:rPr>
                <w:rFonts w:eastAsia="Times New Roman" w:cs="Times New Roman"/>
                <w:b/>
                <w:sz w:val="24"/>
              </w:rPr>
              <w:t xml:space="preserve">Save Student Ranks </w:t>
            </w:r>
          </w:p>
        </w:tc>
      </w:tr>
      <w:tr w:rsidR="004E46B5" w:rsidRPr="008F00D6" w:rsidTr="00AD19D6">
        <w:tc>
          <w:tcPr>
            <w:tcW w:w="3708" w:type="dxa"/>
            <w:shd w:val="clear" w:color="auto" w:fill="BDD6EE"/>
            <w:tcMar>
              <w:top w:w="100" w:type="dxa"/>
              <w:left w:w="115" w:type="dxa"/>
              <w:bottom w:w="100" w:type="dxa"/>
              <w:right w:w="115" w:type="dxa"/>
            </w:tcMar>
          </w:tcPr>
          <w:p w:rsidR="004E46B5" w:rsidRPr="008F00D6" w:rsidRDefault="004E46B5" w:rsidP="00AD19D6">
            <w:pPr>
              <w:spacing w:after="0" w:line="360" w:lineRule="auto"/>
            </w:pPr>
            <w:r w:rsidRPr="008F00D6">
              <w:rPr>
                <w:rFonts w:eastAsia="Times New Roman" w:cs="Times New Roman"/>
                <w:b/>
                <w:i/>
                <w:sz w:val="24"/>
              </w:rPr>
              <w:t>Participating Actor</w:t>
            </w:r>
          </w:p>
        </w:tc>
        <w:tc>
          <w:tcPr>
            <w:tcW w:w="5850" w:type="dxa"/>
            <w:shd w:val="clear" w:color="auto" w:fill="BDD6EE"/>
            <w:tcMar>
              <w:top w:w="100" w:type="dxa"/>
              <w:left w:w="115" w:type="dxa"/>
              <w:bottom w:w="100" w:type="dxa"/>
              <w:right w:w="115" w:type="dxa"/>
            </w:tcMar>
          </w:tcPr>
          <w:p w:rsidR="004E46B5" w:rsidRPr="008F00D6" w:rsidRDefault="004E46B5" w:rsidP="00AD19D6">
            <w:pPr>
              <w:spacing w:after="0" w:line="360" w:lineRule="auto"/>
            </w:pPr>
            <w:r>
              <w:t>Student</w:t>
            </w:r>
          </w:p>
        </w:tc>
      </w:tr>
      <w:tr w:rsidR="004E46B5" w:rsidRPr="008F00D6" w:rsidTr="00AD19D6">
        <w:tc>
          <w:tcPr>
            <w:tcW w:w="3708" w:type="dxa"/>
            <w:tcMar>
              <w:top w:w="100" w:type="dxa"/>
              <w:left w:w="115" w:type="dxa"/>
              <w:bottom w:w="100" w:type="dxa"/>
              <w:right w:w="115" w:type="dxa"/>
            </w:tcMar>
          </w:tcPr>
          <w:p w:rsidR="004E46B5" w:rsidRPr="008F00D6" w:rsidRDefault="004E46B5" w:rsidP="00AD19D6">
            <w:pPr>
              <w:spacing w:after="0" w:line="360" w:lineRule="auto"/>
            </w:pPr>
            <w:r w:rsidRPr="008F00D6">
              <w:rPr>
                <w:rFonts w:eastAsia="Times New Roman" w:cs="Times New Roman"/>
                <w:b/>
                <w:i/>
                <w:sz w:val="24"/>
              </w:rPr>
              <w:t>Flow of Events</w:t>
            </w:r>
          </w:p>
        </w:tc>
        <w:tc>
          <w:tcPr>
            <w:tcW w:w="5850" w:type="dxa"/>
            <w:tcMar>
              <w:top w:w="100" w:type="dxa"/>
              <w:left w:w="115" w:type="dxa"/>
              <w:bottom w:w="100" w:type="dxa"/>
              <w:right w:w="115" w:type="dxa"/>
            </w:tcMar>
          </w:tcPr>
          <w:p w:rsidR="004E46B5" w:rsidRDefault="004E46B5" w:rsidP="00C91381">
            <w:pPr>
              <w:pStyle w:val="ListParagraph"/>
              <w:numPr>
                <w:ilvl w:val="0"/>
                <w:numId w:val="20"/>
              </w:numPr>
              <w:spacing w:after="120" w:line="276" w:lineRule="auto"/>
              <w:jc w:val="left"/>
              <w:rPr>
                <w:rFonts w:eastAsia="Times New Roman" w:cs="Times New Roman"/>
                <w:sz w:val="24"/>
              </w:rPr>
            </w:pPr>
            <w:r>
              <w:rPr>
                <w:rFonts w:eastAsia="Times New Roman" w:cs="Times New Roman"/>
                <w:sz w:val="24"/>
              </w:rPr>
              <w:t>Student sees projects and ranks them between -1 and 100, if less than 1 they don’t want it. By default all is -1.</w:t>
            </w:r>
          </w:p>
          <w:p w:rsidR="004E46B5" w:rsidRPr="00FF3276" w:rsidRDefault="004E46B5" w:rsidP="00C91381">
            <w:pPr>
              <w:pStyle w:val="ListParagraph"/>
              <w:numPr>
                <w:ilvl w:val="0"/>
                <w:numId w:val="20"/>
              </w:numPr>
              <w:spacing w:after="120" w:line="276" w:lineRule="auto"/>
              <w:jc w:val="left"/>
              <w:rPr>
                <w:rFonts w:eastAsia="Times New Roman" w:cs="Times New Roman"/>
                <w:sz w:val="24"/>
              </w:rPr>
            </w:pPr>
            <w:r>
              <w:rPr>
                <w:rFonts w:eastAsia="Times New Roman" w:cs="Times New Roman"/>
                <w:sz w:val="24"/>
              </w:rPr>
              <w:t>Student clicks saves ranks</w:t>
            </w:r>
          </w:p>
        </w:tc>
      </w:tr>
      <w:tr w:rsidR="004E46B5" w:rsidRPr="008F00D6" w:rsidTr="00AD19D6">
        <w:tc>
          <w:tcPr>
            <w:tcW w:w="3708" w:type="dxa"/>
            <w:tcMar>
              <w:top w:w="100" w:type="dxa"/>
              <w:left w:w="115" w:type="dxa"/>
              <w:bottom w:w="100" w:type="dxa"/>
              <w:right w:w="115" w:type="dxa"/>
            </w:tcMar>
          </w:tcPr>
          <w:p w:rsidR="004E46B5" w:rsidRPr="008F00D6" w:rsidRDefault="004E46B5" w:rsidP="00AD19D6">
            <w:pPr>
              <w:spacing w:after="0" w:line="360" w:lineRule="auto"/>
            </w:pPr>
            <w:r w:rsidRPr="008F00D6">
              <w:rPr>
                <w:rFonts w:eastAsia="Times New Roman" w:cs="Times New Roman"/>
                <w:b/>
                <w:i/>
                <w:sz w:val="24"/>
              </w:rPr>
              <w:t>Entry Conditions</w:t>
            </w:r>
          </w:p>
        </w:tc>
        <w:tc>
          <w:tcPr>
            <w:tcW w:w="5850" w:type="dxa"/>
            <w:tcMar>
              <w:top w:w="100" w:type="dxa"/>
              <w:left w:w="115" w:type="dxa"/>
              <w:bottom w:w="100" w:type="dxa"/>
              <w:right w:w="115" w:type="dxa"/>
            </w:tcMar>
          </w:tcPr>
          <w:p w:rsidR="004E46B5" w:rsidRPr="008F00D6" w:rsidRDefault="004E46B5" w:rsidP="00C91381">
            <w:pPr>
              <w:numPr>
                <w:ilvl w:val="0"/>
                <w:numId w:val="17"/>
              </w:numPr>
              <w:spacing w:after="0" w:line="360" w:lineRule="auto"/>
              <w:ind w:hanging="359"/>
              <w:contextualSpacing/>
              <w:jc w:val="left"/>
              <w:rPr>
                <w:rFonts w:eastAsia="Times New Roman" w:cs="Times New Roman"/>
                <w:sz w:val="24"/>
              </w:rPr>
            </w:pPr>
            <w:r>
              <w:rPr>
                <w:rFonts w:eastAsia="Times New Roman" w:cs="Times New Roman"/>
                <w:sz w:val="24"/>
              </w:rPr>
              <w:t xml:space="preserve">Student is logged in and in the main page </w:t>
            </w:r>
          </w:p>
        </w:tc>
      </w:tr>
      <w:tr w:rsidR="004E46B5" w:rsidRPr="008F00D6" w:rsidTr="00AD19D6">
        <w:tc>
          <w:tcPr>
            <w:tcW w:w="3708" w:type="dxa"/>
            <w:shd w:val="clear" w:color="auto" w:fill="BDD6EE"/>
            <w:tcMar>
              <w:top w:w="100" w:type="dxa"/>
              <w:left w:w="115" w:type="dxa"/>
              <w:bottom w:w="100" w:type="dxa"/>
              <w:right w:w="115" w:type="dxa"/>
            </w:tcMar>
          </w:tcPr>
          <w:p w:rsidR="004E46B5" w:rsidRPr="008F00D6" w:rsidRDefault="004E46B5" w:rsidP="00AD19D6">
            <w:pPr>
              <w:spacing w:after="0" w:line="360" w:lineRule="auto"/>
            </w:pPr>
            <w:r w:rsidRPr="008F00D6">
              <w:rPr>
                <w:rFonts w:eastAsia="Times New Roman" w:cs="Times New Roman"/>
                <w:b/>
                <w:i/>
                <w:sz w:val="24"/>
              </w:rPr>
              <w:t>Exit Conditions</w:t>
            </w:r>
          </w:p>
        </w:tc>
        <w:tc>
          <w:tcPr>
            <w:tcW w:w="5850" w:type="dxa"/>
            <w:shd w:val="clear" w:color="auto" w:fill="BDD6EE"/>
            <w:tcMar>
              <w:top w:w="100" w:type="dxa"/>
              <w:left w:w="115" w:type="dxa"/>
              <w:bottom w:w="100" w:type="dxa"/>
              <w:right w:w="115" w:type="dxa"/>
            </w:tcMar>
          </w:tcPr>
          <w:p w:rsidR="004E46B5" w:rsidRPr="008F00D6" w:rsidRDefault="004E46B5" w:rsidP="00C91381">
            <w:pPr>
              <w:numPr>
                <w:ilvl w:val="0"/>
                <w:numId w:val="16"/>
              </w:numPr>
              <w:spacing w:after="120" w:line="276" w:lineRule="auto"/>
              <w:ind w:hanging="359"/>
              <w:contextualSpacing/>
              <w:jc w:val="left"/>
              <w:rPr>
                <w:rFonts w:eastAsia="Times New Roman" w:cs="Times New Roman"/>
                <w:sz w:val="24"/>
              </w:rPr>
            </w:pPr>
            <w:r>
              <w:rPr>
                <w:rFonts w:eastAsia="Times New Roman" w:cs="Times New Roman"/>
                <w:sz w:val="24"/>
              </w:rPr>
              <w:t xml:space="preserve">He successfully saves his rankings or is told of </w:t>
            </w:r>
            <w:r>
              <w:rPr>
                <w:rFonts w:eastAsia="Times New Roman" w:cs="Times New Roman"/>
                <w:sz w:val="24"/>
              </w:rPr>
              <w:lastRenderedPageBreak/>
              <w:t>problems; if rank minimum not save those ranks are saved but until rank minimum is ranked then he will still be considered for all projects</w:t>
            </w:r>
          </w:p>
        </w:tc>
      </w:tr>
      <w:tr w:rsidR="004E46B5" w:rsidRPr="008F00D6" w:rsidTr="00AD19D6">
        <w:tc>
          <w:tcPr>
            <w:tcW w:w="3708" w:type="dxa"/>
            <w:tcMar>
              <w:top w:w="100" w:type="dxa"/>
              <w:left w:w="115" w:type="dxa"/>
              <w:bottom w:w="100" w:type="dxa"/>
              <w:right w:w="115" w:type="dxa"/>
            </w:tcMar>
          </w:tcPr>
          <w:p w:rsidR="004E46B5" w:rsidRPr="008F00D6" w:rsidRDefault="004E46B5" w:rsidP="00AD19D6">
            <w:pPr>
              <w:spacing w:after="0" w:line="360" w:lineRule="auto"/>
            </w:pPr>
            <w:r w:rsidRPr="008F00D6">
              <w:rPr>
                <w:rFonts w:eastAsia="Times New Roman" w:cs="Times New Roman"/>
                <w:b/>
                <w:i/>
                <w:sz w:val="24"/>
              </w:rPr>
              <w:lastRenderedPageBreak/>
              <w:t xml:space="preserve">Exceptions </w:t>
            </w:r>
          </w:p>
        </w:tc>
        <w:tc>
          <w:tcPr>
            <w:tcW w:w="5850" w:type="dxa"/>
            <w:tcMar>
              <w:top w:w="100" w:type="dxa"/>
              <w:left w:w="115" w:type="dxa"/>
              <w:bottom w:w="100" w:type="dxa"/>
              <w:right w:w="115" w:type="dxa"/>
            </w:tcMar>
          </w:tcPr>
          <w:p w:rsidR="004E46B5" w:rsidRPr="008F00D6" w:rsidRDefault="004E46B5" w:rsidP="00C91381">
            <w:pPr>
              <w:numPr>
                <w:ilvl w:val="0"/>
                <w:numId w:val="16"/>
              </w:numPr>
              <w:spacing w:after="0" w:line="360" w:lineRule="auto"/>
              <w:ind w:hanging="359"/>
              <w:contextualSpacing/>
              <w:jc w:val="left"/>
              <w:rPr>
                <w:rFonts w:eastAsia="Times New Roman" w:cs="Times New Roman"/>
                <w:sz w:val="24"/>
              </w:rPr>
            </w:pPr>
            <w:r>
              <w:rPr>
                <w:rFonts w:eastAsia="Times New Roman" w:cs="Times New Roman"/>
                <w:sz w:val="24"/>
              </w:rPr>
              <w:t>Student puts number out or range, not integer , or has not ranked a minimum number of projects and is told error message</w:t>
            </w:r>
          </w:p>
        </w:tc>
      </w:tr>
    </w:tbl>
    <w:p w:rsidR="004E46B5" w:rsidRDefault="004E46B5" w:rsidP="004E46B5">
      <w:pPr>
        <w:jc w:val="left"/>
        <w:rPr>
          <w:rFonts w:eastAsia="Times New Roman" w:cs="Times New Roman"/>
          <w:sz w:val="24"/>
          <w:szCs w:val="24"/>
        </w:rPr>
      </w:pPr>
    </w:p>
    <w:p w:rsidR="004E46B5" w:rsidRDefault="004E46B5" w:rsidP="004E46B5">
      <w:pPr>
        <w:jc w:val="left"/>
        <w:rPr>
          <w:rFonts w:eastAsia="Times New Roman" w:cs="Times New Roman"/>
          <w:b/>
          <w:sz w:val="24"/>
          <w:szCs w:val="24"/>
        </w:rPr>
      </w:pPr>
      <w:r>
        <w:rPr>
          <w:rFonts w:eastAsia="Times New Roman" w:cs="Times New Roman"/>
          <w:b/>
          <w:sz w:val="24"/>
          <w:szCs w:val="24"/>
        </w:rPr>
        <w:t>Below are used cases from other versions</w:t>
      </w:r>
    </w:p>
    <w:tbl>
      <w:tblPr>
        <w:tblW w:w="9555" w:type="dxa"/>
        <w:tblInd w:w="105" w:type="dxa"/>
        <w:tblBorders>
          <w:top w:val="single" w:sz="4" w:space="0" w:color="4472C4"/>
          <w:left w:val="single" w:sz="4" w:space="0" w:color="4472C4"/>
          <w:bottom w:val="single" w:sz="4" w:space="0" w:color="4472C4"/>
          <w:right w:val="single" w:sz="4" w:space="0" w:color="4472C4"/>
          <w:insideH w:val="single" w:sz="4" w:space="0" w:color="4472C4"/>
          <w:insideV w:val="single" w:sz="4" w:space="0" w:color="4472C4"/>
        </w:tblBorders>
        <w:tblLayout w:type="fixed"/>
        <w:tblCellMar>
          <w:left w:w="10" w:type="dxa"/>
          <w:right w:w="10" w:type="dxa"/>
        </w:tblCellMar>
        <w:tblLook w:val="04A0" w:firstRow="1" w:lastRow="0" w:firstColumn="1" w:lastColumn="0" w:noHBand="0" w:noVBand="1"/>
      </w:tblPr>
      <w:tblGrid>
        <w:gridCol w:w="3617"/>
        <w:gridCol w:w="5938"/>
      </w:tblGrid>
      <w:tr w:rsidR="00AD19D6" w:rsidTr="00AD19D6">
        <w:tc>
          <w:tcPr>
            <w:tcW w:w="3618" w:type="dxa"/>
            <w:tcBorders>
              <w:top w:val="single" w:sz="4" w:space="0" w:color="4472C4"/>
              <w:left w:val="single" w:sz="4" w:space="0" w:color="4472C4"/>
              <w:bottom w:val="single" w:sz="4" w:space="0" w:color="4472C4"/>
              <w:right w:val="single" w:sz="4" w:space="0" w:color="4472C4"/>
            </w:tcBorders>
            <w:tcMar>
              <w:top w:w="100" w:type="dxa"/>
              <w:left w:w="115" w:type="dxa"/>
              <w:bottom w:w="100" w:type="dxa"/>
              <w:right w:w="115" w:type="dxa"/>
            </w:tcMar>
            <w:hideMark/>
          </w:tcPr>
          <w:p w:rsidR="00AD19D6" w:rsidRDefault="00AD19D6">
            <w:pPr>
              <w:spacing w:after="0" w:line="360" w:lineRule="auto"/>
              <w:rPr>
                <w:rFonts w:ascii="Calibri" w:hAnsi="Calibri"/>
                <w:sz w:val="24"/>
              </w:rPr>
            </w:pPr>
            <w:r>
              <w:rPr>
                <w:rFonts w:eastAsia="Times New Roman" w:cs="Times New Roman"/>
                <w:b/>
                <w:i/>
              </w:rPr>
              <w:t xml:space="preserve">Use Case Name </w:t>
            </w:r>
            <w:r>
              <w:rPr>
                <w:rFonts w:eastAsia="Times New Roman" w:cs="Times New Roman"/>
                <w:b/>
              </w:rPr>
              <w:t>(SPW2_101)</w:t>
            </w:r>
          </w:p>
        </w:tc>
        <w:tc>
          <w:tcPr>
            <w:tcW w:w="5940" w:type="dxa"/>
            <w:tcBorders>
              <w:top w:val="single" w:sz="4" w:space="0" w:color="4472C4"/>
              <w:left w:val="single" w:sz="4" w:space="0" w:color="4472C4"/>
              <w:bottom w:val="single" w:sz="4" w:space="0" w:color="4472C4"/>
              <w:right w:val="single" w:sz="4" w:space="0" w:color="4472C4"/>
            </w:tcBorders>
            <w:tcMar>
              <w:top w:w="100" w:type="dxa"/>
              <w:left w:w="115" w:type="dxa"/>
              <w:bottom w:w="100" w:type="dxa"/>
              <w:right w:w="115" w:type="dxa"/>
            </w:tcMar>
            <w:hideMark/>
          </w:tcPr>
          <w:p w:rsidR="00AD19D6" w:rsidRDefault="00AD19D6">
            <w:pPr>
              <w:spacing w:after="0" w:line="360" w:lineRule="auto"/>
              <w:rPr>
                <w:rFonts w:ascii="Calibri" w:hAnsi="Calibri"/>
                <w:sz w:val="24"/>
              </w:rPr>
            </w:pPr>
            <w:r>
              <w:rPr>
                <w:rFonts w:eastAsia="Times New Roman" w:cs="Times New Roman"/>
                <w:b/>
              </w:rPr>
              <w:t>FIU Panther EMail Login</w:t>
            </w:r>
          </w:p>
        </w:tc>
      </w:tr>
      <w:tr w:rsidR="00AD19D6" w:rsidTr="00AD19D6">
        <w:tc>
          <w:tcPr>
            <w:tcW w:w="3618" w:type="dxa"/>
            <w:tcBorders>
              <w:top w:val="single" w:sz="4" w:space="0" w:color="4472C4"/>
              <w:left w:val="single" w:sz="4" w:space="0" w:color="4472C4"/>
              <w:bottom w:val="single" w:sz="4" w:space="0" w:color="4472C4"/>
              <w:right w:val="single" w:sz="4" w:space="0" w:color="4472C4"/>
            </w:tcBorders>
            <w:shd w:val="clear" w:color="auto" w:fill="BDD6EE"/>
            <w:tcMar>
              <w:top w:w="100" w:type="dxa"/>
              <w:left w:w="115" w:type="dxa"/>
              <w:bottom w:w="100" w:type="dxa"/>
              <w:right w:w="115" w:type="dxa"/>
            </w:tcMar>
            <w:hideMark/>
          </w:tcPr>
          <w:p w:rsidR="00AD19D6" w:rsidRDefault="00AD19D6">
            <w:pPr>
              <w:spacing w:after="0" w:line="360" w:lineRule="auto"/>
              <w:rPr>
                <w:rFonts w:ascii="Calibri" w:hAnsi="Calibri"/>
                <w:sz w:val="24"/>
              </w:rPr>
            </w:pPr>
            <w:r>
              <w:rPr>
                <w:rFonts w:eastAsia="Times New Roman" w:cs="Times New Roman"/>
                <w:b/>
                <w:i/>
              </w:rPr>
              <w:t>Related Use Cases</w:t>
            </w:r>
          </w:p>
        </w:tc>
        <w:tc>
          <w:tcPr>
            <w:tcW w:w="5940" w:type="dxa"/>
            <w:tcBorders>
              <w:top w:val="single" w:sz="4" w:space="0" w:color="4472C4"/>
              <w:left w:val="single" w:sz="4" w:space="0" w:color="4472C4"/>
              <w:bottom w:val="single" w:sz="4" w:space="0" w:color="4472C4"/>
              <w:right w:val="single" w:sz="4" w:space="0" w:color="4472C4"/>
            </w:tcBorders>
            <w:shd w:val="clear" w:color="auto" w:fill="BDD6EE"/>
            <w:tcMar>
              <w:top w:w="100" w:type="dxa"/>
              <w:left w:w="115" w:type="dxa"/>
              <w:bottom w:w="100" w:type="dxa"/>
              <w:right w:w="115" w:type="dxa"/>
            </w:tcMar>
            <w:hideMark/>
          </w:tcPr>
          <w:p w:rsidR="00AD19D6" w:rsidRDefault="00AD19D6" w:rsidP="00C91381">
            <w:pPr>
              <w:numPr>
                <w:ilvl w:val="0"/>
                <w:numId w:val="21"/>
              </w:numPr>
              <w:spacing w:after="0" w:line="360" w:lineRule="auto"/>
              <w:ind w:hanging="359"/>
              <w:contextualSpacing/>
              <w:rPr>
                <w:rFonts w:ascii="Calibri" w:hAnsi="Calibri"/>
                <w:sz w:val="24"/>
              </w:rPr>
            </w:pPr>
            <w:r>
              <w:rPr>
                <w:rFonts w:eastAsia="Times New Roman" w:cs="Times New Roman"/>
              </w:rPr>
              <w:t>API Validation (SPW2_105)</w:t>
            </w:r>
          </w:p>
        </w:tc>
      </w:tr>
      <w:tr w:rsidR="00AD19D6" w:rsidTr="00AD19D6">
        <w:trPr>
          <w:trHeight w:val="300"/>
        </w:trPr>
        <w:tc>
          <w:tcPr>
            <w:tcW w:w="3618" w:type="dxa"/>
            <w:tcBorders>
              <w:top w:val="single" w:sz="4" w:space="0" w:color="4472C4"/>
              <w:left w:val="single" w:sz="4" w:space="0" w:color="4472C4"/>
              <w:bottom w:val="single" w:sz="4" w:space="0" w:color="4472C4"/>
              <w:right w:val="single" w:sz="4" w:space="0" w:color="4472C4"/>
            </w:tcBorders>
            <w:shd w:val="clear" w:color="auto" w:fill="FFFFFF"/>
            <w:tcMar>
              <w:top w:w="100" w:type="dxa"/>
              <w:left w:w="115" w:type="dxa"/>
              <w:bottom w:w="100" w:type="dxa"/>
              <w:right w:w="115" w:type="dxa"/>
            </w:tcMar>
            <w:hideMark/>
          </w:tcPr>
          <w:p w:rsidR="00AD19D6" w:rsidRDefault="00AD19D6">
            <w:pPr>
              <w:spacing w:after="0" w:line="360" w:lineRule="auto"/>
              <w:rPr>
                <w:rFonts w:ascii="Calibri" w:hAnsi="Calibri"/>
                <w:sz w:val="24"/>
              </w:rPr>
            </w:pPr>
            <w:r>
              <w:rPr>
                <w:rFonts w:eastAsia="Times New Roman" w:cs="Times New Roman"/>
                <w:b/>
                <w:i/>
              </w:rPr>
              <w:t>Participating Actor</w:t>
            </w:r>
          </w:p>
        </w:tc>
        <w:tc>
          <w:tcPr>
            <w:tcW w:w="5940" w:type="dxa"/>
            <w:tcBorders>
              <w:top w:val="single" w:sz="4" w:space="0" w:color="4472C4"/>
              <w:left w:val="single" w:sz="4" w:space="0" w:color="4472C4"/>
              <w:bottom w:val="single" w:sz="4" w:space="0" w:color="4472C4"/>
              <w:right w:val="single" w:sz="4" w:space="0" w:color="4472C4"/>
            </w:tcBorders>
            <w:shd w:val="clear" w:color="auto" w:fill="FFFFFF"/>
            <w:tcMar>
              <w:top w:w="100" w:type="dxa"/>
              <w:left w:w="115" w:type="dxa"/>
              <w:bottom w:w="100" w:type="dxa"/>
              <w:right w:w="115" w:type="dxa"/>
            </w:tcMar>
            <w:hideMark/>
          </w:tcPr>
          <w:p w:rsidR="00AD19D6" w:rsidRDefault="00AD19D6">
            <w:pPr>
              <w:spacing w:after="0" w:line="360" w:lineRule="auto"/>
              <w:rPr>
                <w:rFonts w:ascii="Calibri" w:hAnsi="Calibri"/>
                <w:sz w:val="24"/>
              </w:rPr>
            </w:pPr>
            <w:r>
              <w:rPr>
                <w:rFonts w:eastAsia="Times New Roman" w:cs="Times New Roman"/>
              </w:rPr>
              <w:t>Student User</w:t>
            </w:r>
          </w:p>
        </w:tc>
      </w:tr>
      <w:tr w:rsidR="00AD19D6" w:rsidTr="00AD19D6">
        <w:tc>
          <w:tcPr>
            <w:tcW w:w="3618" w:type="dxa"/>
            <w:tcBorders>
              <w:top w:val="single" w:sz="4" w:space="0" w:color="4472C4"/>
              <w:left w:val="single" w:sz="4" w:space="0" w:color="4472C4"/>
              <w:bottom w:val="single" w:sz="4" w:space="0" w:color="4472C4"/>
              <w:right w:val="single" w:sz="4" w:space="0" w:color="4472C4"/>
            </w:tcBorders>
            <w:shd w:val="clear" w:color="auto" w:fill="BDD6EE"/>
            <w:tcMar>
              <w:top w:w="100" w:type="dxa"/>
              <w:left w:w="115" w:type="dxa"/>
              <w:bottom w:w="100" w:type="dxa"/>
              <w:right w:w="115" w:type="dxa"/>
            </w:tcMar>
            <w:hideMark/>
          </w:tcPr>
          <w:p w:rsidR="00AD19D6" w:rsidRDefault="00AD19D6">
            <w:pPr>
              <w:spacing w:after="0" w:line="360" w:lineRule="auto"/>
              <w:rPr>
                <w:rFonts w:ascii="Calibri" w:hAnsi="Calibri"/>
                <w:sz w:val="24"/>
              </w:rPr>
            </w:pPr>
            <w:r>
              <w:rPr>
                <w:rFonts w:eastAsia="Times New Roman" w:cs="Times New Roman"/>
                <w:b/>
                <w:i/>
              </w:rPr>
              <w:t>Flow of Events</w:t>
            </w:r>
          </w:p>
        </w:tc>
        <w:tc>
          <w:tcPr>
            <w:tcW w:w="5940" w:type="dxa"/>
            <w:tcBorders>
              <w:top w:val="single" w:sz="4" w:space="0" w:color="4472C4"/>
              <w:left w:val="single" w:sz="4" w:space="0" w:color="4472C4"/>
              <w:bottom w:val="single" w:sz="4" w:space="0" w:color="4472C4"/>
              <w:right w:val="single" w:sz="4" w:space="0" w:color="4472C4"/>
            </w:tcBorders>
            <w:shd w:val="clear" w:color="auto" w:fill="BDD6EE"/>
            <w:tcMar>
              <w:top w:w="100" w:type="dxa"/>
              <w:left w:w="115" w:type="dxa"/>
              <w:bottom w:w="100" w:type="dxa"/>
              <w:right w:w="115" w:type="dxa"/>
            </w:tcMar>
            <w:hideMark/>
          </w:tcPr>
          <w:p w:rsidR="00AD19D6" w:rsidRDefault="00AD19D6" w:rsidP="00C91381">
            <w:pPr>
              <w:numPr>
                <w:ilvl w:val="0"/>
                <w:numId w:val="22"/>
              </w:numPr>
              <w:spacing w:after="0" w:line="360" w:lineRule="auto"/>
              <w:ind w:hanging="359"/>
              <w:contextualSpacing/>
              <w:jc w:val="left"/>
              <w:rPr>
                <w:rFonts w:ascii="Calibri" w:eastAsia="Times New Roman" w:hAnsi="Calibri" w:cs="Times New Roman"/>
                <w:sz w:val="24"/>
              </w:rPr>
            </w:pPr>
            <w:r>
              <w:rPr>
                <w:rFonts w:eastAsia="Times New Roman" w:cs="Times New Roman"/>
              </w:rPr>
              <w:t>User clicks “ FIU Panther Email” button</w:t>
            </w:r>
          </w:p>
          <w:p w:rsidR="00AD19D6" w:rsidRDefault="00AD19D6" w:rsidP="00C91381">
            <w:pPr>
              <w:numPr>
                <w:ilvl w:val="0"/>
                <w:numId w:val="22"/>
              </w:numPr>
              <w:spacing w:after="0" w:line="360" w:lineRule="auto"/>
              <w:ind w:hanging="359"/>
              <w:contextualSpacing/>
              <w:jc w:val="left"/>
              <w:rPr>
                <w:rFonts w:eastAsia="Times New Roman" w:cs="Times New Roman"/>
              </w:rPr>
            </w:pPr>
            <w:r>
              <w:rPr>
                <w:rFonts w:eastAsia="Times New Roman" w:cs="Times New Roman"/>
              </w:rPr>
              <w:t>Server redirects to FIU login  page</w:t>
            </w:r>
          </w:p>
          <w:p w:rsidR="00AD19D6" w:rsidRDefault="00AD19D6" w:rsidP="00C91381">
            <w:pPr>
              <w:numPr>
                <w:ilvl w:val="0"/>
                <w:numId w:val="22"/>
              </w:numPr>
              <w:spacing w:after="0" w:line="360" w:lineRule="auto"/>
              <w:ind w:hanging="359"/>
              <w:contextualSpacing/>
              <w:jc w:val="left"/>
              <w:rPr>
                <w:rFonts w:eastAsia="Times New Roman" w:cs="Times New Roman"/>
              </w:rPr>
            </w:pPr>
            <w:r>
              <w:rPr>
                <w:rFonts w:eastAsia="Times New Roman" w:cs="Times New Roman"/>
              </w:rPr>
              <w:t>User enter its FIU credentials</w:t>
            </w:r>
          </w:p>
          <w:p w:rsidR="00AD19D6" w:rsidRDefault="00AD19D6" w:rsidP="00C91381">
            <w:pPr>
              <w:numPr>
                <w:ilvl w:val="0"/>
                <w:numId w:val="22"/>
              </w:numPr>
              <w:spacing w:after="0" w:line="360" w:lineRule="auto"/>
              <w:ind w:hanging="359"/>
              <w:contextualSpacing/>
              <w:jc w:val="left"/>
              <w:rPr>
                <w:rFonts w:eastAsia="Times New Roman" w:cs="Times New Roman"/>
              </w:rPr>
            </w:pPr>
            <w:r>
              <w:rPr>
                <w:rFonts w:eastAsia="Times New Roman" w:cs="Times New Roman"/>
              </w:rPr>
              <w:t>Submit information and Consent</w:t>
            </w:r>
          </w:p>
          <w:p w:rsidR="00AD19D6" w:rsidRDefault="00AD19D6" w:rsidP="00C91381">
            <w:pPr>
              <w:numPr>
                <w:ilvl w:val="0"/>
                <w:numId w:val="22"/>
              </w:numPr>
              <w:spacing w:after="0" w:line="360" w:lineRule="auto"/>
              <w:ind w:hanging="359"/>
              <w:contextualSpacing/>
              <w:jc w:val="left"/>
              <w:rPr>
                <w:rFonts w:eastAsia="Times New Roman" w:cs="Times New Roman"/>
              </w:rPr>
            </w:pPr>
            <w:r>
              <w:rPr>
                <w:rFonts w:eastAsia="Times New Roman" w:cs="Times New Roman"/>
              </w:rPr>
              <w:t>Google Authorization Server redirects user back to our website with a Google Code</w:t>
            </w:r>
          </w:p>
          <w:p w:rsidR="00AD19D6" w:rsidRDefault="00AD19D6" w:rsidP="00C91381">
            <w:pPr>
              <w:numPr>
                <w:ilvl w:val="0"/>
                <w:numId w:val="22"/>
              </w:numPr>
              <w:spacing w:after="0" w:line="360" w:lineRule="auto"/>
              <w:ind w:hanging="359"/>
              <w:contextualSpacing/>
              <w:jc w:val="left"/>
              <w:rPr>
                <w:rFonts w:eastAsia="Times New Roman" w:cs="Times New Roman"/>
              </w:rPr>
            </w:pPr>
            <w:r>
              <w:rPr>
                <w:rFonts w:eastAsia="Times New Roman" w:cs="Times New Roman"/>
              </w:rPr>
              <w:t>Server send  this Google Code to the Google OAuth2 Authorization Server in order to retrieve a Google Token</w:t>
            </w:r>
          </w:p>
          <w:p w:rsidR="00AD19D6" w:rsidRDefault="00AD19D6" w:rsidP="00C91381">
            <w:pPr>
              <w:numPr>
                <w:ilvl w:val="0"/>
                <w:numId w:val="22"/>
              </w:numPr>
              <w:spacing w:after="0" w:line="360" w:lineRule="auto"/>
              <w:ind w:hanging="359"/>
              <w:contextualSpacing/>
              <w:jc w:val="left"/>
              <w:rPr>
                <w:rFonts w:eastAsia="Times New Roman" w:cs="Times New Roman"/>
              </w:rPr>
            </w:pPr>
            <w:r>
              <w:rPr>
                <w:rFonts w:eastAsia="Times New Roman" w:cs="Times New Roman"/>
              </w:rPr>
              <w:t>Google OAuth2 Authorization Server responds with a Token(Access Token)</w:t>
            </w:r>
          </w:p>
          <w:p w:rsidR="00AD19D6" w:rsidRDefault="00AD19D6" w:rsidP="00C91381">
            <w:pPr>
              <w:numPr>
                <w:ilvl w:val="0"/>
                <w:numId w:val="22"/>
              </w:numPr>
              <w:spacing w:after="0" w:line="360" w:lineRule="auto"/>
              <w:ind w:hanging="359"/>
              <w:contextualSpacing/>
              <w:jc w:val="left"/>
              <w:rPr>
                <w:rFonts w:eastAsia="Times New Roman" w:cs="Times New Roman"/>
              </w:rPr>
            </w:pPr>
            <w:r>
              <w:rPr>
                <w:rFonts w:eastAsia="Times New Roman" w:cs="Times New Roman"/>
              </w:rPr>
              <w:t>Server call Google API with the Google Token requesting Google ID for this user, first name, last name and email</w:t>
            </w:r>
          </w:p>
          <w:p w:rsidR="00AD19D6" w:rsidRDefault="00AD19D6" w:rsidP="00C91381">
            <w:pPr>
              <w:numPr>
                <w:ilvl w:val="0"/>
                <w:numId w:val="22"/>
              </w:numPr>
              <w:spacing w:after="0" w:line="360" w:lineRule="auto"/>
              <w:ind w:hanging="359"/>
              <w:contextualSpacing/>
              <w:jc w:val="left"/>
              <w:rPr>
                <w:rFonts w:eastAsia="Times New Roman" w:cs="Times New Roman"/>
              </w:rPr>
            </w:pPr>
            <w:r>
              <w:rPr>
                <w:rFonts w:eastAsia="Times New Roman" w:cs="Times New Roman"/>
              </w:rPr>
              <w:t xml:space="preserve">Server validate the student against API </w:t>
            </w:r>
          </w:p>
          <w:p w:rsidR="00AD19D6" w:rsidRDefault="00AD19D6" w:rsidP="00C91381">
            <w:pPr>
              <w:numPr>
                <w:ilvl w:val="0"/>
                <w:numId w:val="22"/>
              </w:numPr>
              <w:spacing w:after="0" w:line="360" w:lineRule="auto"/>
              <w:ind w:hanging="359"/>
              <w:contextualSpacing/>
              <w:jc w:val="left"/>
              <w:rPr>
                <w:rFonts w:eastAsia="Times New Roman" w:cs="Times New Roman"/>
              </w:rPr>
            </w:pPr>
            <w:r>
              <w:rPr>
                <w:rFonts w:eastAsia="Times New Roman" w:cs="Times New Roman"/>
              </w:rPr>
              <w:t>API responds to validation</w:t>
            </w:r>
          </w:p>
          <w:p w:rsidR="00AD19D6" w:rsidRDefault="00AD19D6" w:rsidP="00C91381">
            <w:pPr>
              <w:numPr>
                <w:ilvl w:val="0"/>
                <w:numId w:val="22"/>
              </w:numPr>
              <w:spacing w:after="0" w:line="360" w:lineRule="auto"/>
              <w:ind w:hanging="359"/>
              <w:contextualSpacing/>
              <w:jc w:val="left"/>
              <w:rPr>
                <w:rFonts w:ascii="Calibri" w:eastAsia="Times New Roman" w:hAnsi="Calibri" w:cs="Times New Roman"/>
                <w:sz w:val="24"/>
              </w:rPr>
            </w:pPr>
            <w:r>
              <w:rPr>
                <w:rFonts w:eastAsia="Times New Roman" w:cs="Times New Roman"/>
              </w:rPr>
              <w:t>Server logs and redirects student to his Homepage</w:t>
            </w:r>
          </w:p>
        </w:tc>
      </w:tr>
      <w:tr w:rsidR="00AD19D6" w:rsidTr="00AD19D6">
        <w:tc>
          <w:tcPr>
            <w:tcW w:w="3618" w:type="dxa"/>
            <w:tcBorders>
              <w:top w:val="single" w:sz="4" w:space="0" w:color="4472C4"/>
              <w:left w:val="single" w:sz="4" w:space="0" w:color="4472C4"/>
              <w:bottom w:val="single" w:sz="4" w:space="0" w:color="4472C4"/>
              <w:right w:val="single" w:sz="4" w:space="0" w:color="4472C4"/>
            </w:tcBorders>
            <w:shd w:val="clear" w:color="auto" w:fill="BDD6EE"/>
            <w:tcMar>
              <w:top w:w="100" w:type="dxa"/>
              <w:left w:w="115" w:type="dxa"/>
              <w:bottom w:w="100" w:type="dxa"/>
              <w:right w:w="115" w:type="dxa"/>
            </w:tcMar>
            <w:hideMark/>
          </w:tcPr>
          <w:p w:rsidR="00AD19D6" w:rsidRDefault="00AD19D6">
            <w:pPr>
              <w:spacing w:after="0" w:line="360" w:lineRule="auto"/>
              <w:rPr>
                <w:rFonts w:ascii="Calibri" w:hAnsi="Calibri"/>
                <w:sz w:val="24"/>
              </w:rPr>
            </w:pPr>
            <w:r>
              <w:rPr>
                <w:rFonts w:eastAsia="Times New Roman" w:cs="Times New Roman"/>
                <w:b/>
                <w:i/>
              </w:rPr>
              <w:lastRenderedPageBreak/>
              <w:t>Entry Conditions</w:t>
            </w:r>
          </w:p>
        </w:tc>
        <w:tc>
          <w:tcPr>
            <w:tcW w:w="5940" w:type="dxa"/>
            <w:tcBorders>
              <w:top w:val="single" w:sz="4" w:space="0" w:color="4472C4"/>
              <w:left w:val="single" w:sz="4" w:space="0" w:color="4472C4"/>
              <w:bottom w:val="single" w:sz="4" w:space="0" w:color="4472C4"/>
              <w:right w:val="single" w:sz="4" w:space="0" w:color="4472C4"/>
            </w:tcBorders>
            <w:shd w:val="clear" w:color="auto" w:fill="BDD6EE"/>
            <w:tcMar>
              <w:top w:w="100" w:type="dxa"/>
              <w:left w:w="115" w:type="dxa"/>
              <w:bottom w:w="100" w:type="dxa"/>
              <w:right w:w="115" w:type="dxa"/>
            </w:tcMar>
            <w:hideMark/>
          </w:tcPr>
          <w:p w:rsidR="00AD19D6" w:rsidRDefault="00AD19D6" w:rsidP="00C91381">
            <w:pPr>
              <w:numPr>
                <w:ilvl w:val="0"/>
                <w:numId w:val="23"/>
              </w:numPr>
              <w:spacing w:after="0" w:line="360" w:lineRule="auto"/>
              <w:ind w:hanging="359"/>
              <w:contextualSpacing/>
              <w:jc w:val="left"/>
              <w:rPr>
                <w:rFonts w:ascii="Calibri" w:hAnsi="Calibri"/>
                <w:sz w:val="24"/>
              </w:rPr>
            </w:pPr>
            <w:r>
              <w:rPr>
                <w:rFonts w:eastAsia="Times New Roman" w:cs="Times New Roman"/>
              </w:rPr>
              <w:t>User is in Login Page</w:t>
            </w:r>
          </w:p>
        </w:tc>
      </w:tr>
      <w:tr w:rsidR="00AD19D6" w:rsidTr="00AD19D6">
        <w:tc>
          <w:tcPr>
            <w:tcW w:w="3618" w:type="dxa"/>
            <w:tcBorders>
              <w:top w:val="single" w:sz="4" w:space="0" w:color="4472C4"/>
              <w:left w:val="single" w:sz="4" w:space="0" w:color="4472C4"/>
              <w:bottom w:val="single" w:sz="4" w:space="0" w:color="4472C4"/>
              <w:right w:val="single" w:sz="4" w:space="0" w:color="4472C4"/>
            </w:tcBorders>
            <w:tcMar>
              <w:top w:w="100" w:type="dxa"/>
              <w:left w:w="115" w:type="dxa"/>
              <w:bottom w:w="100" w:type="dxa"/>
              <w:right w:w="115" w:type="dxa"/>
            </w:tcMar>
            <w:hideMark/>
          </w:tcPr>
          <w:p w:rsidR="00AD19D6" w:rsidRDefault="00AD19D6">
            <w:pPr>
              <w:spacing w:after="0" w:line="360" w:lineRule="auto"/>
              <w:rPr>
                <w:rFonts w:ascii="Calibri" w:hAnsi="Calibri"/>
                <w:sz w:val="24"/>
              </w:rPr>
            </w:pPr>
            <w:r>
              <w:rPr>
                <w:rFonts w:eastAsia="Times New Roman" w:cs="Times New Roman"/>
                <w:b/>
                <w:i/>
              </w:rPr>
              <w:t>Exit Conditions</w:t>
            </w:r>
          </w:p>
        </w:tc>
        <w:tc>
          <w:tcPr>
            <w:tcW w:w="5940" w:type="dxa"/>
            <w:tcBorders>
              <w:top w:val="single" w:sz="4" w:space="0" w:color="4472C4"/>
              <w:left w:val="single" w:sz="4" w:space="0" w:color="4472C4"/>
              <w:bottom w:val="single" w:sz="4" w:space="0" w:color="4472C4"/>
              <w:right w:val="single" w:sz="4" w:space="0" w:color="4472C4"/>
            </w:tcBorders>
            <w:tcMar>
              <w:top w:w="100" w:type="dxa"/>
              <w:left w:w="115" w:type="dxa"/>
              <w:bottom w:w="100" w:type="dxa"/>
              <w:right w:w="115" w:type="dxa"/>
            </w:tcMar>
            <w:hideMark/>
          </w:tcPr>
          <w:p w:rsidR="00AD19D6" w:rsidRDefault="00AD19D6" w:rsidP="00C91381">
            <w:pPr>
              <w:numPr>
                <w:ilvl w:val="0"/>
                <w:numId w:val="23"/>
              </w:numPr>
              <w:spacing w:after="0" w:line="360" w:lineRule="auto"/>
              <w:ind w:hanging="359"/>
              <w:contextualSpacing/>
              <w:jc w:val="left"/>
              <w:rPr>
                <w:rFonts w:ascii="Calibri" w:hAnsi="Calibri"/>
                <w:sz w:val="24"/>
              </w:rPr>
            </w:pPr>
            <w:r>
              <w:rPr>
                <w:rFonts w:eastAsia="Times New Roman" w:cs="Times New Roman"/>
              </w:rPr>
              <w:t xml:space="preserve">User login successfully </w:t>
            </w:r>
          </w:p>
          <w:p w:rsidR="00AD19D6" w:rsidRDefault="00AD19D6" w:rsidP="00C91381">
            <w:pPr>
              <w:numPr>
                <w:ilvl w:val="0"/>
                <w:numId w:val="23"/>
              </w:numPr>
              <w:spacing w:after="0" w:line="360" w:lineRule="auto"/>
              <w:ind w:hanging="359"/>
              <w:contextualSpacing/>
              <w:jc w:val="left"/>
              <w:rPr>
                <w:rFonts w:ascii="Calibri" w:hAnsi="Calibri"/>
                <w:sz w:val="24"/>
              </w:rPr>
            </w:pPr>
            <w:r>
              <w:rPr>
                <w:rFonts w:eastAsia="Times New Roman" w:cs="Times New Roman"/>
              </w:rPr>
              <w:t>User is automatically logged in</w:t>
            </w:r>
          </w:p>
        </w:tc>
      </w:tr>
      <w:tr w:rsidR="00AD19D6" w:rsidTr="00AD19D6">
        <w:trPr>
          <w:trHeight w:val="840"/>
        </w:trPr>
        <w:tc>
          <w:tcPr>
            <w:tcW w:w="3618" w:type="dxa"/>
            <w:tcBorders>
              <w:top w:val="single" w:sz="4" w:space="0" w:color="4472C4"/>
              <w:left w:val="single" w:sz="4" w:space="0" w:color="4472C4"/>
              <w:bottom w:val="single" w:sz="4" w:space="0" w:color="4472C4"/>
              <w:right w:val="single" w:sz="4" w:space="0" w:color="4472C4"/>
            </w:tcBorders>
            <w:shd w:val="clear" w:color="auto" w:fill="BDD6EE"/>
            <w:tcMar>
              <w:top w:w="100" w:type="dxa"/>
              <w:left w:w="115" w:type="dxa"/>
              <w:bottom w:w="100" w:type="dxa"/>
              <w:right w:w="115" w:type="dxa"/>
            </w:tcMar>
            <w:hideMark/>
          </w:tcPr>
          <w:p w:rsidR="00AD19D6" w:rsidRDefault="00AD19D6">
            <w:pPr>
              <w:spacing w:after="0" w:line="360" w:lineRule="auto"/>
              <w:rPr>
                <w:rFonts w:ascii="Calibri" w:hAnsi="Calibri"/>
                <w:sz w:val="24"/>
              </w:rPr>
            </w:pPr>
            <w:r>
              <w:rPr>
                <w:rFonts w:eastAsia="Times New Roman" w:cs="Times New Roman"/>
                <w:b/>
                <w:i/>
              </w:rPr>
              <w:t xml:space="preserve">Exceptions </w:t>
            </w:r>
          </w:p>
        </w:tc>
        <w:tc>
          <w:tcPr>
            <w:tcW w:w="5940" w:type="dxa"/>
            <w:tcBorders>
              <w:top w:val="single" w:sz="4" w:space="0" w:color="4472C4"/>
              <w:left w:val="single" w:sz="4" w:space="0" w:color="4472C4"/>
              <w:bottom w:val="single" w:sz="4" w:space="0" w:color="4472C4"/>
              <w:right w:val="single" w:sz="4" w:space="0" w:color="4472C4"/>
            </w:tcBorders>
            <w:shd w:val="clear" w:color="auto" w:fill="BDD6EE"/>
            <w:tcMar>
              <w:top w:w="100" w:type="dxa"/>
              <w:left w:w="115" w:type="dxa"/>
              <w:bottom w:w="100" w:type="dxa"/>
              <w:right w:w="115" w:type="dxa"/>
            </w:tcMar>
            <w:hideMark/>
          </w:tcPr>
          <w:p w:rsidR="00AD19D6" w:rsidRDefault="00AD19D6" w:rsidP="00C91381">
            <w:pPr>
              <w:numPr>
                <w:ilvl w:val="0"/>
                <w:numId w:val="23"/>
              </w:numPr>
              <w:spacing w:after="0" w:line="360" w:lineRule="auto"/>
              <w:ind w:hanging="359"/>
              <w:contextualSpacing/>
              <w:jc w:val="left"/>
              <w:rPr>
                <w:rFonts w:ascii="Calibri" w:hAnsi="Calibri"/>
                <w:sz w:val="24"/>
              </w:rPr>
            </w:pPr>
            <w:r>
              <w:rPr>
                <w:rFonts w:eastAsia="Times New Roman" w:cs="Times New Roman"/>
              </w:rPr>
              <w:t>FIU panther email does not allow login</w:t>
            </w:r>
          </w:p>
          <w:p w:rsidR="00AD19D6" w:rsidRDefault="00AD19D6" w:rsidP="00C91381">
            <w:pPr>
              <w:numPr>
                <w:ilvl w:val="0"/>
                <w:numId w:val="23"/>
              </w:numPr>
              <w:spacing w:after="0" w:line="360" w:lineRule="auto"/>
              <w:ind w:hanging="359"/>
              <w:contextualSpacing/>
              <w:jc w:val="left"/>
              <w:rPr>
                <w:rFonts w:ascii="Calibri" w:hAnsi="Calibri"/>
                <w:sz w:val="24"/>
              </w:rPr>
            </w:pPr>
            <w:r>
              <w:rPr>
                <w:rFonts w:eastAsia="Times New Roman" w:cs="Times New Roman"/>
              </w:rPr>
              <w:t>User is not enrolled in Senior Project class</w:t>
            </w:r>
          </w:p>
        </w:tc>
      </w:tr>
    </w:tbl>
    <w:p w:rsidR="00AD19D6" w:rsidRDefault="00AD19D6" w:rsidP="00AD19D6">
      <w:pPr>
        <w:spacing w:after="0" w:line="360" w:lineRule="auto"/>
        <w:ind w:left="792"/>
        <w:rPr>
          <w:rFonts w:ascii="Calibri" w:hAnsi="Calibri"/>
        </w:rPr>
      </w:pPr>
    </w:p>
    <w:p w:rsidR="00AD19D6" w:rsidRDefault="00AD19D6" w:rsidP="00AD19D6">
      <w:pPr>
        <w:spacing w:after="0" w:line="360" w:lineRule="auto"/>
        <w:ind w:left="792"/>
      </w:pPr>
    </w:p>
    <w:tbl>
      <w:tblPr>
        <w:tblW w:w="9465" w:type="dxa"/>
        <w:tblInd w:w="105" w:type="dxa"/>
        <w:tblBorders>
          <w:top w:val="single" w:sz="4" w:space="0" w:color="4472C4"/>
          <w:left w:val="single" w:sz="4" w:space="0" w:color="4472C4"/>
          <w:bottom w:val="single" w:sz="4" w:space="0" w:color="4472C4"/>
          <w:right w:val="single" w:sz="4" w:space="0" w:color="4472C4"/>
          <w:insideH w:val="single" w:sz="4" w:space="0" w:color="4472C4"/>
          <w:insideV w:val="single" w:sz="4" w:space="0" w:color="4472C4"/>
        </w:tblBorders>
        <w:tblLayout w:type="fixed"/>
        <w:tblCellMar>
          <w:left w:w="10" w:type="dxa"/>
          <w:right w:w="10" w:type="dxa"/>
        </w:tblCellMar>
        <w:tblLook w:val="04A0" w:firstRow="1" w:lastRow="0" w:firstColumn="1" w:lastColumn="0" w:noHBand="0" w:noVBand="1"/>
      </w:tblPr>
      <w:tblGrid>
        <w:gridCol w:w="3617"/>
        <w:gridCol w:w="5848"/>
      </w:tblGrid>
      <w:tr w:rsidR="00AD19D6" w:rsidTr="00AD19D6">
        <w:tc>
          <w:tcPr>
            <w:tcW w:w="3618" w:type="dxa"/>
            <w:tcBorders>
              <w:top w:val="single" w:sz="4" w:space="0" w:color="4472C4"/>
              <w:left w:val="single" w:sz="4" w:space="0" w:color="4472C4"/>
              <w:bottom w:val="single" w:sz="4" w:space="0" w:color="4472C4"/>
              <w:right w:val="single" w:sz="4" w:space="0" w:color="4472C4"/>
            </w:tcBorders>
            <w:tcMar>
              <w:top w:w="100" w:type="dxa"/>
              <w:left w:w="115" w:type="dxa"/>
              <w:bottom w:w="100" w:type="dxa"/>
              <w:right w:w="115" w:type="dxa"/>
            </w:tcMar>
            <w:hideMark/>
          </w:tcPr>
          <w:p w:rsidR="00AD19D6" w:rsidRDefault="00AD19D6">
            <w:pPr>
              <w:spacing w:after="0" w:line="360" w:lineRule="auto"/>
              <w:rPr>
                <w:rFonts w:ascii="Calibri" w:hAnsi="Calibri"/>
                <w:sz w:val="24"/>
              </w:rPr>
            </w:pPr>
            <w:r>
              <w:rPr>
                <w:rFonts w:eastAsia="Times New Roman" w:cs="Times New Roman"/>
                <w:b/>
                <w:i/>
              </w:rPr>
              <w:t xml:space="preserve">Use Case Name </w:t>
            </w:r>
            <w:r>
              <w:rPr>
                <w:rFonts w:eastAsia="Times New Roman" w:cs="Times New Roman"/>
                <w:b/>
              </w:rPr>
              <w:t>(SPW2_102)</w:t>
            </w:r>
          </w:p>
        </w:tc>
        <w:tc>
          <w:tcPr>
            <w:tcW w:w="5850" w:type="dxa"/>
            <w:tcBorders>
              <w:top w:val="single" w:sz="4" w:space="0" w:color="4472C4"/>
              <w:left w:val="single" w:sz="4" w:space="0" w:color="4472C4"/>
              <w:bottom w:val="single" w:sz="4" w:space="0" w:color="4472C4"/>
              <w:right w:val="single" w:sz="4" w:space="0" w:color="4472C4"/>
            </w:tcBorders>
            <w:tcMar>
              <w:top w:w="100" w:type="dxa"/>
              <w:left w:w="115" w:type="dxa"/>
              <w:bottom w:w="100" w:type="dxa"/>
              <w:right w:w="115" w:type="dxa"/>
            </w:tcMar>
            <w:hideMark/>
          </w:tcPr>
          <w:p w:rsidR="00AD19D6" w:rsidRDefault="00AD19D6">
            <w:pPr>
              <w:spacing w:after="0" w:line="360" w:lineRule="auto"/>
              <w:rPr>
                <w:rFonts w:ascii="Calibri" w:hAnsi="Calibri"/>
                <w:sz w:val="24"/>
              </w:rPr>
            </w:pPr>
            <w:r>
              <w:rPr>
                <w:rFonts w:eastAsia="Times New Roman" w:cs="Times New Roman"/>
                <w:b/>
              </w:rPr>
              <w:t>SPW2 Guest Access</w:t>
            </w:r>
          </w:p>
        </w:tc>
      </w:tr>
      <w:tr w:rsidR="00AD19D6" w:rsidTr="00AD19D6">
        <w:tc>
          <w:tcPr>
            <w:tcW w:w="3618" w:type="dxa"/>
            <w:tcBorders>
              <w:top w:val="single" w:sz="4" w:space="0" w:color="4472C4"/>
              <w:left w:val="single" w:sz="4" w:space="0" w:color="4472C4"/>
              <w:bottom w:val="single" w:sz="4" w:space="0" w:color="4472C4"/>
              <w:right w:val="single" w:sz="4" w:space="0" w:color="4472C4"/>
            </w:tcBorders>
            <w:shd w:val="clear" w:color="auto" w:fill="BDD6EE"/>
            <w:tcMar>
              <w:top w:w="100" w:type="dxa"/>
              <w:left w:w="115" w:type="dxa"/>
              <w:bottom w:w="100" w:type="dxa"/>
              <w:right w:w="115" w:type="dxa"/>
            </w:tcMar>
            <w:hideMark/>
          </w:tcPr>
          <w:p w:rsidR="00AD19D6" w:rsidRDefault="00AD19D6">
            <w:pPr>
              <w:spacing w:after="0" w:line="360" w:lineRule="auto"/>
              <w:rPr>
                <w:rFonts w:ascii="Calibri" w:hAnsi="Calibri"/>
                <w:sz w:val="24"/>
              </w:rPr>
            </w:pPr>
            <w:r>
              <w:rPr>
                <w:rFonts w:eastAsia="Times New Roman" w:cs="Times New Roman"/>
                <w:b/>
                <w:i/>
              </w:rPr>
              <w:t>Participating Actor</w:t>
            </w:r>
          </w:p>
        </w:tc>
        <w:tc>
          <w:tcPr>
            <w:tcW w:w="5850" w:type="dxa"/>
            <w:tcBorders>
              <w:top w:val="single" w:sz="4" w:space="0" w:color="4472C4"/>
              <w:left w:val="single" w:sz="4" w:space="0" w:color="4472C4"/>
              <w:bottom w:val="single" w:sz="4" w:space="0" w:color="4472C4"/>
              <w:right w:val="single" w:sz="4" w:space="0" w:color="4472C4"/>
            </w:tcBorders>
            <w:shd w:val="clear" w:color="auto" w:fill="BDD6EE"/>
            <w:tcMar>
              <w:top w:w="100" w:type="dxa"/>
              <w:left w:w="115" w:type="dxa"/>
              <w:bottom w:w="100" w:type="dxa"/>
              <w:right w:w="115" w:type="dxa"/>
            </w:tcMar>
            <w:hideMark/>
          </w:tcPr>
          <w:p w:rsidR="00AD19D6" w:rsidRDefault="00AD19D6">
            <w:pPr>
              <w:spacing w:after="0" w:line="360" w:lineRule="auto"/>
              <w:rPr>
                <w:rFonts w:ascii="Calibri" w:hAnsi="Calibri"/>
                <w:sz w:val="24"/>
              </w:rPr>
            </w:pPr>
            <w:r>
              <w:rPr>
                <w:rFonts w:eastAsia="Times New Roman" w:cs="Times New Roman"/>
              </w:rPr>
              <w:t>Guest user</w:t>
            </w:r>
          </w:p>
        </w:tc>
      </w:tr>
      <w:tr w:rsidR="00AD19D6" w:rsidTr="00AD19D6">
        <w:tc>
          <w:tcPr>
            <w:tcW w:w="3618" w:type="dxa"/>
            <w:tcBorders>
              <w:top w:val="single" w:sz="4" w:space="0" w:color="4472C4"/>
              <w:left w:val="single" w:sz="4" w:space="0" w:color="4472C4"/>
              <w:bottom w:val="single" w:sz="4" w:space="0" w:color="4472C4"/>
              <w:right w:val="single" w:sz="4" w:space="0" w:color="4472C4"/>
            </w:tcBorders>
            <w:tcMar>
              <w:top w:w="100" w:type="dxa"/>
              <w:left w:w="115" w:type="dxa"/>
              <w:bottom w:w="100" w:type="dxa"/>
              <w:right w:w="115" w:type="dxa"/>
            </w:tcMar>
            <w:hideMark/>
          </w:tcPr>
          <w:p w:rsidR="00AD19D6" w:rsidRDefault="00AD19D6">
            <w:pPr>
              <w:spacing w:after="0" w:line="360" w:lineRule="auto"/>
              <w:rPr>
                <w:rFonts w:ascii="Calibri" w:hAnsi="Calibri"/>
                <w:sz w:val="24"/>
              </w:rPr>
            </w:pPr>
            <w:r>
              <w:rPr>
                <w:rFonts w:eastAsia="Times New Roman" w:cs="Times New Roman"/>
                <w:b/>
                <w:i/>
              </w:rPr>
              <w:t>Flow of Events</w:t>
            </w:r>
          </w:p>
        </w:tc>
        <w:tc>
          <w:tcPr>
            <w:tcW w:w="5850" w:type="dxa"/>
            <w:tcBorders>
              <w:top w:val="single" w:sz="4" w:space="0" w:color="4472C4"/>
              <w:left w:val="single" w:sz="4" w:space="0" w:color="4472C4"/>
              <w:bottom w:val="single" w:sz="4" w:space="0" w:color="4472C4"/>
              <w:right w:val="single" w:sz="4" w:space="0" w:color="4472C4"/>
            </w:tcBorders>
            <w:tcMar>
              <w:top w:w="100" w:type="dxa"/>
              <w:left w:w="115" w:type="dxa"/>
              <w:bottom w:w="100" w:type="dxa"/>
              <w:right w:w="115" w:type="dxa"/>
            </w:tcMar>
            <w:hideMark/>
          </w:tcPr>
          <w:p w:rsidR="00AD19D6" w:rsidRDefault="00AD19D6" w:rsidP="00C91381">
            <w:pPr>
              <w:numPr>
                <w:ilvl w:val="0"/>
                <w:numId w:val="24"/>
              </w:numPr>
              <w:spacing w:after="0" w:line="360" w:lineRule="auto"/>
              <w:ind w:hanging="359"/>
              <w:contextualSpacing/>
              <w:jc w:val="left"/>
              <w:rPr>
                <w:rFonts w:ascii="Calibri" w:eastAsia="Times New Roman" w:hAnsi="Calibri" w:cs="Times New Roman"/>
                <w:sz w:val="24"/>
              </w:rPr>
            </w:pPr>
            <w:r>
              <w:rPr>
                <w:rFonts w:eastAsia="Times New Roman" w:cs="Times New Roman"/>
              </w:rPr>
              <w:t>Guest clicks in Login as a Guest</w:t>
            </w:r>
          </w:p>
          <w:p w:rsidR="00AD19D6" w:rsidRDefault="00AD19D6" w:rsidP="00C91381">
            <w:pPr>
              <w:numPr>
                <w:ilvl w:val="0"/>
                <w:numId w:val="24"/>
              </w:numPr>
              <w:spacing w:after="0" w:line="360" w:lineRule="auto"/>
              <w:ind w:hanging="359"/>
              <w:contextualSpacing/>
              <w:jc w:val="left"/>
              <w:rPr>
                <w:rFonts w:ascii="Calibri" w:eastAsia="Times New Roman" w:hAnsi="Calibri" w:cs="Times New Roman"/>
                <w:sz w:val="24"/>
              </w:rPr>
            </w:pPr>
            <w:r>
              <w:rPr>
                <w:rFonts w:eastAsia="Times New Roman" w:cs="Times New Roman"/>
              </w:rPr>
              <w:t>Server redirects user to the Homepage</w:t>
            </w:r>
          </w:p>
        </w:tc>
      </w:tr>
      <w:tr w:rsidR="00AD19D6" w:rsidTr="00AD19D6">
        <w:tc>
          <w:tcPr>
            <w:tcW w:w="3618" w:type="dxa"/>
            <w:tcBorders>
              <w:top w:val="single" w:sz="4" w:space="0" w:color="4472C4"/>
              <w:left w:val="single" w:sz="4" w:space="0" w:color="4472C4"/>
              <w:bottom w:val="single" w:sz="4" w:space="0" w:color="4472C4"/>
              <w:right w:val="single" w:sz="4" w:space="0" w:color="4472C4"/>
            </w:tcBorders>
            <w:shd w:val="clear" w:color="auto" w:fill="BDD6EE"/>
            <w:tcMar>
              <w:top w:w="100" w:type="dxa"/>
              <w:left w:w="115" w:type="dxa"/>
              <w:bottom w:w="100" w:type="dxa"/>
              <w:right w:w="115" w:type="dxa"/>
            </w:tcMar>
            <w:hideMark/>
          </w:tcPr>
          <w:p w:rsidR="00AD19D6" w:rsidRDefault="00AD19D6">
            <w:pPr>
              <w:spacing w:after="0" w:line="360" w:lineRule="auto"/>
              <w:rPr>
                <w:rFonts w:ascii="Calibri" w:hAnsi="Calibri"/>
                <w:sz w:val="24"/>
              </w:rPr>
            </w:pPr>
            <w:r>
              <w:rPr>
                <w:rFonts w:eastAsia="Times New Roman" w:cs="Times New Roman"/>
                <w:b/>
                <w:i/>
              </w:rPr>
              <w:t>Entry Conditions</w:t>
            </w:r>
          </w:p>
        </w:tc>
        <w:tc>
          <w:tcPr>
            <w:tcW w:w="5850" w:type="dxa"/>
            <w:tcBorders>
              <w:top w:val="single" w:sz="4" w:space="0" w:color="4472C4"/>
              <w:left w:val="single" w:sz="4" w:space="0" w:color="4472C4"/>
              <w:bottom w:val="single" w:sz="4" w:space="0" w:color="4472C4"/>
              <w:right w:val="single" w:sz="4" w:space="0" w:color="4472C4"/>
            </w:tcBorders>
            <w:shd w:val="clear" w:color="auto" w:fill="BDD6EE"/>
            <w:tcMar>
              <w:top w:w="100" w:type="dxa"/>
              <w:left w:w="115" w:type="dxa"/>
              <w:bottom w:w="100" w:type="dxa"/>
              <w:right w:w="115" w:type="dxa"/>
            </w:tcMar>
            <w:hideMark/>
          </w:tcPr>
          <w:p w:rsidR="00AD19D6" w:rsidRDefault="00AD19D6" w:rsidP="00C91381">
            <w:pPr>
              <w:numPr>
                <w:ilvl w:val="0"/>
                <w:numId w:val="23"/>
              </w:numPr>
              <w:spacing w:after="0" w:line="360" w:lineRule="auto"/>
              <w:ind w:hanging="359"/>
              <w:contextualSpacing/>
              <w:jc w:val="left"/>
              <w:rPr>
                <w:rFonts w:ascii="Calibri" w:hAnsi="Calibri"/>
                <w:sz w:val="24"/>
              </w:rPr>
            </w:pPr>
            <w:r>
              <w:rPr>
                <w:rFonts w:eastAsia="Times New Roman" w:cs="Times New Roman"/>
              </w:rPr>
              <w:t>User is in Login page</w:t>
            </w:r>
          </w:p>
        </w:tc>
      </w:tr>
      <w:tr w:rsidR="00AD19D6" w:rsidTr="00AD19D6">
        <w:tc>
          <w:tcPr>
            <w:tcW w:w="3618" w:type="dxa"/>
            <w:tcBorders>
              <w:top w:val="single" w:sz="4" w:space="0" w:color="4472C4"/>
              <w:left w:val="single" w:sz="4" w:space="0" w:color="4472C4"/>
              <w:bottom w:val="single" w:sz="4" w:space="0" w:color="4472C4"/>
              <w:right w:val="single" w:sz="4" w:space="0" w:color="4472C4"/>
            </w:tcBorders>
            <w:tcMar>
              <w:top w:w="100" w:type="dxa"/>
              <w:left w:w="115" w:type="dxa"/>
              <w:bottom w:w="100" w:type="dxa"/>
              <w:right w:w="115" w:type="dxa"/>
            </w:tcMar>
            <w:hideMark/>
          </w:tcPr>
          <w:p w:rsidR="00AD19D6" w:rsidRDefault="00AD19D6">
            <w:pPr>
              <w:spacing w:after="0" w:line="360" w:lineRule="auto"/>
              <w:rPr>
                <w:rFonts w:ascii="Calibri" w:hAnsi="Calibri"/>
                <w:sz w:val="24"/>
              </w:rPr>
            </w:pPr>
            <w:r>
              <w:rPr>
                <w:rFonts w:eastAsia="Times New Roman" w:cs="Times New Roman"/>
                <w:b/>
                <w:i/>
              </w:rPr>
              <w:t>Exit Conditions</w:t>
            </w:r>
          </w:p>
        </w:tc>
        <w:tc>
          <w:tcPr>
            <w:tcW w:w="5850" w:type="dxa"/>
            <w:tcBorders>
              <w:top w:val="single" w:sz="4" w:space="0" w:color="4472C4"/>
              <w:left w:val="single" w:sz="4" w:space="0" w:color="4472C4"/>
              <w:bottom w:val="single" w:sz="4" w:space="0" w:color="4472C4"/>
              <w:right w:val="single" w:sz="4" w:space="0" w:color="4472C4"/>
            </w:tcBorders>
            <w:tcMar>
              <w:top w:w="100" w:type="dxa"/>
              <w:left w:w="115" w:type="dxa"/>
              <w:bottom w:w="100" w:type="dxa"/>
              <w:right w:w="115" w:type="dxa"/>
            </w:tcMar>
            <w:hideMark/>
          </w:tcPr>
          <w:p w:rsidR="00AD19D6" w:rsidRDefault="00AD19D6" w:rsidP="00C91381">
            <w:pPr>
              <w:numPr>
                <w:ilvl w:val="0"/>
                <w:numId w:val="23"/>
              </w:numPr>
              <w:spacing w:after="0" w:line="360" w:lineRule="auto"/>
              <w:ind w:hanging="359"/>
              <w:contextualSpacing/>
              <w:jc w:val="left"/>
              <w:rPr>
                <w:rFonts w:ascii="Calibri" w:hAnsi="Calibri"/>
                <w:sz w:val="24"/>
              </w:rPr>
            </w:pPr>
            <w:r>
              <w:rPr>
                <w:rFonts w:eastAsia="Times New Roman" w:cs="Times New Roman"/>
              </w:rPr>
              <w:t>User access  successfully to the website as a guest</w:t>
            </w:r>
          </w:p>
        </w:tc>
      </w:tr>
    </w:tbl>
    <w:p w:rsidR="00AD19D6" w:rsidRDefault="00AD19D6" w:rsidP="00AD19D6">
      <w:pPr>
        <w:spacing w:after="0" w:line="360" w:lineRule="auto"/>
        <w:ind w:left="792"/>
        <w:rPr>
          <w:rFonts w:ascii="Calibri" w:hAnsi="Calibri"/>
        </w:rPr>
      </w:pPr>
    </w:p>
    <w:p w:rsidR="00AD19D6" w:rsidRDefault="00AD19D6" w:rsidP="00AD19D6">
      <w:pPr>
        <w:spacing w:after="0" w:line="360" w:lineRule="auto"/>
        <w:ind w:left="792"/>
      </w:pPr>
    </w:p>
    <w:tbl>
      <w:tblPr>
        <w:tblW w:w="9465" w:type="dxa"/>
        <w:tblInd w:w="105" w:type="dxa"/>
        <w:tblBorders>
          <w:top w:val="single" w:sz="4" w:space="0" w:color="4472C4"/>
          <w:left w:val="single" w:sz="4" w:space="0" w:color="4472C4"/>
          <w:bottom w:val="single" w:sz="4" w:space="0" w:color="4472C4"/>
          <w:right w:val="single" w:sz="4" w:space="0" w:color="4472C4"/>
          <w:insideH w:val="single" w:sz="4" w:space="0" w:color="4472C4"/>
          <w:insideV w:val="single" w:sz="4" w:space="0" w:color="4472C4"/>
        </w:tblBorders>
        <w:tblLayout w:type="fixed"/>
        <w:tblCellMar>
          <w:left w:w="10" w:type="dxa"/>
          <w:right w:w="10" w:type="dxa"/>
        </w:tblCellMar>
        <w:tblLook w:val="04A0" w:firstRow="1" w:lastRow="0" w:firstColumn="1" w:lastColumn="0" w:noHBand="0" w:noVBand="1"/>
      </w:tblPr>
      <w:tblGrid>
        <w:gridCol w:w="3617"/>
        <w:gridCol w:w="5848"/>
      </w:tblGrid>
      <w:tr w:rsidR="00AD19D6" w:rsidTr="00AD19D6">
        <w:trPr>
          <w:trHeight w:val="280"/>
        </w:trPr>
        <w:tc>
          <w:tcPr>
            <w:tcW w:w="3618" w:type="dxa"/>
            <w:tcBorders>
              <w:top w:val="single" w:sz="4" w:space="0" w:color="4472C4"/>
              <w:left w:val="single" w:sz="4" w:space="0" w:color="4472C4"/>
              <w:bottom w:val="single" w:sz="4" w:space="0" w:color="4472C4"/>
              <w:right w:val="single" w:sz="4" w:space="0" w:color="4472C4"/>
            </w:tcBorders>
            <w:tcMar>
              <w:top w:w="100" w:type="dxa"/>
              <w:left w:w="115" w:type="dxa"/>
              <w:bottom w:w="100" w:type="dxa"/>
              <w:right w:w="115" w:type="dxa"/>
            </w:tcMar>
            <w:hideMark/>
          </w:tcPr>
          <w:p w:rsidR="00AD19D6" w:rsidRDefault="00AD19D6">
            <w:pPr>
              <w:spacing w:after="0" w:line="360" w:lineRule="auto"/>
              <w:rPr>
                <w:rFonts w:ascii="Calibri" w:hAnsi="Calibri"/>
                <w:sz w:val="24"/>
              </w:rPr>
            </w:pPr>
            <w:r>
              <w:rPr>
                <w:rFonts w:eastAsia="Times New Roman" w:cs="Times New Roman"/>
                <w:b/>
                <w:i/>
              </w:rPr>
              <w:t>Use Case Name</w:t>
            </w:r>
            <w:r>
              <w:rPr>
                <w:rFonts w:eastAsia="Times New Roman" w:cs="Times New Roman"/>
                <w:b/>
              </w:rPr>
              <w:t xml:space="preserve"> (SPW2_103)</w:t>
            </w:r>
          </w:p>
        </w:tc>
        <w:tc>
          <w:tcPr>
            <w:tcW w:w="5850" w:type="dxa"/>
            <w:tcBorders>
              <w:top w:val="single" w:sz="4" w:space="0" w:color="4472C4"/>
              <w:left w:val="single" w:sz="4" w:space="0" w:color="4472C4"/>
              <w:bottom w:val="single" w:sz="4" w:space="0" w:color="4472C4"/>
              <w:right w:val="single" w:sz="4" w:space="0" w:color="4472C4"/>
            </w:tcBorders>
            <w:tcMar>
              <w:top w:w="100" w:type="dxa"/>
              <w:left w:w="115" w:type="dxa"/>
              <w:bottom w:w="100" w:type="dxa"/>
              <w:right w:w="115" w:type="dxa"/>
            </w:tcMar>
            <w:hideMark/>
          </w:tcPr>
          <w:p w:rsidR="00AD19D6" w:rsidRDefault="00AD19D6">
            <w:pPr>
              <w:spacing w:after="0" w:line="360" w:lineRule="auto"/>
              <w:rPr>
                <w:rFonts w:ascii="Calibri" w:hAnsi="Calibri"/>
                <w:sz w:val="24"/>
              </w:rPr>
            </w:pPr>
            <w:r>
              <w:rPr>
                <w:rFonts w:eastAsia="Times New Roman" w:cs="Times New Roman"/>
                <w:b/>
              </w:rPr>
              <w:t>SPW2 Professor Login</w:t>
            </w:r>
          </w:p>
        </w:tc>
      </w:tr>
      <w:tr w:rsidR="00AD19D6" w:rsidTr="00AD19D6">
        <w:tc>
          <w:tcPr>
            <w:tcW w:w="3618" w:type="dxa"/>
            <w:tcBorders>
              <w:top w:val="single" w:sz="4" w:space="0" w:color="4472C4"/>
              <w:left w:val="single" w:sz="4" w:space="0" w:color="4472C4"/>
              <w:bottom w:val="single" w:sz="4" w:space="0" w:color="4472C4"/>
              <w:right w:val="single" w:sz="4" w:space="0" w:color="4472C4"/>
            </w:tcBorders>
            <w:shd w:val="clear" w:color="auto" w:fill="BDD6EE"/>
            <w:tcMar>
              <w:top w:w="100" w:type="dxa"/>
              <w:left w:w="115" w:type="dxa"/>
              <w:bottom w:w="100" w:type="dxa"/>
              <w:right w:w="115" w:type="dxa"/>
            </w:tcMar>
            <w:hideMark/>
          </w:tcPr>
          <w:p w:rsidR="00AD19D6" w:rsidRDefault="00AD19D6">
            <w:pPr>
              <w:spacing w:after="0" w:line="360" w:lineRule="auto"/>
              <w:rPr>
                <w:rFonts w:ascii="Calibri" w:hAnsi="Calibri"/>
                <w:sz w:val="24"/>
              </w:rPr>
            </w:pPr>
            <w:r>
              <w:rPr>
                <w:rFonts w:eastAsia="Times New Roman" w:cs="Times New Roman"/>
                <w:b/>
                <w:i/>
              </w:rPr>
              <w:t>Related Use Cases</w:t>
            </w:r>
          </w:p>
        </w:tc>
        <w:tc>
          <w:tcPr>
            <w:tcW w:w="5850" w:type="dxa"/>
            <w:tcBorders>
              <w:top w:val="single" w:sz="4" w:space="0" w:color="4472C4"/>
              <w:left w:val="single" w:sz="4" w:space="0" w:color="4472C4"/>
              <w:bottom w:val="single" w:sz="4" w:space="0" w:color="4472C4"/>
              <w:right w:val="single" w:sz="4" w:space="0" w:color="4472C4"/>
            </w:tcBorders>
            <w:shd w:val="clear" w:color="auto" w:fill="BDD6EE"/>
            <w:tcMar>
              <w:top w:w="100" w:type="dxa"/>
              <w:left w:w="115" w:type="dxa"/>
              <w:bottom w:w="100" w:type="dxa"/>
              <w:right w:w="115" w:type="dxa"/>
            </w:tcMar>
            <w:hideMark/>
          </w:tcPr>
          <w:p w:rsidR="00AD19D6" w:rsidRDefault="00AD19D6" w:rsidP="00C91381">
            <w:pPr>
              <w:numPr>
                <w:ilvl w:val="0"/>
                <w:numId w:val="21"/>
              </w:numPr>
              <w:spacing w:after="0" w:line="360" w:lineRule="auto"/>
              <w:ind w:hanging="359"/>
              <w:contextualSpacing/>
              <w:rPr>
                <w:rFonts w:ascii="Calibri" w:hAnsi="Calibri"/>
                <w:sz w:val="24"/>
              </w:rPr>
            </w:pPr>
            <w:r>
              <w:rPr>
                <w:rFonts w:eastAsia="Times New Roman" w:cs="Times New Roman"/>
              </w:rPr>
              <w:t xml:space="preserve">Password encryption/decryption (SPW2_110)                    </w:t>
            </w:r>
          </w:p>
        </w:tc>
      </w:tr>
      <w:tr w:rsidR="00AD19D6" w:rsidTr="00AD19D6">
        <w:tc>
          <w:tcPr>
            <w:tcW w:w="3618" w:type="dxa"/>
            <w:tcBorders>
              <w:top w:val="single" w:sz="4" w:space="0" w:color="4472C4"/>
              <w:left w:val="single" w:sz="4" w:space="0" w:color="4472C4"/>
              <w:bottom w:val="single" w:sz="4" w:space="0" w:color="4472C4"/>
              <w:right w:val="single" w:sz="4" w:space="0" w:color="4472C4"/>
            </w:tcBorders>
            <w:shd w:val="clear" w:color="auto" w:fill="FFFFFF"/>
            <w:tcMar>
              <w:top w:w="100" w:type="dxa"/>
              <w:left w:w="115" w:type="dxa"/>
              <w:bottom w:w="100" w:type="dxa"/>
              <w:right w:w="115" w:type="dxa"/>
            </w:tcMar>
            <w:hideMark/>
          </w:tcPr>
          <w:p w:rsidR="00AD19D6" w:rsidRDefault="00AD19D6">
            <w:pPr>
              <w:spacing w:after="0" w:line="360" w:lineRule="auto"/>
              <w:rPr>
                <w:rFonts w:ascii="Calibri" w:hAnsi="Calibri"/>
                <w:sz w:val="24"/>
              </w:rPr>
            </w:pPr>
            <w:r>
              <w:rPr>
                <w:rFonts w:eastAsia="Times New Roman" w:cs="Times New Roman"/>
                <w:b/>
                <w:i/>
              </w:rPr>
              <w:t>Participating Actor</w:t>
            </w:r>
          </w:p>
        </w:tc>
        <w:tc>
          <w:tcPr>
            <w:tcW w:w="5850" w:type="dxa"/>
            <w:tcBorders>
              <w:top w:val="single" w:sz="4" w:space="0" w:color="4472C4"/>
              <w:left w:val="single" w:sz="4" w:space="0" w:color="4472C4"/>
              <w:bottom w:val="single" w:sz="4" w:space="0" w:color="4472C4"/>
              <w:right w:val="single" w:sz="4" w:space="0" w:color="4472C4"/>
            </w:tcBorders>
            <w:shd w:val="clear" w:color="auto" w:fill="FFFFFF"/>
            <w:tcMar>
              <w:top w:w="100" w:type="dxa"/>
              <w:left w:w="115" w:type="dxa"/>
              <w:bottom w:w="100" w:type="dxa"/>
              <w:right w:w="115" w:type="dxa"/>
            </w:tcMar>
            <w:hideMark/>
          </w:tcPr>
          <w:p w:rsidR="00AD19D6" w:rsidRDefault="00AD19D6">
            <w:pPr>
              <w:spacing w:after="0" w:line="360" w:lineRule="auto"/>
              <w:rPr>
                <w:rFonts w:ascii="Calibri" w:hAnsi="Calibri"/>
                <w:sz w:val="24"/>
              </w:rPr>
            </w:pPr>
            <w:r>
              <w:rPr>
                <w:rFonts w:eastAsia="Times New Roman" w:cs="Times New Roman"/>
              </w:rPr>
              <w:t xml:space="preserve"> Professor user</w:t>
            </w:r>
          </w:p>
        </w:tc>
      </w:tr>
      <w:tr w:rsidR="00AD19D6" w:rsidTr="00AD19D6">
        <w:tc>
          <w:tcPr>
            <w:tcW w:w="3618" w:type="dxa"/>
            <w:tcBorders>
              <w:top w:val="single" w:sz="4" w:space="0" w:color="4472C4"/>
              <w:left w:val="single" w:sz="4" w:space="0" w:color="4472C4"/>
              <w:bottom w:val="single" w:sz="4" w:space="0" w:color="4472C4"/>
              <w:right w:val="single" w:sz="4" w:space="0" w:color="4472C4"/>
            </w:tcBorders>
            <w:shd w:val="clear" w:color="auto" w:fill="BDD6EE"/>
            <w:tcMar>
              <w:top w:w="100" w:type="dxa"/>
              <w:left w:w="115" w:type="dxa"/>
              <w:bottom w:w="100" w:type="dxa"/>
              <w:right w:w="115" w:type="dxa"/>
            </w:tcMar>
            <w:hideMark/>
          </w:tcPr>
          <w:p w:rsidR="00AD19D6" w:rsidRDefault="00AD19D6">
            <w:pPr>
              <w:spacing w:after="0" w:line="360" w:lineRule="auto"/>
              <w:rPr>
                <w:rFonts w:ascii="Calibri" w:hAnsi="Calibri"/>
                <w:sz w:val="24"/>
              </w:rPr>
            </w:pPr>
            <w:r>
              <w:rPr>
                <w:rFonts w:eastAsia="Times New Roman" w:cs="Times New Roman"/>
                <w:b/>
                <w:i/>
              </w:rPr>
              <w:t>Flow of Events</w:t>
            </w:r>
          </w:p>
        </w:tc>
        <w:tc>
          <w:tcPr>
            <w:tcW w:w="5850" w:type="dxa"/>
            <w:tcBorders>
              <w:top w:val="single" w:sz="4" w:space="0" w:color="4472C4"/>
              <w:left w:val="single" w:sz="4" w:space="0" w:color="4472C4"/>
              <w:bottom w:val="single" w:sz="4" w:space="0" w:color="4472C4"/>
              <w:right w:val="single" w:sz="4" w:space="0" w:color="4472C4"/>
            </w:tcBorders>
            <w:shd w:val="clear" w:color="auto" w:fill="BDD6EE"/>
            <w:tcMar>
              <w:top w:w="100" w:type="dxa"/>
              <w:left w:w="115" w:type="dxa"/>
              <w:bottom w:w="100" w:type="dxa"/>
              <w:right w:w="115" w:type="dxa"/>
            </w:tcMar>
            <w:hideMark/>
          </w:tcPr>
          <w:p w:rsidR="00AD19D6" w:rsidRDefault="00AD19D6" w:rsidP="00C91381">
            <w:pPr>
              <w:numPr>
                <w:ilvl w:val="0"/>
                <w:numId w:val="25"/>
              </w:numPr>
              <w:spacing w:after="0" w:line="360" w:lineRule="auto"/>
              <w:ind w:hanging="359"/>
              <w:contextualSpacing/>
              <w:jc w:val="left"/>
              <w:rPr>
                <w:rFonts w:ascii="Calibri" w:eastAsia="Times New Roman" w:hAnsi="Calibri" w:cs="Times New Roman"/>
                <w:sz w:val="24"/>
              </w:rPr>
            </w:pPr>
            <w:r>
              <w:rPr>
                <w:rFonts w:eastAsia="Times New Roman" w:cs="Times New Roman"/>
              </w:rPr>
              <w:t>User enters his credentials and submit</w:t>
            </w:r>
          </w:p>
          <w:p w:rsidR="00AD19D6" w:rsidRDefault="00AD19D6" w:rsidP="00C91381">
            <w:pPr>
              <w:numPr>
                <w:ilvl w:val="0"/>
                <w:numId w:val="25"/>
              </w:numPr>
              <w:spacing w:after="0" w:line="360" w:lineRule="auto"/>
              <w:ind w:hanging="359"/>
              <w:contextualSpacing/>
              <w:jc w:val="left"/>
              <w:rPr>
                <w:rFonts w:eastAsia="Times New Roman" w:cs="Times New Roman"/>
              </w:rPr>
            </w:pPr>
            <w:r>
              <w:rPr>
                <w:rFonts w:eastAsia="Times New Roman" w:cs="Times New Roman"/>
              </w:rPr>
              <w:t>Client/Server  validation of provided information</w:t>
            </w:r>
          </w:p>
          <w:p w:rsidR="00AD19D6" w:rsidRDefault="00AD19D6" w:rsidP="00C91381">
            <w:pPr>
              <w:numPr>
                <w:ilvl w:val="0"/>
                <w:numId w:val="25"/>
              </w:numPr>
              <w:spacing w:after="0" w:line="360" w:lineRule="auto"/>
              <w:ind w:hanging="359"/>
              <w:contextualSpacing/>
              <w:jc w:val="left"/>
              <w:rPr>
                <w:rFonts w:eastAsia="Times New Roman" w:cs="Times New Roman"/>
              </w:rPr>
            </w:pPr>
            <w:r>
              <w:rPr>
                <w:rFonts w:eastAsia="Times New Roman" w:cs="Times New Roman"/>
              </w:rPr>
              <w:t>Server queries the Database to validate credentials</w:t>
            </w:r>
          </w:p>
          <w:p w:rsidR="00AD19D6" w:rsidRDefault="00AD19D6" w:rsidP="00C91381">
            <w:pPr>
              <w:numPr>
                <w:ilvl w:val="0"/>
                <w:numId w:val="25"/>
              </w:numPr>
              <w:spacing w:after="0" w:line="360" w:lineRule="auto"/>
              <w:ind w:hanging="359"/>
              <w:contextualSpacing/>
              <w:jc w:val="left"/>
              <w:rPr>
                <w:rFonts w:eastAsia="Times New Roman" w:cs="Times New Roman"/>
              </w:rPr>
            </w:pPr>
            <w:r>
              <w:rPr>
                <w:rFonts w:eastAsia="Times New Roman" w:cs="Times New Roman"/>
              </w:rPr>
              <w:t>Database responds to the query</w:t>
            </w:r>
          </w:p>
          <w:p w:rsidR="00AD19D6" w:rsidRDefault="00AD19D6" w:rsidP="00C91381">
            <w:pPr>
              <w:numPr>
                <w:ilvl w:val="0"/>
                <w:numId w:val="25"/>
              </w:numPr>
              <w:spacing w:after="0" w:line="360" w:lineRule="auto"/>
              <w:ind w:hanging="359"/>
              <w:contextualSpacing/>
              <w:jc w:val="left"/>
              <w:rPr>
                <w:rFonts w:ascii="Calibri" w:eastAsia="Times New Roman" w:hAnsi="Calibri" w:cs="Times New Roman"/>
                <w:sz w:val="24"/>
              </w:rPr>
            </w:pPr>
            <w:r>
              <w:rPr>
                <w:rFonts w:eastAsia="Times New Roman" w:cs="Times New Roman"/>
              </w:rPr>
              <w:t>Server redirects user to the Home Page</w:t>
            </w:r>
          </w:p>
        </w:tc>
      </w:tr>
      <w:tr w:rsidR="00AD19D6" w:rsidTr="00AD19D6">
        <w:tc>
          <w:tcPr>
            <w:tcW w:w="3618" w:type="dxa"/>
            <w:tcBorders>
              <w:top w:val="single" w:sz="4" w:space="0" w:color="4472C4"/>
              <w:left w:val="single" w:sz="4" w:space="0" w:color="4472C4"/>
              <w:bottom w:val="single" w:sz="4" w:space="0" w:color="4472C4"/>
              <w:right w:val="single" w:sz="4" w:space="0" w:color="4472C4"/>
            </w:tcBorders>
            <w:shd w:val="clear" w:color="auto" w:fill="FFFFFF"/>
            <w:tcMar>
              <w:top w:w="100" w:type="dxa"/>
              <w:left w:w="115" w:type="dxa"/>
              <w:bottom w:w="100" w:type="dxa"/>
              <w:right w:w="115" w:type="dxa"/>
            </w:tcMar>
            <w:hideMark/>
          </w:tcPr>
          <w:p w:rsidR="00AD19D6" w:rsidRDefault="00AD19D6">
            <w:pPr>
              <w:spacing w:after="0" w:line="360" w:lineRule="auto"/>
              <w:rPr>
                <w:rFonts w:ascii="Calibri" w:hAnsi="Calibri"/>
                <w:sz w:val="24"/>
              </w:rPr>
            </w:pPr>
            <w:r>
              <w:rPr>
                <w:rFonts w:eastAsia="Times New Roman" w:cs="Times New Roman"/>
                <w:b/>
                <w:i/>
              </w:rPr>
              <w:t>Entry Conditions</w:t>
            </w:r>
          </w:p>
        </w:tc>
        <w:tc>
          <w:tcPr>
            <w:tcW w:w="5850" w:type="dxa"/>
            <w:tcBorders>
              <w:top w:val="single" w:sz="4" w:space="0" w:color="4472C4"/>
              <w:left w:val="single" w:sz="4" w:space="0" w:color="4472C4"/>
              <w:bottom w:val="single" w:sz="4" w:space="0" w:color="4472C4"/>
              <w:right w:val="single" w:sz="4" w:space="0" w:color="4472C4"/>
            </w:tcBorders>
            <w:shd w:val="clear" w:color="auto" w:fill="FFFFFF"/>
            <w:tcMar>
              <w:top w:w="100" w:type="dxa"/>
              <w:left w:w="115" w:type="dxa"/>
              <w:bottom w:w="100" w:type="dxa"/>
              <w:right w:w="115" w:type="dxa"/>
            </w:tcMar>
            <w:hideMark/>
          </w:tcPr>
          <w:p w:rsidR="00AD19D6" w:rsidRDefault="00AD19D6" w:rsidP="00C91381">
            <w:pPr>
              <w:numPr>
                <w:ilvl w:val="0"/>
                <w:numId w:val="23"/>
              </w:numPr>
              <w:spacing w:after="0" w:line="360" w:lineRule="auto"/>
              <w:ind w:hanging="359"/>
              <w:contextualSpacing/>
              <w:jc w:val="left"/>
              <w:rPr>
                <w:rFonts w:ascii="Calibri" w:hAnsi="Calibri"/>
                <w:sz w:val="24"/>
              </w:rPr>
            </w:pPr>
            <w:r>
              <w:rPr>
                <w:rFonts w:eastAsia="Times New Roman" w:cs="Times New Roman"/>
              </w:rPr>
              <w:t>User is in Login page</w:t>
            </w:r>
          </w:p>
        </w:tc>
      </w:tr>
      <w:tr w:rsidR="00AD19D6" w:rsidTr="00AD19D6">
        <w:tc>
          <w:tcPr>
            <w:tcW w:w="3618" w:type="dxa"/>
            <w:tcBorders>
              <w:top w:val="single" w:sz="4" w:space="0" w:color="4472C4"/>
              <w:left w:val="single" w:sz="4" w:space="0" w:color="4472C4"/>
              <w:bottom w:val="single" w:sz="4" w:space="0" w:color="4472C4"/>
              <w:right w:val="single" w:sz="4" w:space="0" w:color="4472C4"/>
            </w:tcBorders>
            <w:shd w:val="clear" w:color="auto" w:fill="BDD6EE"/>
            <w:tcMar>
              <w:top w:w="100" w:type="dxa"/>
              <w:left w:w="115" w:type="dxa"/>
              <w:bottom w:w="100" w:type="dxa"/>
              <w:right w:w="115" w:type="dxa"/>
            </w:tcMar>
            <w:hideMark/>
          </w:tcPr>
          <w:p w:rsidR="00AD19D6" w:rsidRDefault="00AD19D6">
            <w:pPr>
              <w:spacing w:after="0" w:line="360" w:lineRule="auto"/>
              <w:rPr>
                <w:rFonts w:ascii="Calibri" w:hAnsi="Calibri"/>
                <w:sz w:val="24"/>
              </w:rPr>
            </w:pPr>
            <w:r>
              <w:rPr>
                <w:rFonts w:eastAsia="Times New Roman" w:cs="Times New Roman"/>
                <w:b/>
                <w:i/>
              </w:rPr>
              <w:lastRenderedPageBreak/>
              <w:t>Exit Conditions</w:t>
            </w:r>
          </w:p>
        </w:tc>
        <w:tc>
          <w:tcPr>
            <w:tcW w:w="5850" w:type="dxa"/>
            <w:tcBorders>
              <w:top w:val="single" w:sz="4" w:space="0" w:color="4472C4"/>
              <w:left w:val="single" w:sz="4" w:space="0" w:color="4472C4"/>
              <w:bottom w:val="single" w:sz="4" w:space="0" w:color="4472C4"/>
              <w:right w:val="single" w:sz="4" w:space="0" w:color="4472C4"/>
            </w:tcBorders>
            <w:shd w:val="clear" w:color="auto" w:fill="BDD6EE"/>
            <w:tcMar>
              <w:top w:w="100" w:type="dxa"/>
              <w:left w:w="115" w:type="dxa"/>
              <w:bottom w:w="100" w:type="dxa"/>
              <w:right w:w="115" w:type="dxa"/>
            </w:tcMar>
            <w:hideMark/>
          </w:tcPr>
          <w:p w:rsidR="00AD19D6" w:rsidRDefault="00AD19D6" w:rsidP="00C91381">
            <w:pPr>
              <w:numPr>
                <w:ilvl w:val="0"/>
                <w:numId w:val="23"/>
              </w:numPr>
              <w:spacing w:after="0" w:line="360" w:lineRule="auto"/>
              <w:ind w:hanging="359"/>
              <w:contextualSpacing/>
              <w:jc w:val="left"/>
              <w:rPr>
                <w:rFonts w:ascii="Calibri" w:hAnsi="Calibri"/>
                <w:sz w:val="24"/>
              </w:rPr>
            </w:pPr>
            <w:r>
              <w:rPr>
                <w:rFonts w:eastAsia="Times New Roman" w:cs="Times New Roman"/>
              </w:rPr>
              <w:t>User access  successfully to the website using his previous created profile</w:t>
            </w:r>
          </w:p>
        </w:tc>
      </w:tr>
      <w:tr w:rsidR="00AD19D6" w:rsidTr="00AD19D6">
        <w:tc>
          <w:tcPr>
            <w:tcW w:w="3618" w:type="dxa"/>
            <w:tcBorders>
              <w:top w:val="single" w:sz="4" w:space="0" w:color="4472C4"/>
              <w:left w:val="single" w:sz="4" w:space="0" w:color="4472C4"/>
              <w:bottom w:val="single" w:sz="4" w:space="0" w:color="4472C4"/>
              <w:right w:val="single" w:sz="4" w:space="0" w:color="4472C4"/>
            </w:tcBorders>
            <w:shd w:val="clear" w:color="auto" w:fill="FFFFFF"/>
            <w:tcMar>
              <w:top w:w="100" w:type="dxa"/>
              <w:left w:w="115" w:type="dxa"/>
              <w:bottom w:w="100" w:type="dxa"/>
              <w:right w:w="115" w:type="dxa"/>
            </w:tcMar>
            <w:hideMark/>
          </w:tcPr>
          <w:p w:rsidR="00AD19D6" w:rsidRDefault="00AD19D6">
            <w:pPr>
              <w:spacing w:after="0" w:line="360" w:lineRule="auto"/>
              <w:rPr>
                <w:rFonts w:ascii="Calibri" w:hAnsi="Calibri"/>
                <w:sz w:val="24"/>
              </w:rPr>
            </w:pPr>
            <w:r>
              <w:rPr>
                <w:rFonts w:eastAsia="Times New Roman" w:cs="Times New Roman"/>
                <w:b/>
                <w:i/>
              </w:rPr>
              <w:t xml:space="preserve">Exceptions </w:t>
            </w:r>
          </w:p>
        </w:tc>
        <w:tc>
          <w:tcPr>
            <w:tcW w:w="5850" w:type="dxa"/>
            <w:tcBorders>
              <w:top w:val="single" w:sz="4" w:space="0" w:color="4472C4"/>
              <w:left w:val="single" w:sz="4" w:space="0" w:color="4472C4"/>
              <w:bottom w:val="single" w:sz="4" w:space="0" w:color="4472C4"/>
              <w:right w:val="single" w:sz="4" w:space="0" w:color="4472C4"/>
            </w:tcBorders>
            <w:shd w:val="clear" w:color="auto" w:fill="FFFFFF"/>
            <w:tcMar>
              <w:top w:w="100" w:type="dxa"/>
              <w:left w:w="115" w:type="dxa"/>
              <w:bottom w:w="100" w:type="dxa"/>
              <w:right w:w="115" w:type="dxa"/>
            </w:tcMar>
            <w:hideMark/>
          </w:tcPr>
          <w:p w:rsidR="00AD19D6" w:rsidRDefault="00AD19D6" w:rsidP="00C91381">
            <w:pPr>
              <w:numPr>
                <w:ilvl w:val="0"/>
                <w:numId w:val="23"/>
              </w:numPr>
              <w:spacing w:after="0" w:line="360" w:lineRule="auto"/>
              <w:ind w:hanging="359"/>
              <w:contextualSpacing/>
              <w:jc w:val="left"/>
              <w:rPr>
                <w:rFonts w:ascii="Calibri" w:hAnsi="Calibri"/>
                <w:sz w:val="24"/>
              </w:rPr>
            </w:pPr>
            <w:r>
              <w:rPr>
                <w:rFonts w:eastAsia="Times New Roman" w:cs="Times New Roman"/>
              </w:rPr>
              <w:t>Missing username or password</w:t>
            </w:r>
          </w:p>
          <w:p w:rsidR="00AD19D6" w:rsidRDefault="00AD19D6" w:rsidP="00C91381">
            <w:pPr>
              <w:numPr>
                <w:ilvl w:val="0"/>
                <w:numId w:val="23"/>
              </w:numPr>
              <w:spacing w:after="0" w:line="360" w:lineRule="auto"/>
              <w:ind w:hanging="359"/>
              <w:contextualSpacing/>
              <w:jc w:val="left"/>
              <w:rPr>
                <w:rFonts w:ascii="Calibri" w:hAnsi="Calibri"/>
                <w:sz w:val="24"/>
              </w:rPr>
            </w:pPr>
            <w:r>
              <w:rPr>
                <w:rFonts w:eastAsia="Times New Roman" w:cs="Times New Roman"/>
              </w:rPr>
              <w:t>Invalid credentials</w:t>
            </w:r>
          </w:p>
        </w:tc>
      </w:tr>
    </w:tbl>
    <w:p w:rsidR="00AD19D6" w:rsidRDefault="00AD19D6" w:rsidP="00AD19D6">
      <w:pPr>
        <w:spacing w:after="0" w:line="360" w:lineRule="auto"/>
        <w:ind w:left="792"/>
        <w:rPr>
          <w:rFonts w:ascii="Calibri" w:hAnsi="Calibri"/>
        </w:rPr>
      </w:pPr>
    </w:p>
    <w:p w:rsidR="00AD19D6" w:rsidRDefault="00AD19D6" w:rsidP="00AD19D6">
      <w:pPr>
        <w:spacing w:after="0" w:line="360" w:lineRule="auto"/>
        <w:ind w:left="792"/>
      </w:pPr>
    </w:p>
    <w:tbl>
      <w:tblPr>
        <w:tblW w:w="9360" w:type="dxa"/>
        <w:tblInd w:w="105" w:type="dxa"/>
        <w:tblBorders>
          <w:top w:val="single" w:sz="4" w:space="0" w:color="4472C4"/>
          <w:left w:val="single" w:sz="4" w:space="0" w:color="4472C4"/>
          <w:bottom w:val="single" w:sz="4" w:space="0" w:color="4472C4"/>
          <w:right w:val="single" w:sz="4" w:space="0" w:color="4472C4"/>
          <w:insideH w:val="single" w:sz="4" w:space="0" w:color="4472C4"/>
          <w:insideV w:val="single" w:sz="4" w:space="0" w:color="4472C4"/>
        </w:tblBorders>
        <w:tblLayout w:type="fixed"/>
        <w:tblCellMar>
          <w:left w:w="10" w:type="dxa"/>
          <w:right w:w="10" w:type="dxa"/>
        </w:tblCellMar>
        <w:tblLook w:val="04A0" w:firstRow="1" w:lastRow="0" w:firstColumn="1" w:lastColumn="0" w:noHBand="0" w:noVBand="1"/>
      </w:tblPr>
      <w:tblGrid>
        <w:gridCol w:w="3580"/>
        <w:gridCol w:w="5780"/>
      </w:tblGrid>
      <w:tr w:rsidR="00AD19D6" w:rsidTr="00AD19D6">
        <w:tc>
          <w:tcPr>
            <w:tcW w:w="3580" w:type="dxa"/>
            <w:tcBorders>
              <w:top w:val="single" w:sz="4" w:space="0" w:color="4472C4"/>
              <w:left w:val="single" w:sz="4" w:space="0" w:color="4472C4"/>
              <w:bottom w:val="single" w:sz="4" w:space="0" w:color="4472C4"/>
              <w:right w:val="single" w:sz="4" w:space="0" w:color="4472C4"/>
            </w:tcBorders>
            <w:tcMar>
              <w:top w:w="100" w:type="dxa"/>
              <w:left w:w="115" w:type="dxa"/>
              <w:bottom w:w="100" w:type="dxa"/>
              <w:right w:w="115" w:type="dxa"/>
            </w:tcMar>
            <w:hideMark/>
          </w:tcPr>
          <w:p w:rsidR="00AD19D6" w:rsidRDefault="00AD19D6">
            <w:pPr>
              <w:spacing w:after="0" w:line="360" w:lineRule="auto"/>
              <w:rPr>
                <w:rFonts w:ascii="Calibri" w:hAnsi="Calibri"/>
                <w:sz w:val="24"/>
              </w:rPr>
            </w:pPr>
            <w:r>
              <w:rPr>
                <w:rFonts w:eastAsia="Times New Roman" w:cs="Times New Roman"/>
                <w:b/>
                <w:i/>
              </w:rPr>
              <w:t xml:space="preserve">Use Case Name </w:t>
            </w:r>
            <w:r>
              <w:rPr>
                <w:rFonts w:eastAsia="Times New Roman" w:cs="Times New Roman"/>
                <w:b/>
              </w:rPr>
              <w:t>(SPW2_104)</w:t>
            </w:r>
          </w:p>
        </w:tc>
        <w:tc>
          <w:tcPr>
            <w:tcW w:w="5780" w:type="dxa"/>
            <w:tcBorders>
              <w:top w:val="single" w:sz="4" w:space="0" w:color="4472C4"/>
              <w:left w:val="single" w:sz="4" w:space="0" w:color="4472C4"/>
              <w:bottom w:val="single" w:sz="4" w:space="0" w:color="4472C4"/>
              <w:right w:val="single" w:sz="4" w:space="0" w:color="4472C4"/>
            </w:tcBorders>
            <w:tcMar>
              <w:top w:w="100" w:type="dxa"/>
              <w:left w:w="115" w:type="dxa"/>
              <w:bottom w:w="100" w:type="dxa"/>
              <w:right w:w="115" w:type="dxa"/>
            </w:tcMar>
            <w:hideMark/>
          </w:tcPr>
          <w:p w:rsidR="00AD19D6" w:rsidRDefault="00AD19D6">
            <w:pPr>
              <w:spacing w:after="0" w:line="360" w:lineRule="auto"/>
              <w:rPr>
                <w:rFonts w:ascii="Calibri" w:hAnsi="Calibri"/>
                <w:sz w:val="24"/>
              </w:rPr>
            </w:pPr>
            <w:r>
              <w:rPr>
                <w:rFonts w:eastAsia="Times New Roman" w:cs="Times New Roman"/>
                <w:b/>
              </w:rPr>
              <w:t xml:space="preserve">SPW2 Log Out </w:t>
            </w:r>
          </w:p>
        </w:tc>
      </w:tr>
      <w:tr w:rsidR="00AD19D6" w:rsidTr="00AD19D6">
        <w:tc>
          <w:tcPr>
            <w:tcW w:w="3580" w:type="dxa"/>
            <w:tcBorders>
              <w:top w:val="single" w:sz="4" w:space="0" w:color="4472C4"/>
              <w:left w:val="single" w:sz="4" w:space="0" w:color="4472C4"/>
              <w:bottom w:val="single" w:sz="4" w:space="0" w:color="4472C4"/>
              <w:right w:val="single" w:sz="4" w:space="0" w:color="4472C4"/>
            </w:tcBorders>
            <w:shd w:val="clear" w:color="auto" w:fill="BDD6EE"/>
            <w:tcMar>
              <w:top w:w="100" w:type="dxa"/>
              <w:left w:w="115" w:type="dxa"/>
              <w:bottom w:w="100" w:type="dxa"/>
              <w:right w:w="115" w:type="dxa"/>
            </w:tcMar>
            <w:hideMark/>
          </w:tcPr>
          <w:p w:rsidR="00AD19D6" w:rsidRDefault="00AD19D6">
            <w:pPr>
              <w:spacing w:after="0" w:line="360" w:lineRule="auto"/>
              <w:rPr>
                <w:rFonts w:ascii="Calibri" w:hAnsi="Calibri"/>
                <w:sz w:val="24"/>
              </w:rPr>
            </w:pPr>
            <w:r>
              <w:rPr>
                <w:rFonts w:eastAsia="Times New Roman" w:cs="Times New Roman"/>
                <w:b/>
                <w:i/>
              </w:rPr>
              <w:t>Participating Actor</w:t>
            </w:r>
          </w:p>
        </w:tc>
        <w:tc>
          <w:tcPr>
            <w:tcW w:w="5780" w:type="dxa"/>
            <w:tcBorders>
              <w:top w:val="single" w:sz="4" w:space="0" w:color="4472C4"/>
              <w:left w:val="single" w:sz="4" w:space="0" w:color="4472C4"/>
              <w:bottom w:val="single" w:sz="4" w:space="0" w:color="4472C4"/>
              <w:right w:val="single" w:sz="4" w:space="0" w:color="4472C4"/>
            </w:tcBorders>
            <w:shd w:val="clear" w:color="auto" w:fill="BDD6EE"/>
            <w:tcMar>
              <w:top w:w="100" w:type="dxa"/>
              <w:left w:w="115" w:type="dxa"/>
              <w:bottom w:w="100" w:type="dxa"/>
              <w:right w:w="115" w:type="dxa"/>
            </w:tcMar>
            <w:hideMark/>
          </w:tcPr>
          <w:p w:rsidR="00AD19D6" w:rsidRDefault="00AD19D6">
            <w:pPr>
              <w:spacing w:after="0" w:line="360" w:lineRule="auto"/>
              <w:rPr>
                <w:rFonts w:ascii="Calibri" w:hAnsi="Calibri"/>
                <w:sz w:val="24"/>
              </w:rPr>
            </w:pPr>
            <w:r>
              <w:rPr>
                <w:rFonts w:eastAsia="Times New Roman" w:cs="Times New Roman"/>
              </w:rPr>
              <w:t>Student user , Professor user</w:t>
            </w:r>
          </w:p>
        </w:tc>
      </w:tr>
      <w:tr w:rsidR="00AD19D6" w:rsidTr="00AD19D6">
        <w:tc>
          <w:tcPr>
            <w:tcW w:w="3580" w:type="dxa"/>
            <w:tcBorders>
              <w:top w:val="single" w:sz="4" w:space="0" w:color="4472C4"/>
              <w:left w:val="single" w:sz="4" w:space="0" w:color="4472C4"/>
              <w:bottom w:val="single" w:sz="4" w:space="0" w:color="4472C4"/>
              <w:right w:val="single" w:sz="4" w:space="0" w:color="4472C4"/>
            </w:tcBorders>
            <w:tcMar>
              <w:top w:w="100" w:type="dxa"/>
              <w:left w:w="115" w:type="dxa"/>
              <w:bottom w:w="100" w:type="dxa"/>
              <w:right w:w="115" w:type="dxa"/>
            </w:tcMar>
            <w:hideMark/>
          </w:tcPr>
          <w:p w:rsidR="00AD19D6" w:rsidRDefault="00AD19D6">
            <w:pPr>
              <w:spacing w:after="0" w:line="360" w:lineRule="auto"/>
              <w:rPr>
                <w:rFonts w:ascii="Calibri" w:hAnsi="Calibri"/>
                <w:sz w:val="24"/>
              </w:rPr>
            </w:pPr>
            <w:r>
              <w:rPr>
                <w:rFonts w:eastAsia="Times New Roman" w:cs="Times New Roman"/>
                <w:b/>
                <w:i/>
              </w:rPr>
              <w:t>Flow of Events</w:t>
            </w:r>
          </w:p>
        </w:tc>
        <w:tc>
          <w:tcPr>
            <w:tcW w:w="5780" w:type="dxa"/>
            <w:tcBorders>
              <w:top w:val="single" w:sz="4" w:space="0" w:color="4472C4"/>
              <w:left w:val="single" w:sz="4" w:space="0" w:color="4472C4"/>
              <w:bottom w:val="single" w:sz="4" w:space="0" w:color="4472C4"/>
              <w:right w:val="single" w:sz="4" w:space="0" w:color="4472C4"/>
            </w:tcBorders>
            <w:tcMar>
              <w:top w:w="100" w:type="dxa"/>
              <w:left w:w="115" w:type="dxa"/>
              <w:bottom w:w="100" w:type="dxa"/>
              <w:right w:w="115" w:type="dxa"/>
            </w:tcMar>
            <w:hideMark/>
          </w:tcPr>
          <w:p w:rsidR="00AD19D6" w:rsidRDefault="00AD19D6">
            <w:pPr>
              <w:spacing w:after="0" w:line="360" w:lineRule="auto"/>
              <w:rPr>
                <w:rFonts w:ascii="Calibri" w:hAnsi="Calibri"/>
                <w:sz w:val="24"/>
              </w:rPr>
            </w:pPr>
            <w:r>
              <w:rPr>
                <w:rFonts w:eastAsia="Times New Roman" w:cs="Times New Roman"/>
              </w:rPr>
              <w:t xml:space="preserve">     1. User clicks in Logout button </w:t>
            </w:r>
          </w:p>
        </w:tc>
      </w:tr>
      <w:tr w:rsidR="00AD19D6" w:rsidTr="00AD19D6">
        <w:tc>
          <w:tcPr>
            <w:tcW w:w="3580" w:type="dxa"/>
            <w:tcBorders>
              <w:top w:val="single" w:sz="4" w:space="0" w:color="4472C4"/>
              <w:left w:val="single" w:sz="4" w:space="0" w:color="4472C4"/>
              <w:bottom w:val="single" w:sz="4" w:space="0" w:color="4472C4"/>
              <w:right w:val="single" w:sz="4" w:space="0" w:color="4472C4"/>
            </w:tcBorders>
            <w:shd w:val="clear" w:color="auto" w:fill="BDD6EE"/>
            <w:tcMar>
              <w:top w:w="100" w:type="dxa"/>
              <w:left w:w="115" w:type="dxa"/>
              <w:bottom w:w="100" w:type="dxa"/>
              <w:right w:w="115" w:type="dxa"/>
            </w:tcMar>
            <w:hideMark/>
          </w:tcPr>
          <w:p w:rsidR="00AD19D6" w:rsidRDefault="00AD19D6">
            <w:pPr>
              <w:spacing w:after="0" w:line="360" w:lineRule="auto"/>
              <w:rPr>
                <w:rFonts w:ascii="Calibri" w:hAnsi="Calibri"/>
                <w:sz w:val="24"/>
              </w:rPr>
            </w:pPr>
            <w:r>
              <w:rPr>
                <w:rFonts w:eastAsia="Times New Roman" w:cs="Times New Roman"/>
                <w:b/>
                <w:i/>
              </w:rPr>
              <w:t>Entry Conditions</w:t>
            </w:r>
          </w:p>
        </w:tc>
        <w:tc>
          <w:tcPr>
            <w:tcW w:w="5780" w:type="dxa"/>
            <w:tcBorders>
              <w:top w:val="single" w:sz="4" w:space="0" w:color="4472C4"/>
              <w:left w:val="single" w:sz="4" w:space="0" w:color="4472C4"/>
              <w:bottom w:val="single" w:sz="4" w:space="0" w:color="4472C4"/>
              <w:right w:val="single" w:sz="4" w:space="0" w:color="4472C4"/>
            </w:tcBorders>
            <w:shd w:val="clear" w:color="auto" w:fill="BDD6EE"/>
            <w:tcMar>
              <w:top w:w="100" w:type="dxa"/>
              <w:left w:w="115" w:type="dxa"/>
              <w:bottom w:w="100" w:type="dxa"/>
              <w:right w:w="115" w:type="dxa"/>
            </w:tcMar>
            <w:hideMark/>
          </w:tcPr>
          <w:p w:rsidR="00AD19D6" w:rsidRDefault="00AD19D6" w:rsidP="00C91381">
            <w:pPr>
              <w:numPr>
                <w:ilvl w:val="0"/>
                <w:numId w:val="23"/>
              </w:numPr>
              <w:spacing w:after="0" w:line="360" w:lineRule="auto"/>
              <w:ind w:hanging="359"/>
              <w:contextualSpacing/>
              <w:jc w:val="left"/>
              <w:rPr>
                <w:rFonts w:ascii="Calibri" w:hAnsi="Calibri"/>
                <w:sz w:val="24"/>
              </w:rPr>
            </w:pPr>
            <w:r>
              <w:rPr>
                <w:rFonts w:eastAsia="Times New Roman" w:cs="Times New Roman"/>
              </w:rPr>
              <w:t>User is logged into the system</w:t>
            </w:r>
          </w:p>
        </w:tc>
      </w:tr>
      <w:tr w:rsidR="00AD19D6" w:rsidTr="00AD19D6">
        <w:tc>
          <w:tcPr>
            <w:tcW w:w="3580" w:type="dxa"/>
            <w:tcBorders>
              <w:top w:val="single" w:sz="4" w:space="0" w:color="4472C4"/>
              <w:left w:val="single" w:sz="4" w:space="0" w:color="4472C4"/>
              <w:bottom w:val="single" w:sz="4" w:space="0" w:color="4472C4"/>
              <w:right w:val="single" w:sz="4" w:space="0" w:color="4472C4"/>
            </w:tcBorders>
            <w:tcMar>
              <w:top w:w="100" w:type="dxa"/>
              <w:left w:w="115" w:type="dxa"/>
              <w:bottom w:w="100" w:type="dxa"/>
              <w:right w:w="115" w:type="dxa"/>
            </w:tcMar>
            <w:hideMark/>
          </w:tcPr>
          <w:p w:rsidR="00AD19D6" w:rsidRDefault="00AD19D6">
            <w:pPr>
              <w:spacing w:after="0" w:line="360" w:lineRule="auto"/>
              <w:rPr>
                <w:rFonts w:ascii="Calibri" w:hAnsi="Calibri"/>
                <w:sz w:val="24"/>
              </w:rPr>
            </w:pPr>
            <w:r>
              <w:rPr>
                <w:rFonts w:eastAsia="Times New Roman" w:cs="Times New Roman"/>
                <w:b/>
                <w:i/>
              </w:rPr>
              <w:t>Exit Conditions</w:t>
            </w:r>
          </w:p>
        </w:tc>
        <w:tc>
          <w:tcPr>
            <w:tcW w:w="5780" w:type="dxa"/>
            <w:tcBorders>
              <w:top w:val="single" w:sz="4" w:space="0" w:color="4472C4"/>
              <w:left w:val="single" w:sz="4" w:space="0" w:color="4472C4"/>
              <w:bottom w:val="single" w:sz="4" w:space="0" w:color="4472C4"/>
              <w:right w:val="single" w:sz="4" w:space="0" w:color="4472C4"/>
            </w:tcBorders>
            <w:tcMar>
              <w:top w:w="100" w:type="dxa"/>
              <w:left w:w="115" w:type="dxa"/>
              <w:bottom w:w="100" w:type="dxa"/>
              <w:right w:w="115" w:type="dxa"/>
            </w:tcMar>
            <w:hideMark/>
          </w:tcPr>
          <w:p w:rsidR="00AD19D6" w:rsidRDefault="00AD19D6" w:rsidP="00C91381">
            <w:pPr>
              <w:numPr>
                <w:ilvl w:val="0"/>
                <w:numId w:val="23"/>
              </w:numPr>
              <w:spacing w:after="0" w:line="360" w:lineRule="auto"/>
              <w:ind w:hanging="359"/>
              <w:contextualSpacing/>
              <w:jc w:val="left"/>
              <w:rPr>
                <w:rFonts w:ascii="Calibri" w:eastAsia="Times New Roman" w:hAnsi="Calibri" w:cs="Times New Roman"/>
                <w:sz w:val="24"/>
              </w:rPr>
            </w:pPr>
            <w:r>
              <w:rPr>
                <w:rFonts w:eastAsia="Times New Roman" w:cs="Times New Roman"/>
              </w:rPr>
              <w:t>Server redirects user to the login page</w:t>
            </w:r>
          </w:p>
        </w:tc>
      </w:tr>
    </w:tbl>
    <w:p w:rsidR="00AD19D6" w:rsidRDefault="00AD19D6" w:rsidP="00AD19D6">
      <w:pPr>
        <w:spacing w:after="0" w:line="360" w:lineRule="auto"/>
        <w:ind w:left="792"/>
        <w:rPr>
          <w:rFonts w:ascii="Calibri" w:hAnsi="Calibri"/>
        </w:rPr>
      </w:pPr>
    </w:p>
    <w:p w:rsidR="00AD19D6" w:rsidRDefault="00AD19D6" w:rsidP="00AD19D6">
      <w:pPr>
        <w:spacing w:after="0" w:line="360" w:lineRule="auto"/>
        <w:ind w:left="792"/>
      </w:pPr>
    </w:p>
    <w:tbl>
      <w:tblPr>
        <w:tblW w:w="9360" w:type="dxa"/>
        <w:tblInd w:w="105" w:type="dxa"/>
        <w:tblBorders>
          <w:top w:val="single" w:sz="4" w:space="0" w:color="4472C4"/>
          <w:left w:val="single" w:sz="4" w:space="0" w:color="4472C4"/>
          <w:bottom w:val="single" w:sz="4" w:space="0" w:color="4472C4"/>
          <w:right w:val="single" w:sz="4" w:space="0" w:color="4472C4"/>
          <w:insideH w:val="single" w:sz="4" w:space="0" w:color="4472C4"/>
          <w:insideV w:val="single" w:sz="4" w:space="0" w:color="4472C4"/>
        </w:tblBorders>
        <w:tblLayout w:type="fixed"/>
        <w:tblCellMar>
          <w:left w:w="10" w:type="dxa"/>
          <w:right w:w="10" w:type="dxa"/>
        </w:tblCellMar>
        <w:tblLook w:val="04A0" w:firstRow="1" w:lastRow="0" w:firstColumn="1" w:lastColumn="0" w:noHBand="0" w:noVBand="1"/>
      </w:tblPr>
      <w:tblGrid>
        <w:gridCol w:w="3580"/>
        <w:gridCol w:w="5780"/>
      </w:tblGrid>
      <w:tr w:rsidR="00AD19D6" w:rsidTr="00AD19D6">
        <w:tc>
          <w:tcPr>
            <w:tcW w:w="3580" w:type="dxa"/>
            <w:tcBorders>
              <w:top w:val="single" w:sz="4" w:space="0" w:color="4472C4"/>
              <w:left w:val="single" w:sz="4" w:space="0" w:color="4472C4"/>
              <w:bottom w:val="single" w:sz="4" w:space="0" w:color="4472C4"/>
              <w:right w:val="single" w:sz="4" w:space="0" w:color="4472C4"/>
            </w:tcBorders>
            <w:tcMar>
              <w:top w:w="100" w:type="dxa"/>
              <w:left w:w="115" w:type="dxa"/>
              <w:bottom w:w="100" w:type="dxa"/>
              <w:right w:w="115" w:type="dxa"/>
            </w:tcMar>
            <w:hideMark/>
          </w:tcPr>
          <w:p w:rsidR="00AD19D6" w:rsidRDefault="00AD19D6">
            <w:pPr>
              <w:spacing w:after="0" w:line="360" w:lineRule="auto"/>
              <w:rPr>
                <w:rFonts w:ascii="Calibri" w:hAnsi="Calibri"/>
                <w:sz w:val="24"/>
              </w:rPr>
            </w:pPr>
            <w:r>
              <w:rPr>
                <w:rFonts w:eastAsia="Times New Roman" w:cs="Times New Roman"/>
                <w:b/>
                <w:i/>
              </w:rPr>
              <w:t xml:space="preserve">Use Case Name </w:t>
            </w:r>
            <w:r>
              <w:rPr>
                <w:rFonts w:eastAsia="Times New Roman" w:cs="Times New Roman"/>
                <w:b/>
              </w:rPr>
              <w:t>(SPW2_105)</w:t>
            </w:r>
          </w:p>
        </w:tc>
        <w:tc>
          <w:tcPr>
            <w:tcW w:w="5780" w:type="dxa"/>
            <w:tcBorders>
              <w:top w:val="single" w:sz="4" w:space="0" w:color="4472C4"/>
              <w:left w:val="single" w:sz="4" w:space="0" w:color="4472C4"/>
              <w:bottom w:val="single" w:sz="4" w:space="0" w:color="4472C4"/>
              <w:right w:val="single" w:sz="4" w:space="0" w:color="4472C4"/>
            </w:tcBorders>
            <w:tcMar>
              <w:top w:w="100" w:type="dxa"/>
              <w:left w:w="115" w:type="dxa"/>
              <w:bottom w:w="100" w:type="dxa"/>
              <w:right w:w="115" w:type="dxa"/>
            </w:tcMar>
            <w:hideMark/>
          </w:tcPr>
          <w:p w:rsidR="00AD19D6" w:rsidRDefault="00AD19D6">
            <w:pPr>
              <w:spacing w:after="0" w:line="360" w:lineRule="auto"/>
              <w:rPr>
                <w:rFonts w:ascii="Calibri" w:hAnsi="Calibri"/>
                <w:sz w:val="24"/>
              </w:rPr>
            </w:pPr>
            <w:r>
              <w:rPr>
                <w:rFonts w:eastAsia="Times New Roman" w:cs="Times New Roman"/>
                <w:b/>
              </w:rPr>
              <w:t xml:space="preserve">API Validation </w:t>
            </w:r>
          </w:p>
        </w:tc>
      </w:tr>
      <w:tr w:rsidR="00AD19D6" w:rsidTr="00AD19D6">
        <w:tc>
          <w:tcPr>
            <w:tcW w:w="3580" w:type="dxa"/>
            <w:tcBorders>
              <w:top w:val="single" w:sz="4" w:space="0" w:color="4472C4"/>
              <w:left w:val="single" w:sz="4" w:space="0" w:color="4472C4"/>
              <w:bottom w:val="single" w:sz="4" w:space="0" w:color="4472C4"/>
              <w:right w:val="single" w:sz="4" w:space="0" w:color="4472C4"/>
            </w:tcBorders>
            <w:shd w:val="clear" w:color="auto" w:fill="BDD6EE"/>
            <w:tcMar>
              <w:top w:w="100" w:type="dxa"/>
              <w:left w:w="115" w:type="dxa"/>
              <w:bottom w:w="100" w:type="dxa"/>
              <w:right w:w="115" w:type="dxa"/>
            </w:tcMar>
            <w:hideMark/>
          </w:tcPr>
          <w:p w:rsidR="00AD19D6" w:rsidRDefault="00AD19D6">
            <w:pPr>
              <w:spacing w:after="0" w:line="360" w:lineRule="auto"/>
              <w:rPr>
                <w:rFonts w:ascii="Calibri" w:hAnsi="Calibri"/>
                <w:sz w:val="24"/>
              </w:rPr>
            </w:pPr>
            <w:r>
              <w:rPr>
                <w:rFonts w:eastAsia="Times New Roman" w:cs="Times New Roman"/>
                <w:b/>
                <w:i/>
              </w:rPr>
              <w:t>Participating Actor</w:t>
            </w:r>
          </w:p>
        </w:tc>
        <w:tc>
          <w:tcPr>
            <w:tcW w:w="5780" w:type="dxa"/>
            <w:tcBorders>
              <w:top w:val="single" w:sz="4" w:space="0" w:color="4472C4"/>
              <w:left w:val="single" w:sz="4" w:space="0" w:color="4472C4"/>
              <w:bottom w:val="single" w:sz="4" w:space="0" w:color="4472C4"/>
              <w:right w:val="single" w:sz="4" w:space="0" w:color="4472C4"/>
            </w:tcBorders>
            <w:shd w:val="clear" w:color="auto" w:fill="BDD6EE"/>
            <w:tcMar>
              <w:top w:w="100" w:type="dxa"/>
              <w:left w:w="115" w:type="dxa"/>
              <w:bottom w:w="100" w:type="dxa"/>
              <w:right w:w="115" w:type="dxa"/>
            </w:tcMar>
            <w:hideMark/>
          </w:tcPr>
          <w:p w:rsidR="00AD19D6" w:rsidRDefault="00AD19D6">
            <w:pPr>
              <w:spacing w:after="0" w:line="360" w:lineRule="auto"/>
              <w:rPr>
                <w:rFonts w:ascii="Calibri" w:hAnsi="Calibri"/>
                <w:sz w:val="24"/>
              </w:rPr>
            </w:pPr>
            <w:r>
              <w:rPr>
                <w:rFonts w:eastAsia="Times New Roman" w:cs="Times New Roman"/>
              </w:rPr>
              <w:t>SPW , Virtual Job Fair external systems</w:t>
            </w:r>
          </w:p>
        </w:tc>
      </w:tr>
      <w:tr w:rsidR="00AD19D6" w:rsidTr="00AD19D6">
        <w:tc>
          <w:tcPr>
            <w:tcW w:w="3580" w:type="dxa"/>
            <w:tcBorders>
              <w:top w:val="single" w:sz="4" w:space="0" w:color="4472C4"/>
              <w:left w:val="single" w:sz="4" w:space="0" w:color="4472C4"/>
              <w:bottom w:val="single" w:sz="4" w:space="0" w:color="4472C4"/>
              <w:right w:val="single" w:sz="4" w:space="0" w:color="4472C4"/>
            </w:tcBorders>
            <w:tcMar>
              <w:top w:w="100" w:type="dxa"/>
              <w:left w:w="115" w:type="dxa"/>
              <w:bottom w:w="100" w:type="dxa"/>
              <w:right w:w="115" w:type="dxa"/>
            </w:tcMar>
            <w:hideMark/>
          </w:tcPr>
          <w:p w:rsidR="00AD19D6" w:rsidRDefault="00AD19D6">
            <w:pPr>
              <w:spacing w:after="0" w:line="360" w:lineRule="auto"/>
              <w:rPr>
                <w:rFonts w:ascii="Calibri" w:hAnsi="Calibri"/>
                <w:sz w:val="24"/>
              </w:rPr>
            </w:pPr>
            <w:r>
              <w:rPr>
                <w:rFonts w:eastAsia="Times New Roman" w:cs="Times New Roman"/>
                <w:b/>
                <w:i/>
              </w:rPr>
              <w:t>Flow of Events</w:t>
            </w:r>
          </w:p>
        </w:tc>
        <w:tc>
          <w:tcPr>
            <w:tcW w:w="5780" w:type="dxa"/>
            <w:tcBorders>
              <w:top w:val="single" w:sz="4" w:space="0" w:color="4472C4"/>
              <w:left w:val="single" w:sz="4" w:space="0" w:color="4472C4"/>
              <w:bottom w:val="single" w:sz="4" w:space="0" w:color="4472C4"/>
              <w:right w:val="single" w:sz="4" w:space="0" w:color="4472C4"/>
            </w:tcBorders>
            <w:tcMar>
              <w:top w:w="100" w:type="dxa"/>
              <w:left w:w="115" w:type="dxa"/>
              <w:bottom w:w="100" w:type="dxa"/>
              <w:right w:w="115" w:type="dxa"/>
            </w:tcMar>
            <w:hideMark/>
          </w:tcPr>
          <w:p w:rsidR="00AD19D6" w:rsidRDefault="00AD19D6">
            <w:pPr>
              <w:spacing w:after="0" w:line="360" w:lineRule="auto"/>
              <w:rPr>
                <w:rFonts w:ascii="Calibri" w:hAnsi="Calibri"/>
                <w:sz w:val="24"/>
              </w:rPr>
            </w:pPr>
            <w:r>
              <w:rPr>
                <w:rFonts w:eastAsia="Times New Roman" w:cs="Times New Roman"/>
              </w:rPr>
              <w:t xml:space="preserve">     1. The external systems makes a call to the API passing and email of a student and a token</w:t>
            </w:r>
          </w:p>
          <w:p w:rsidR="00AD19D6" w:rsidRDefault="00AD19D6">
            <w:pPr>
              <w:spacing w:after="0" w:line="360" w:lineRule="auto"/>
            </w:pPr>
            <w:r>
              <w:rPr>
                <w:rFonts w:eastAsia="Times New Roman" w:cs="Times New Roman"/>
              </w:rPr>
              <w:t xml:space="preserve">    2. The API validates the token</w:t>
            </w:r>
          </w:p>
          <w:p w:rsidR="00AD19D6" w:rsidRDefault="00AD19D6">
            <w:pPr>
              <w:spacing w:after="0" w:line="360" w:lineRule="auto"/>
            </w:pPr>
            <w:r>
              <w:rPr>
                <w:rFonts w:eastAsia="Times New Roman" w:cs="Times New Roman"/>
              </w:rPr>
              <w:t xml:space="preserve">    3. API validates if the student is on the file.</w:t>
            </w:r>
          </w:p>
          <w:p w:rsidR="00AD19D6" w:rsidRDefault="00AD19D6">
            <w:pPr>
              <w:spacing w:after="0" w:line="360" w:lineRule="auto"/>
              <w:rPr>
                <w:rFonts w:ascii="Calibri" w:hAnsi="Calibri"/>
                <w:sz w:val="24"/>
              </w:rPr>
            </w:pPr>
            <w:r>
              <w:rPr>
                <w:rFonts w:eastAsia="Times New Roman" w:cs="Times New Roman"/>
              </w:rPr>
              <w:t xml:space="preserve">    4. API returns a JSON string with the user info and a the  property “valid” = true .</w:t>
            </w:r>
          </w:p>
        </w:tc>
      </w:tr>
      <w:tr w:rsidR="00AD19D6" w:rsidTr="00AD19D6">
        <w:tc>
          <w:tcPr>
            <w:tcW w:w="3580" w:type="dxa"/>
            <w:tcBorders>
              <w:top w:val="single" w:sz="4" w:space="0" w:color="4472C4"/>
              <w:left w:val="single" w:sz="4" w:space="0" w:color="4472C4"/>
              <w:bottom w:val="single" w:sz="4" w:space="0" w:color="4472C4"/>
              <w:right w:val="single" w:sz="4" w:space="0" w:color="4472C4"/>
            </w:tcBorders>
            <w:tcMar>
              <w:top w:w="100" w:type="dxa"/>
              <w:left w:w="115" w:type="dxa"/>
              <w:bottom w:w="100" w:type="dxa"/>
              <w:right w:w="115" w:type="dxa"/>
            </w:tcMar>
            <w:hideMark/>
          </w:tcPr>
          <w:p w:rsidR="00AD19D6" w:rsidRDefault="00AD19D6">
            <w:pPr>
              <w:spacing w:after="0" w:line="360" w:lineRule="auto"/>
              <w:rPr>
                <w:rFonts w:ascii="Calibri" w:hAnsi="Calibri"/>
                <w:sz w:val="24"/>
              </w:rPr>
            </w:pPr>
            <w:r>
              <w:rPr>
                <w:rFonts w:eastAsia="Times New Roman" w:cs="Times New Roman"/>
                <w:b/>
                <w:i/>
              </w:rPr>
              <w:t>Alternate Flow of Events</w:t>
            </w:r>
          </w:p>
        </w:tc>
        <w:tc>
          <w:tcPr>
            <w:tcW w:w="5780" w:type="dxa"/>
            <w:tcBorders>
              <w:top w:val="single" w:sz="4" w:space="0" w:color="4472C4"/>
              <w:left w:val="single" w:sz="4" w:space="0" w:color="4472C4"/>
              <w:bottom w:val="single" w:sz="4" w:space="0" w:color="4472C4"/>
              <w:right w:val="single" w:sz="4" w:space="0" w:color="4472C4"/>
            </w:tcBorders>
            <w:tcMar>
              <w:top w:w="100" w:type="dxa"/>
              <w:left w:w="115" w:type="dxa"/>
              <w:bottom w:w="100" w:type="dxa"/>
              <w:right w:w="115" w:type="dxa"/>
            </w:tcMar>
            <w:hideMark/>
          </w:tcPr>
          <w:p w:rsidR="00AD19D6" w:rsidRDefault="00AD19D6">
            <w:pPr>
              <w:spacing w:after="0" w:line="360" w:lineRule="auto"/>
              <w:rPr>
                <w:rFonts w:ascii="Calibri" w:hAnsi="Calibri"/>
                <w:sz w:val="24"/>
              </w:rPr>
            </w:pPr>
            <w:r>
              <w:rPr>
                <w:rFonts w:eastAsia="Times New Roman" w:cs="Times New Roman"/>
              </w:rPr>
              <w:t xml:space="preserve"> If at step 3 the student is not on the file then the API returns a JSON object with the  property “valid” = false</w:t>
            </w:r>
          </w:p>
        </w:tc>
      </w:tr>
      <w:tr w:rsidR="00AD19D6" w:rsidTr="00AD19D6">
        <w:tc>
          <w:tcPr>
            <w:tcW w:w="3580" w:type="dxa"/>
            <w:tcBorders>
              <w:top w:val="single" w:sz="4" w:space="0" w:color="4472C4"/>
              <w:left w:val="single" w:sz="4" w:space="0" w:color="4472C4"/>
              <w:bottom w:val="single" w:sz="4" w:space="0" w:color="4472C4"/>
              <w:right w:val="single" w:sz="4" w:space="0" w:color="4472C4"/>
            </w:tcBorders>
            <w:shd w:val="clear" w:color="auto" w:fill="BDD6EE"/>
            <w:tcMar>
              <w:top w:w="100" w:type="dxa"/>
              <w:left w:w="115" w:type="dxa"/>
              <w:bottom w:w="100" w:type="dxa"/>
              <w:right w:w="115" w:type="dxa"/>
            </w:tcMar>
            <w:hideMark/>
          </w:tcPr>
          <w:p w:rsidR="00AD19D6" w:rsidRDefault="00AD19D6">
            <w:pPr>
              <w:spacing w:after="0" w:line="360" w:lineRule="auto"/>
              <w:rPr>
                <w:rFonts w:ascii="Calibri" w:hAnsi="Calibri"/>
                <w:sz w:val="24"/>
              </w:rPr>
            </w:pPr>
            <w:r>
              <w:rPr>
                <w:rFonts w:eastAsia="Times New Roman" w:cs="Times New Roman"/>
                <w:b/>
                <w:i/>
              </w:rPr>
              <w:t>Entry Conditions</w:t>
            </w:r>
          </w:p>
        </w:tc>
        <w:tc>
          <w:tcPr>
            <w:tcW w:w="5780" w:type="dxa"/>
            <w:tcBorders>
              <w:top w:val="single" w:sz="4" w:space="0" w:color="4472C4"/>
              <w:left w:val="single" w:sz="4" w:space="0" w:color="4472C4"/>
              <w:bottom w:val="single" w:sz="4" w:space="0" w:color="4472C4"/>
              <w:right w:val="single" w:sz="4" w:space="0" w:color="4472C4"/>
            </w:tcBorders>
            <w:shd w:val="clear" w:color="auto" w:fill="BDD6EE"/>
            <w:tcMar>
              <w:top w:w="100" w:type="dxa"/>
              <w:left w:w="115" w:type="dxa"/>
              <w:bottom w:w="100" w:type="dxa"/>
              <w:right w:w="115" w:type="dxa"/>
            </w:tcMar>
            <w:hideMark/>
          </w:tcPr>
          <w:p w:rsidR="00AD19D6" w:rsidRDefault="00AD19D6" w:rsidP="00C91381">
            <w:pPr>
              <w:numPr>
                <w:ilvl w:val="0"/>
                <w:numId w:val="23"/>
              </w:numPr>
              <w:spacing w:after="0" w:line="360" w:lineRule="auto"/>
              <w:ind w:hanging="359"/>
              <w:contextualSpacing/>
              <w:jc w:val="left"/>
              <w:rPr>
                <w:rFonts w:ascii="Calibri" w:hAnsi="Calibri"/>
                <w:sz w:val="24"/>
              </w:rPr>
            </w:pPr>
            <w:r>
              <w:rPr>
                <w:rFonts w:eastAsia="Times New Roman" w:cs="Times New Roman"/>
              </w:rPr>
              <w:t xml:space="preserve">The API is running </w:t>
            </w:r>
          </w:p>
          <w:p w:rsidR="00AD19D6" w:rsidRDefault="00AD19D6" w:rsidP="00C91381">
            <w:pPr>
              <w:numPr>
                <w:ilvl w:val="0"/>
                <w:numId w:val="23"/>
              </w:numPr>
              <w:spacing w:after="0" w:line="360" w:lineRule="auto"/>
              <w:ind w:hanging="359"/>
              <w:contextualSpacing/>
              <w:jc w:val="left"/>
              <w:rPr>
                <w:rFonts w:ascii="Calibri" w:eastAsia="Times New Roman" w:hAnsi="Calibri" w:cs="Times New Roman"/>
                <w:sz w:val="24"/>
              </w:rPr>
            </w:pPr>
            <w:r>
              <w:rPr>
                <w:rFonts w:eastAsia="Times New Roman" w:cs="Times New Roman"/>
              </w:rPr>
              <w:t xml:space="preserve">The external systems have a valid token     </w:t>
            </w:r>
          </w:p>
        </w:tc>
      </w:tr>
      <w:tr w:rsidR="00AD19D6" w:rsidTr="00AD19D6">
        <w:tc>
          <w:tcPr>
            <w:tcW w:w="3580" w:type="dxa"/>
            <w:tcBorders>
              <w:top w:val="single" w:sz="4" w:space="0" w:color="4472C4"/>
              <w:left w:val="single" w:sz="4" w:space="0" w:color="4472C4"/>
              <w:bottom w:val="single" w:sz="4" w:space="0" w:color="4472C4"/>
              <w:right w:val="single" w:sz="4" w:space="0" w:color="4472C4"/>
            </w:tcBorders>
            <w:tcMar>
              <w:top w:w="100" w:type="dxa"/>
              <w:left w:w="115" w:type="dxa"/>
              <w:bottom w:w="100" w:type="dxa"/>
              <w:right w:w="115" w:type="dxa"/>
            </w:tcMar>
            <w:hideMark/>
          </w:tcPr>
          <w:p w:rsidR="00AD19D6" w:rsidRDefault="00AD19D6">
            <w:pPr>
              <w:spacing w:after="0" w:line="360" w:lineRule="auto"/>
              <w:rPr>
                <w:rFonts w:ascii="Calibri" w:hAnsi="Calibri"/>
                <w:sz w:val="24"/>
              </w:rPr>
            </w:pPr>
            <w:r>
              <w:rPr>
                <w:rFonts w:eastAsia="Times New Roman" w:cs="Times New Roman"/>
                <w:b/>
                <w:i/>
              </w:rPr>
              <w:lastRenderedPageBreak/>
              <w:t>Exit Conditions</w:t>
            </w:r>
          </w:p>
        </w:tc>
        <w:tc>
          <w:tcPr>
            <w:tcW w:w="5780" w:type="dxa"/>
            <w:tcBorders>
              <w:top w:val="single" w:sz="4" w:space="0" w:color="4472C4"/>
              <w:left w:val="single" w:sz="4" w:space="0" w:color="4472C4"/>
              <w:bottom w:val="single" w:sz="4" w:space="0" w:color="4472C4"/>
              <w:right w:val="single" w:sz="4" w:space="0" w:color="4472C4"/>
            </w:tcBorders>
            <w:tcMar>
              <w:top w:w="100" w:type="dxa"/>
              <w:left w:w="115" w:type="dxa"/>
              <w:bottom w:w="100" w:type="dxa"/>
              <w:right w:w="115" w:type="dxa"/>
            </w:tcMar>
            <w:hideMark/>
          </w:tcPr>
          <w:p w:rsidR="00AD19D6" w:rsidRDefault="00AD19D6" w:rsidP="00C91381">
            <w:pPr>
              <w:numPr>
                <w:ilvl w:val="0"/>
                <w:numId w:val="23"/>
              </w:numPr>
              <w:spacing w:after="0" w:line="360" w:lineRule="auto"/>
              <w:ind w:hanging="359"/>
              <w:contextualSpacing/>
              <w:jc w:val="left"/>
              <w:rPr>
                <w:rFonts w:ascii="Calibri" w:eastAsia="Times New Roman" w:hAnsi="Calibri" w:cs="Times New Roman"/>
                <w:sz w:val="24"/>
              </w:rPr>
            </w:pPr>
            <w:r>
              <w:rPr>
                <w:rFonts w:eastAsia="Times New Roman" w:cs="Times New Roman"/>
              </w:rPr>
              <w:t>JSON object is returned</w:t>
            </w:r>
          </w:p>
        </w:tc>
      </w:tr>
      <w:tr w:rsidR="00AD19D6" w:rsidTr="00AD19D6">
        <w:tc>
          <w:tcPr>
            <w:tcW w:w="3580" w:type="dxa"/>
            <w:tcBorders>
              <w:top w:val="single" w:sz="4" w:space="0" w:color="4472C4"/>
              <w:left w:val="single" w:sz="4" w:space="0" w:color="4472C4"/>
              <w:bottom w:val="single" w:sz="4" w:space="0" w:color="4472C4"/>
              <w:right w:val="single" w:sz="4" w:space="0" w:color="4472C4"/>
            </w:tcBorders>
            <w:tcMar>
              <w:top w:w="100" w:type="dxa"/>
              <w:left w:w="115" w:type="dxa"/>
              <w:bottom w:w="100" w:type="dxa"/>
              <w:right w:w="115" w:type="dxa"/>
            </w:tcMar>
            <w:hideMark/>
          </w:tcPr>
          <w:p w:rsidR="00AD19D6" w:rsidRDefault="00AD19D6">
            <w:pPr>
              <w:spacing w:after="0" w:line="360" w:lineRule="auto"/>
              <w:rPr>
                <w:rFonts w:ascii="Calibri" w:hAnsi="Calibri"/>
                <w:sz w:val="24"/>
              </w:rPr>
            </w:pPr>
            <w:r>
              <w:rPr>
                <w:rFonts w:eastAsia="Times New Roman" w:cs="Times New Roman"/>
                <w:b/>
                <w:i/>
              </w:rPr>
              <w:t>Exceptions</w:t>
            </w:r>
          </w:p>
        </w:tc>
        <w:tc>
          <w:tcPr>
            <w:tcW w:w="5780" w:type="dxa"/>
            <w:tcBorders>
              <w:top w:val="single" w:sz="4" w:space="0" w:color="4472C4"/>
              <w:left w:val="single" w:sz="4" w:space="0" w:color="4472C4"/>
              <w:bottom w:val="single" w:sz="4" w:space="0" w:color="4472C4"/>
              <w:right w:val="single" w:sz="4" w:space="0" w:color="4472C4"/>
            </w:tcBorders>
            <w:tcMar>
              <w:top w:w="100" w:type="dxa"/>
              <w:left w:w="115" w:type="dxa"/>
              <w:bottom w:w="100" w:type="dxa"/>
              <w:right w:w="115" w:type="dxa"/>
            </w:tcMar>
            <w:hideMark/>
          </w:tcPr>
          <w:p w:rsidR="00AD19D6" w:rsidRDefault="00AD19D6">
            <w:pPr>
              <w:spacing w:after="0" w:line="360" w:lineRule="auto"/>
              <w:ind w:left="720" w:hanging="359"/>
              <w:rPr>
                <w:rFonts w:ascii="Calibri" w:hAnsi="Calibri"/>
                <w:sz w:val="24"/>
              </w:rPr>
            </w:pPr>
            <w:r>
              <w:rPr>
                <w:rFonts w:eastAsia="Times New Roman" w:cs="Times New Roman"/>
              </w:rPr>
              <w:t>Token provided is not valid</w:t>
            </w:r>
          </w:p>
        </w:tc>
      </w:tr>
    </w:tbl>
    <w:p w:rsidR="00AD19D6" w:rsidRDefault="00AD19D6" w:rsidP="00AD19D6">
      <w:pPr>
        <w:spacing w:after="0" w:line="360" w:lineRule="auto"/>
        <w:ind w:left="792"/>
        <w:rPr>
          <w:rFonts w:ascii="Calibri" w:hAnsi="Calibri"/>
        </w:rPr>
      </w:pPr>
    </w:p>
    <w:p w:rsidR="00AD19D6" w:rsidRDefault="00AD19D6" w:rsidP="00AD19D6">
      <w:pPr>
        <w:spacing w:after="0" w:line="360" w:lineRule="auto"/>
        <w:ind w:left="792"/>
      </w:pPr>
    </w:p>
    <w:tbl>
      <w:tblPr>
        <w:tblW w:w="9360" w:type="dxa"/>
        <w:tblInd w:w="105" w:type="dxa"/>
        <w:tblBorders>
          <w:top w:val="single" w:sz="4" w:space="0" w:color="4472C4"/>
          <w:left w:val="single" w:sz="4" w:space="0" w:color="4472C4"/>
          <w:bottom w:val="single" w:sz="4" w:space="0" w:color="4472C4"/>
          <w:right w:val="single" w:sz="4" w:space="0" w:color="4472C4"/>
          <w:insideH w:val="single" w:sz="4" w:space="0" w:color="4472C4"/>
          <w:insideV w:val="single" w:sz="4" w:space="0" w:color="4472C4"/>
        </w:tblBorders>
        <w:tblLayout w:type="fixed"/>
        <w:tblCellMar>
          <w:left w:w="10" w:type="dxa"/>
          <w:right w:w="10" w:type="dxa"/>
        </w:tblCellMar>
        <w:tblLook w:val="04A0" w:firstRow="1" w:lastRow="0" w:firstColumn="1" w:lastColumn="0" w:noHBand="0" w:noVBand="1"/>
      </w:tblPr>
      <w:tblGrid>
        <w:gridCol w:w="3540"/>
        <w:gridCol w:w="5820"/>
      </w:tblGrid>
      <w:tr w:rsidR="00AD19D6" w:rsidTr="00AD19D6">
        <w:tc>
          <w:tcPr>
            <w:tcW w:w="3540" w:type="dxa"/>
            <w:tcBorders>
              <w:top w:val="single" w:sz="4" w:space="0" w:color="4472C4"/>
              <w:left w:val="single" w:sz="4" w:space="0" w:color="4472C4"/>
              <w:bottom w:val="single" w:sz="4" w:space="0" w:color="4472C4"/>
              <w:right w:val="single" w:sz="4" w:space="0" w:color="4472C4"/>
            </w:tcBorders>
            <w:tcMar>
              <w:top w:w="100" w:type="dxa"/>
              <w:left w:w="115" w:type="dxa"/>
              <w:bottom w:w="100" w:type="dxa"/>
              <w:right w:w="115" w:type="dxa"/>
            </w:tcMar>
            <w:hideMark/>
          </w:tcPr>
          <w:p w:rsidR="00AD19D6" w:rsidRDefault="00AD19D6">
            <w:pPr>
              <w:spacing w:after="0" w:line="360" w:lineRule="auto"/>
              <w:rPr>
                <w:rFonts w:ascii="Calibri" w:hAnsi="Calibri"/>
                <w:sz w:val="24"/>
              </w:rPr>
            </w:pPr>
            <w:r>
              <w:rPr>
                <w:rFonts w:eastAsia="Times New Roman" w:cs="Times New Roman"/>
                <w:b/>
                <w:i/>
              </w:rPr>
              <w:t xml:space="preserve">Use case Name </w:t>
            </w:r>
            <w:r>
              <w:rPr>
                <w:rFonts w:eastAsia="Times New Roman" w:cs="Times New Roman"/>
                <w:b/>
              </w:rPr>
              <w:t>(SPW2_106)</w:t>
            </w:r>
          </w:p>
        </w:tc>
        <w:tc>
          <w:tcPr>
            <w:tcW w:w="5820" w:type="dxa"/>
            <w:tcBorders>
              <w:top w:val="single" w:sz="4" w:space="0" w:color="4472C4"/>
              <w:left w:val="single" w:sz="4" w:space="0" w:color="4472C4"/>
              <w:bottom w:val="single" w:sz="4" w:space="0" w:color="4472C4"/>
              <w:right w:val="single" w:sz="4" w:space="0" w:color="4472C4"/>
            </w:tcBorders>
            <w:tcMar>
              <w:top w:w="100" w:type="dxa"/>
              <w:left w:w="115" w:type="dxa"/>
              <w:bottom w:w="100" w:type="dxa"/>
              <w:right w:w="115" w:type="dxa"/>
            </w:tcMar>
            <w:hideMark/>
          </w:tcPr>
          <w:p w:rsidR="00AD19D6" w:rsidRDefault="00AD19D6">
            <w:pPr>
              <w:spacing w:after="0" w:line="360" w:lineRule="auto"/>
              <w:rPr>
                <w:rFonts w:ascii="Calibri" w:hAnsi="Calibri"/>
                <w:sz w:val="24"/>
              </w:rPr>
            </w:pPr>
            <w:r>
              <w:rPr>
                <w:rFonts w:eastAsia="Times New Roman" w:cs="Times New Roman"/>
                <w:b/>
              </w:rPr>
              <w:t>API Refresh Data</w:t>
            </w:r>
          </w:p>
        </w:tc>
      </w:tr>
      <w:tr w:rsidR="00AD19D6" w:rsidTr="00AD19D6">
        <w:tc>
          <w:tcPr>
            <w:tcW w:w="3540" w:type="dxa"/>
            <w:tcBorders>
              <w:top w:val="single" w:sz="4" w:space="0" w:color="4472C4"/>
              <w:left w:val="single" w:sz="4" w:space="0" w:color="4472C4"/>
              <w:bottom w:val="single" w:sz="4" w:space="0" w:color="4472C4"/>
              <w:right w:val="single" w:sz="4" w:space="0" w:color="4472C4"/>
            </w:tcBorders>
            <w:tcMar>
              <w:top w:w="100" w:type="dxa"/>
              <w:left w:w="115" w:type="dxa"/>
              <w:bottom w:w="100" w:type="dxa"/>
              <w:right w:w="115" w:type="dxa"/>
            </w:tcMar>
            <w:hideMark/>
          </w:tcPr>
          <w:p w:rsidR="00AD19D6" w:rsidRDefault="00AD19D6">
            <w:pPr>
              <w:spacing w:after="0" w:line="360" w:lineRule="auto"/>
              <w:rPr>
                <w:rFonts w:ascii="Calibri" w:hAnsi="Calibri"/>
                <w:sz w:val="24"/>
              </w:rPr>
            </w:pPr>
            <w:r>
              <w:rPr>
                <w:rFonts w:eastAsia="Times New Roman" w:cs="Times New Roman"/>
                <w:b/>
                <w:i/>
              </w:rPr>
              <w:t>Related use case</w:t>
            </w:r>
          </w:p>
        </w:tc>
        <w:tc>
          <w:tcPr>
            <w:tcW w:w="5820" w:type="dxa"/>
            <w:tcBorders>
              <w:top w:val="single" w:sz="4" w:space="0" w:color="4472C4"/>
              <w:left w:val="single" w:sz="4" w:space="0" w:color="4472C4"/>
              <w:bottom w:val="single" w:sz="4" w:space="0" w:color="4472C4"/>
              <w:right w:val="single" w:sz="4" w:space="0" w:color="4472C4"/>
            </w:tcBorders>
            <w:tcMar>
              <w:top w:w="100" w:type="dxa"/>
              <w:left w:w="115" w:type="dxa"/>
              <w:bottom w:w="100" w:type="dxa"/>
              <w:right w:w="115" w:type="dxa"/>
            </w:tcMar>
            <w:hideMark/>
          </w:tcPr>
          <w:p w:rsidR="00AD19D6" w:rsidRDefault="00AD19D6">
            <w:pPr>
              <w:spacing w:after="0" w:line="360" w:lineRule="auto"/>
              <w:rPr>
                <w:rFonts w:ascii="Calibri" w:hAnsi="Calibri"/>
                <w:sz w:val="24"/>
              </w:rPr>
            </w:pPr>
            <w:r>
              <w:rPr>
                <w:rFonts w:eastAsia="Times New Roman" w:cs="Times New Roman"/>
                <w:b/>
              </w:rPr>
              <w:t>API Create new students (SPW2_107)</w:t>
            </w:r>
          </w:p>
          <w:p w:rsidR="00AD19D6" w:rsidRDefault="00AD19D6">
            <w:pPr>
              <w:spacing w:after="0" w:line="360" w:lineRule="auto"/>
            </w:pPr>
            <w:r>
              <w:rPr>
                <w:rFonts w:eastAsia="Times New Roman" w:cs="Times New Roman"/>
                <w:b/>
              </w:rPr>
              <w:t>API Remove inactive students(SPW2_108)</w:t>
            </w:r>
          </w:p>
          <w:p w:rsidR="00AD19D6" w:rsidRDefault="00AD19D6">
            <w:pPr>
              <w:spacing w:after="0" w:line="360" w:lineRule="auto"/>
              <w:rPr>
                <w:rFonts w:ascii="Calibri" w:hAnsi="Calibri"/>
                <w:sz w:val="24"/>
              </w:rPr>
            </w:pPr>
            <w:r>
              <w:rPr>
                <w:rFonts w:eastAsia="Times New Roman" w:cs="Times New Roman"/>
                <w:b/>
              </w:rPr>
              <w:t>API Delete  pending projects for inactive students (SPW2_109)</w:t>
            </w:r>
          </w:p>
        </w:tc>
      </w:tr>
      <w:tr w:rsidR="00AD19D6" w:rsidTr="00AD19D6">
        <w:tc>
          <w:tcPr>
            <w:tcW w:w="3540" w:type="dxa"/>
            <w:tcBorders>
              <w:top w:val="single" w:sz="4" w:space="0" w:color="4472C4"/>
              <w:left w:val="single" w:sz="4" w:space="0" w:color="4472C4"/>
              <w:bottom w:val="single" w:sz="4" w:space="0" w:color="4472C4"/>
              <w:right w:val="single" w:sz="4" w:space="0" w:color="4472C4"/>
            </w:tcBorders>
            <w:shd w:val="clear" w:color="auto" w:fill="BDD6EE"/>
            <w:tcMar>
              <w:top w:w="100" w:type="dxa"/>
              <w:left w:w="115" w:type="dxa"/>
              <w:bottom w:w="100" w:type="dxa"/>
              <w:right w:w="115" w:type="dxa"/>
            </w:tcMar>
            <w:hideMark/>
          </w:tcPr>
          <w:p w:rsidR="00AD19D6" w:rsidRDefault="00AD19D6">
            <w:pPr>
              <w:spacing w:after="0" w:line="360" w:lineRule="auto"/>
              <w:rPr>
                <w:rFonts w:ascii="Calibri" w:hAnsi="Calibri"/>
                <w:sz w:val="24"/>
              </w:rPr>
            </w:pPr>
            <w:r>
              <w:rPr>
                <w:rFonts w:eastAsia="Times New Roman" w:cs="Times New Roman"/>
                <w:b/>
                <w:i/>
              </w:rPr>
              <w:t>Participating Actors</w:t>
            </w:r>
          </w:p>
        </w:tc>
        <w:tc>
          <w:tcPr>
            <w:tcW w:w="5820" w:type="dxa"/>
            <w:tcBorders>
              <w:top w:val="single" w:sz="4" w:space="0" w:color="4472C4"/>
              <w:left w:val="single" w:sz="4" w:space="0" w:color="4472C4"/>
              <w:bottom w:val="single" w:sz="4" w:space="0" w:color="4472C4"/>
              <w:right w:val="single" w:sz="4" w:space="0" w:color="4472C4"/>
            </w:tcBorders>
            <w:shd w:val="clear" w:color="auto" w:fill="BDD6EE"/>
            <w:tcMar>
              <w:top w:w="100" w:type="dxa"/>
              <w:left w:w="115" w:type="dxa"/>
              <w:bottom w:w="100" w:type="dxa"/>
              <w:right w:w="115" w:type="dxa"/>
            </w:tcMar>
            <w:hideMark/>
          </w:tcPr>
          <w:p w:rsidR="00AD19D6" w:rsidRDefault="00AD19D6">
            <w:pPr>
              <w:spacing w:after="0" w:line="360" w:lineRule="auto"/>
              <w:rPr>
                <w:rFonts w:ascii="Calibri" w:hAnsi="Calibri"/>
                <w:sz w:val="24"/>
              </w:rPr>
            </w:pPr>
            <w:r>
              <w:rPr>
                <w:rFonts w:eastAsia="Times New Roman" w:cs="Times New Roman"/>
              </w:rPr>
              <w:t>SPW external system</w:t>
            </w:r>
          </w:p>
        </w:tc>
      </w:tr>
      <w:tr w:rsidR="00AD19D6" w:rsidTr="00AD19D6">
        <w:tc>
          <w:tcPr>
            <w:tcW w:w="3540" w:type="dxa"/>
            <w:tcBorders>
              <w:top w:val="single" w:sz="4" w:space="0" w:color="4472C4"/>
              <w:left w:val="single" w:sz="4" w:space="0" w:color="4472C4"/>
              <w:bottom w:val="single" w:sz="4" w:space="0" w:color="4472C4"/>
              <w:right w:val="single" w:sz="4" w:space="0" w:color="4472C4"/>
            </w:tcBorders>
            <w:tcMar>
              <w:top w:w="100" w:type="dxa"/>
              <w:left w:w="115" w:type="dxa"/>
              <w:bottom w:w="100" w:type="dxa"/>
              <w:right w:w="115" w:type="dxa"/>
            </w:tcMar>
            <w:hideMark/>
          </w:tcPr>
          <w:p w:rsidR="00AD19D6" w:rsidRDefault="00AD19D6">
            <w:pPr>
              <w:spacing w:after="0" w:line="360" w:lineRule="auto"/>
              <w:rPr>
                <w:rFonts w:ascii="Calibri" w:hAnsi="Calibri"/>
                <w:sz w:val="24"/>
              </w:rPr>
            </w:pPr>
            <w:r>
              <w:rPr>
                <w:rFonts w:eastAsia="Times New Roman" w:cs="Times New Roman"/>
                <w:b/>
                <w:i/>
              </w:rPr>
              <w:t>Flow of Events</w:t>
            </w:r>
          </w:p>
        </w:tc>
        <w:tc>
          <w:tcPr>
            <w:tcW w:w="5820" w:type="dxa"/>
            <w:tcBorders>
              <w:top w:val="single" w:sz="4" w:space="0" w:color="4472C4"/>
              <w:left w:val="single" w:sz="4" w:space="0" w:color="4472C4"/>
              <w:bottom w:val="single" w:sz="4" w:space="0" w:color="4472C4"/>
              <w:right w:val="single" w:sz="4" w:space="0" w:color="4472C4"/>
            </w:tcBorders>
            <w:tcMar>
              <w:top w:w="100" w:type="dxa"/>
              <w:left w:w="115" w:type="dxa"/>
              <w:bottom w:w="100" w:type="dxa"/>
              <w:right w:w="115" w:type="dxa"/>
            </w:tcMar>
            <w:hideMark/>
          </w:tcPr>
          <w:p w:rsidR="00AD19D6" w:rsidRDefault="00AD19D6" w:rsidP="00C91381">
            <w:pPr>
              <w:numPr>
                <w:ilvl w:val="0"/>
                <w:numId w:val="26"/>
              </w:numPr>
              <w:spacing w:after="0" w:line="360" w:lineRule="auto"/>
              <w:ind w:hanging="359"/>
              <w:contextualSpacing/>
              <w:rPr>
                <w:rFonts w:ascii="Calibri" w:eastAsia="Times New Roman" w:hAnsi="Calibri" w:cs="Times New Roman"/>
                <w:sz w:val="24"/>
              </w:rPr>
            </w:pPr>
            <w:r>
              <w:rPr>
                <w:rFonts w:eastAsia="Times New Roman" w:cs="Times New Roman"/>
              </w:rPr>
              <w:t xml:space="preserve">Head Professors clicks on the “refresh from API”  button on the admin dashboard </w:t>
            </w:r>
          </w:p>
          <w:p w:rsidR="00AD19D6" w:rsidRDefault="00AD19D6" w:rsidP="00C91381">
            <w:pPr>
              <w:numPr>
                <w:ilvl w:val="0"/>
                <w:numId w:val="26"/>
              </w:numPr>
              <w:spacing w:after="0" w:line="360" w:lineRule="auto"/>
              <w:ind w:hanging="359"/>
              <w:contextualSpacing/>
              <w:rPr>
                <w:rFonts w:eastAsia="Times New Roman" w:cs="Times New Roman"/>
              </w:rPr>
            </w:pPr>
            <w:r>
              <w:rPr>
                <w:rFonts w:eastAsia="Times New Roman" w:cs="Times New Roman"/>
              </w:rPr>
              <w:t>SPW sends a request to the API to refresh the data</w:t>
            </w:r>
          </w:p>
          <w:p w:rsidR="00AD19D6" w:rsidRDefault="00AD19D6" w:rsidP="00C91381">
            <w:pPr>
              <w:numPr>
                <w:ilvl w:val="0"/>
                <w:numId w:val="26"/>
              </w:numPr>
              <w:spacing w:after="0" w:line="360" w:lineRule="auto"/>
              <w:ind w:hanging="359"/>
              <w:contextualSpacing/>
              <w:rPr>
                <w:rFonts w:eastAsia="Times New Roman" w:cs="Times New Roman"/>
              </w:rPr>
            </w:pPr>
            <w:r>
              <w:rPr>
                <w:rFonts w:eastAsia="Times New Roman" w:cs="Times New Roman"/>
              </w:rPr>
              <w:t>API Creates new students</w:t>
            </w:r>
          </w:p>
          <w:p w:rsidR="00AD19D6" w:rsidRDefault="00AD19D6" w:rsidP="00C91381">
            <w:pPr>
              <w:numPr>
                <w:ilvl w:val="0"/>
                <w:numId w:val="26"/>
              </w:numPr>
              <w:spacing w:after="0" w:line="360" w:lineRule="auto"/>
              <w:ind w:hanging="359"/>
              <w:contextualSpacing/>
              <w:rPr>
                <w:rFonts w:eastAsia="Times New Roman" w:cs="Times New Roman"/>
              </w:rPr>
            </w:pPr>
            <w:r>
              <w:rPr>
                <w:rFonts w:eastAsia="Times New Roman" w:cs="Times New Roman"/>
              </w:rPr>
              <w:t>API Removes inactive students</w:t>
            </w:r>
          </w:p>
          <w:p w:rsidR="00AD19D6" w:rsidRDefault="00AD19D6" w:rsidP="00C91381">
            <w:pPr>
              <w:numPr>
                <w:ilvl w:val="0"/>
                <w:numId w:val="26"/>
              </w:numPr>
              <w:spacing w:after="0" w:line="360" w:lineRule="auto"/>
              <w:ind w:hanging="359"/>
              <w:contextualSpacing/>
              <w:rPr>
                <w:rFonts w:ascii="Calibri" w:eastAsia="Times New Roman" w:hAnsi="Calibri" w:cs="Times New Roman"/>
                <w:sz w:val="24"/>
              </w:rPr>
            </w:pPr>
            <w:r>
              <w:rPr>
                <w:rFonts w:eastAsia="Times New Roman" w:cs="Times New Roman"/>
              </w:rPr>
              <w:t xml:space="preserve">API Deletes pending projects for inactive students </w:t>
            </w:r>
          </w:p>
        </w:tc>
      </w:tr>
      <w:tr w:rsidR="00AD19D6" w:rsidTr="00AD19D6">
        <w:tc>
          <w:tcPr>
            <w:tcW w:w="3540" w:type="dxa"/>
            <w:tcBorders>
              <w:top w:val="single" w:sz="4" w:space="0" w:color="4472C4"/>
              <w:left w:val="single" w:sz="4" w:space="0" w:color="4472C4"/>
              <w:bottom w:val="single" w:sz="4" w:space="0" w:color="4472C4"/>
              <w:right w:val="single" w:sz="4" w:space="0" w:color="4472C4"/>
            </w:tcBorders>
            <w:shd w:val="clear" w:color="auto" w:fill="BDD6EE"/>
            <w:tcMar>
              <w:top w:w="100" w:type="dxa"/>
              <w:left w:w="115" w:type="dxa"/>
              <w:bottom w:w="100" w:type="dxa"/>
              <w:right w:w="115" w:type="dxa"/>
            </w:tcMar>
            <w:hideMark/>
          </w:tcPr>
          <w:p w:rsidR="00AD19D6" w:rsidRDefault="00AD19D6">
            <w:pPr>
              <w:spacing w:after="0" w:line="360" w:lineRule="auto"/>
              <w:rPr>
                <w:rFonts w:ascii="Calibri" w:hAnsi="Calibri"/>
                <w:sz w:val="24"/>
              </w:rPr>
            </w:pPr>
            <w:r>
              <w:rPr>
                <w:rFonts w:eastAsia="Times New Roman" w:cs="Times New Roman"/>
                <w:b/>
                <w:i/>
              </w:rPr>
              <w:t>Entry Conditions</w:t>
            </w:r>
          </w:p>
        </w:tc>
        <w:tc>
          <w:tcPr>
            <w:tcW w:w="5820" w:type="dxa"/>
            <w:tcBorders>
              <w:top w:val="single" w:sz="4" w:space="0" w:color="4472C4"/>
              <w:left w:val="single" w:sz="4" w:space="0" w:color="4472C4"/>
              <w:bottom w:val="single" w:sz="4" w:space="0" w:color="4472C4"/>
              <w:right w:val="single" w:sz="4" w:space="0" w:color="4472C4"/>
            </w:tcBorders>
            <w:shd w:val="clear" w:color="auto" w:fill="BDD6EE"/>
            <w:tcMar>
              <w:top w:w="100" w:type="dxa"/>
              <w:left w:w="115" w:type="dxa"/>
              <w:bottom w:w="100" w:type="dxa"/>
              <w:right w:w="115" w:type="dxa"/>
            </w:tcMar>
            <w:hideMark/>
          </w:tcPr>
          <w:p w:rsidR="00AD19D6" w:rsidRDefault="00AD19D6" w:rsidP="00C91381">
            <w:pPr>
              <w:numPr>
                <w:ilvl w:val="0"/>
                <w:numId w:val="27"/>
              </w:numPr>
              <w:spacing w:after="0" w:line="360" w:lineRule="auto"/>
              <w:ind w:hanging="359"/>
              <w:contextualSpacing/>
              <w:rPr>
                <w:rFonts w:ascii="Calibri" w:hAnsi="Calibri"/>
                <w:sz w:val="24"/>
              </w:rPr>
            </w:pPr>
            <w:r>
              <w:rPr>
                <w:rFonts w:eastAsia="Times New Roman" w:cs="Times New Roman"/>
              </w:rPr>
              <w:t xml:space="preserve">Head professor is on admin dashboard </w:t>
            </w:r>
          </w:p>
          <w:p w:rsidR="00AD19D6" w:rsidRDefault="00AD19D6" w:rsidP="00C91381">
            <w:pPr>
              <w:numPr>
                <w:ilvl w:val="0"/>
                <w:numId w:val="27"/>
              </w:numPr>
              <w:spacing w:after="0" w:line="360" w:lineRule="auto"/>
              <w:ind w:hanging="359"/>
              <w:contextualSpacing/>
              <w:rPr>
                <w:rFonts w:ascii="Calibri" w:eastAsia="Times New Roman" w:hAnsi="Calibri" w:cs="Times New Roman"/>
                <w:sz w:val="24"/>
              </w:rPr>
            </w:pPr>
            <w:r>
              <w:rPr>
                <w:rFonts w:eastAsia="Times New Roman" w:cs="Times New Roman"/>
              </w:rPr>
              <w:t>API is running on Tomcat server</w:t>
            </w:r>
          </w:p>
        </w:tc>
      </w:tr>
      <w:tr w:rsidR="00AD19D6" w:rsidTr="00AD19D6">
        <w:tc>
          <w:tcPr>
            <w:tcW w:w="3540" w:type="dxa"/>
            <w:tcBorders>
              <w:top w:val="single" w:sz="4" w:space="0" w:color="4472C4"/>
              <w:left w:val="single" w:sz="4" w:space="0" w:color="4472C4"/>
              <w:bottom w:val="single" w:sz="4" w:space="0" w:color="4472C4"/>
              <w:right w:val="single" w:sz="4" w:space="0" w:color="4472C4"/>
            </w:tcBorders>
            <w:tcMar>
              <w:top w:w="100" w:type="dxa"/>
              <w:left w:w="115" w:type="dxa"/>
              <w:bottom w:w="100" w:type="dxa"/>
              <w:right w:w="115" w:type="dxa"/>
            </w:tcMar>
            <w:hideMark/>
          </w:tcPr>
          <w:p w:rsidR="00AD19D6" w:rsidRDefault="00AD19D6">
            <w:pPr>
              <w:spacing w:after="0" w:line="360" w:lineRule="auto"/>
              <w:rPr>
                <w:rFonts w:ascii="Calibri" w:hAnsi="Calibri"/>
                <w:sz w:val="24"/>
              </w:rPr>
            </w:pPr>
            <w:r>
              <w:rPr>
                <w:rFonts w:eastAsia="Times New Roman" w:cs="Times New Roman"/>
                <w:b/>
                <w:i/>
              </w:rPr>
              <w:t>Exit Conditions</w:t>
            </w:r>
          </w:p>
        </w:tc>
        <w:tc>
          <w:tcPr>
            <w:tcW w:w="5820" w:type="dxa"/>
            <w:tcBorders>
              <w:top w:val="single" w:sz="4" w:space="0" w:color="4472C4"/>
              <w:left w:val="single" w:sz="4" w:space="0" w:color="4472C4"/>
              <w:bottom w:val="single" w:sz="4" w:space="0" w:color="4472C4"/>
              <w:right w:val="single" w:sz="4" w:space="0" w:color="4472C4"/>
            </w:tcBorders>
            <w:tcMar>
              <w:top w:w="100" w:type="dxa"/>
              <w:left w:w="115" w:type="dxa"/>
              <w:bottom w:w="100" w:type="dxa"/>
              <w:right w:w="115" w:type="dxa"/>
            </w:tcMar>
            <w:hideMark/>
          </w:tcPr>
          <w:p w:rsidR="00AD19D6" w:rsidRDefault="00AD19D6" w:rsidP="00C91381">
            <w:pPr>
              <w:numPr>
                <w:ilvl w:val="0"/>
                <w:numId w:val="27"/>
              </w:numPr>
              <w:spacing w:after="0" w:line="360" w:lineRule="auto"/>
              <w:ind w:hanging="359"/>
              <w:contextualSpacing/>
              <w:rPr>
                <w:rFonts w:ascii="Calibri" w:hAnsi="Calibri"/>
                <w:sz w:val="24"/>
              </w:rPr>
            </w:pPr>
            <w:r>
              <w:rPr>
                <w:rFonts w:eastAsia="Times New Roman" w:cs="Times New Roman"/>
              </w:rPr>
              <w:t>SPW database has the latest info updated.</w:t>
            </w:r>
          </w:p>
        </w:tc>
      </w:tr>
    </w:tbl>
    <w:p w:rsidR="00AD19D6" w:rsidRDefault="00AD19D6" w:rsidP="00AD19D6">
      <w:pPr>
        <w:spacing w:after="0" w:line="360" w:lineRule="auto"/>
        <w:ind w:left="792"/>
        <w:rPr>
          <w:rFonts w:ascii="Calibri" w:hAnsi="Calibri"/>
        </w:rPr>
      </w:pPr>
    </w:p>
    <w:p w:rsidR="00AD19D6" w:rsidRDefault="00AD19D6" w:rsidP="00AD19D6">
      <w:pPr>
        <w:spacing w:after="200" w:line="276" w:lineRule="auto"/>
      </w:pPr>
      <w:r>
        <w:br w:type="page"/>
      </w:r>
    </w:p>
    <w:tbl>
      <w:tblPr>
        <w:tblW w:w="9360" w:type="dxa"/>
        <w:tblInd w:w="105" w:type="dxa"/>
        <w:tblBorders>
          <w:top w:val="single" w:sz="4" w:space="0" w:color="4472C4"/>
          <w:left w:val="single" w:sz="4" w:space="0" w:color="4472C4"/>
          <w:bottom w:val="single" w:sz="4" w:space="0" w:color="4472C4"/>
          <w:right w:val="single" w:sz="4" w:space="0" w:color="4472C4"/>
          <w:insideH w:val="single" w:sz="4" w:space="0" w:color="4472C4"/>
          <w:insideV w:val="single" w:sz="4" w:space="0" w:color="4472C4"/>
        </w:tblBorders>
        <w:tblLayout w:type="fixed"/>
        <w:tblCellMar>
          <w:left w:w="10" w:type="dxa"/>
          <w:right w:w="10" w:type="dxa"/>
        </w:tblCellMar>
        <w:tblLook w:val="04A0" w:firstRow="1" w:lastRow="0" w:firstColumn="1" w:lastColumn="0" w:noHBand="0" w:noVBand="1"/>
      </w:tblPr>
      <w:tblGrid>
        <w:gridCol w:w="3540"/>
        <w:gridCol w:w="5820"/>
      </w:tblGrid>
      <w:tr w:rsidR="00AD19D6" w:rsidTr="00AD19D6">
        <w:tc>
          <w:tcPr>
            <w:tcW w:w="3540" w:type="dxa"/>
            <w:tcBorders>
              <w:top w:val="single" w:sz="4" w:space="0" w:color="4472C4"/>
              <w:left w:val="single" w:sz="4" w:space="0" w:color="4472C4"/>
              <w:bottom w:val="single" w:sz="4" w:space="0" w:color="4472C4"/>
              <w:right w:val="single" w:sz="4" w:space="0" w:color="4472C4"/>
            </w:tcBorders>
            <w:tcMar>
              <w:top w:w="100" w:type="dxa"/>
              <w:left w:w="115" w:type="dxa"/>
              <w:bottom w:w="100" w:type="dxa"/>
              <w:right w:w="115" w:type="dxa"/>
            </w:tcMar>
            <w:hideMark/>
          </w:tcPr>
          <w:p w:rsidR="00AD19D6" w:rsidRDefault="00AD19D6">
            <w:pPr>
              <w:spacing w:after="0" w:line="360" w:lineRule="auto"/>
              <w:rPr>
                <w:rFonts w:ascii="Calibri" w:hAnsi="Calibri"/>
                <w:sz w:val="24"/>
              </w:rPr>
            </w:pPr>
            <w:r>
              <w:rPr>
                <w:rFonts w:eastAsia="Times New Roman" w:cs="Times New Roman"/>
                <w:b/>
                <w:i/>
              </w:rPr>
              <w:lastRenderedPageBreak/>
              <w:t xml:space="preserve">Use case Name </w:t>
            </w:r>
            <w:r>
              <w:rPr>
                <w:rFonts w:eastAsia="Times New Roman" w:cs="Times New Roman"/>
                <w:b/>
              </w:rPr>
              <w:t>(SPW2_107)</w:t>
            </w:r>
          </w:p>
        </w:tc>
        <w:tc>
          <w:tcPr>
            <w:tcW w:w="5820" w:type="dxa"/>
            <w:tcBorders>
              <w:top w:val="single" w:sz="4" w:space="0" w:color="4472C4"/>
              <w:left w:val="single" w:sz="4" w:space="0" w:color="4472C4"/>
              <w:bottom w:val="single" w:sz="4" w:space="0" w:color="4472C4"/>
              <w:right w:val="single" w:sz="4" w:space="0" w:color="4472C4"/>
            </w:tcBorders>
            <w:tcMar>
              <w:top w:w="100" w:type="dxa"/>
              <w:left w:w="115" w:type="dxa"/>
              <w:bottom w:w="100" w:type="dxa"/>
              <w:right w:w="115" w:type="dxa"/>
            </w:tcMar>
            <w:hideMark/>
          </w:tcPr>
          <w:p w:rsidR="00AD19D6" w:rsidRDefault="00AD19D6">
            <w:pPr>
              <w:spacing w:after="0" w:line="360" w:lineRule="auto"/>
              <w:rPr>
                <w:rFonts w:ascii="Calibri" w:hAnsi="Calibri"/>
                <w:sz w:val="24"/>
              </w:rPr>
            </w:pPr>
            <w:r>
              <w:rPr>
                <w:rFonts w:eastAsia="Times New Roman" w:cs="Times New Roman"/>
                <w:b/>
              </w:rPr>
              <w:t>API Create new students</w:t>
            </w:r>
          </w:p>
        </w:tc>
      </w:tr>
      <w:tr w:rsidR="00AD19D6" w:rsidTr="00AD19D6">
        <w:tc>
          <w:tcPr>
            <w:tcW w:w="3540" w:type="dxa"/>
            <w:tcBorders>
              <w:top w:val="single" w:sz="4" w:space="0" w:color="4472C4"/>
              <w:left w:val="single" w:sz="4" w:space="0" w:color="4472C4"/>
              <w:bottom w:val="single" w:sz="4" w:space="0" w:color="4472C4"/>
              <w:right w:val="single" w:sz="4" w:space="0" w:color="4472C4"/>
            </w:tcBorders>
            <w:shd w:val="clear" w:color="auto" w:fill="BDD6EE"/>
            <w:tcMar>
              <w:top w:w="100" w:type="dxa"/>
              <w:left w:w="115" w:type="dxa"/>
              <w:bottom w:w="100" w:type="dxa"/>
              <w:right w:w="115" w:type="dxa"/>
            </w:tcMar>
            <w:hideMark/>
          </w:tcPr>
          <w:p w:rsidR="00AD19D6" w:rsidRDefault="00AD19D6">
            <w:pPr>
              <w:spacing w:after="0" w:line="360" w:lineRule="auto"/>
              <w:rPr>
                <w:rFonts w:ascii="Calibri" w:hAnsi="Calibri"/>
                <w:sz w:val="24"/>
              </w:rPr>
            </w:pPr>
            <w:r>
              <w:rPr>
                <w:rFonts w:eastAsia="Times New Roman" w:cs="Times New Roman"/>
                <w:b/>
                <w:i/>
              </w:rPr>
              <w:t>Participating Actors</w:t>
            </w:r>
          </w:p>
        </w:tc>
        <w:tc>
          <w:tcPr>
            <w:tcW w:w="5820" w:type="dxa"/>
            <w:tcBorders>
              <w:top w:val="single" w:sz="4" w:space="0" w:color="4472C4"/>
              <w:left w:val="single" w:sz="4" w:space="0" w:color="4472C4"/>
              <w:bottom w:val="single" w:sz="4" w:space="0" w:color="4472C4"/>
              <w:right w:val="single" w:sz="4" w:space="0" w:color="4472C4"/>
            </w:tcBorders>
            <w:shd w:val="clear" w:color="auto" w:fill="BDD6EE"/>
            <w:tcMar>
              <w:top w:w="100" w:type="dxa"/>
              <w:left w:w="115" w:type="dxa"/>
              <w:bottom w:w="100" w:type="dxa"/>
              <w:right w:w="115" w:type="dxa"/>
            </w:tcMar>
            <w:hideMark/>
          </w:tcPr>
          <w:p w:rsidR="00AD19D6" w:rsidRDefault="00AD19D6">
            <w:pPr>
              <w:spacing w:after="0" w:line="360" w:lineRule="auto"/>
              <w:rPr>
                <w:rFonts w:ascii="Calibri" w:hAnsi="Calibri"/>
                <w:sz w:val="24"/>
              </w:rPr>
            </w:pPr>
            <w:r>
              <w:rPr>
                <w:rFonts w:eastAsia="Times New Roman" w:cs="Times New Roman"/>
              </w:rPr>
              <w:t>SPW external system</w:t>
            </w:r>
          </w:p>
        </w:tc>
      </w:tr>
      <w:tr w:rsidR="00AD19D6" w:rsidTr="00AD19D6">
        <w:tc>
          <w:tcPr>
            <w:tcW w:w="3540" w:type="dxa"/>
            <w:tcBorders>
              <w:top w:val="single" w:sz="4" w:space="0" w:color="4472C4"/>
              <w:left w:val="single" w:sz="4" w:space="0" w:color="4472C4"/>
              <w:bottom w:val="single" w:sz="4" w:space="0" w:color="4472C4"/>
              <w:right w:val="single" w:sz="4" w:space="0" w:color="4472C4"/>
            </w:tcBorders>
            <w:tcMar>
              <w:top w:w="100" w:type="dxa"/>
              <w:left w:w="115" w:type="dxa"/>
              <w:bottom w:w="100" w:type="dxa"/>
              <w:right w:w="115" w:type="dxa"/>
            </w:tcMar>
            <w:hideMark/>
          </w:tcPr>
          <w:p w:rsidR="00AD19D6" w:rsidRDefault="00AD19D6">
            <w:pPr>
              <w:spacing w:after="0" w:line="360" w:lineRule="auto"/>
              <w:rPr>
                <w:rFonts w:ascii="Calibri" w:hAnsi="Calibri"/>
                <w:sz w:val="24"/>
              </w:rPr>
            </w:pPr>
            <w:r>
              <w:rPr>
                <w:rFonts w:eastAsia="Times New Roman" w:cs="Times New Roman"/>
                <w:b/>
                <w:i/>
              </w:rPr>
              <w:t>Flow of Events</w:t>
            </w:r>
          </w:p>
        </w:tc>
        <w:tc>
          <w:tcPr>
            <w:tcW w:w="5820" w:type="dxa"/>
            <w:tcBorders>
              <w:top w:val="single" w:sz="4" w:space="0" w:color="4472C4"/>
              <w:left w:val="single" w:sz="4" w:space="0" w:color="4472C4"/>
              <w:bottom w:val="single" w:sz="4" w:space="0" w:color="4472C4"/>
              <w:right w:val="single" w:sz="4" w:space="0" w:color="4472C4"/>
            </w:tcBorders>
            <w:tcMar>
              <w:top w:w="100" w:type="dxa"/>
              <w:left w:w="115" w:type="dxa"/>
              <w:bottom w:w="100" w:type="dxa"/>
              <w:right w:w="115" w:type="dxa"/>
            </w:tcMar>
            <w:hideMark/>
          </w:tcPr>
          <w:p w:rsidR="00AD19D6" w:rsidRDefault="00AD19D6" w:rsidP="00C91381">
            <w:pPr>
              <w:numPr>
                <w:ilvl w:val="0"/>
                <w:numId w:val="26"/>
              </w:numPr>
              <w:spacing w:after="0" w:line="360" w:lineRule="auto"/>
              <w:ind w:hanging="359"/>
              <w:contextualSpacing/>
              <w:rPr>
                <w:rFonts w:ascii="Calibri" w:eastAsia="Times New Roman" w:hAnsi="Calibri" w:cs="Times New Roman"/>
                <w:sz w:val="24"/>
              </w:rPr>
            </w:pPr>
            <w:r>
              <w:rPr>
                <w:rFonts w:eastAsia="Times New Roman" w:cs="Times New Roman"/>
              </w:rPr>
              <w:t xml:space="preserve">API verifies the file with the students list. </w:t>
            </w:r>
          </w:p>
          <w:p w:rsidR="00AD19D6" w:rsidRDefault="00AD19D6" w:rsidP="00C91381">
            <w:pPr>
              <w:numPr>
                <w:ilvl w:val="0"/>
                <w:numId w:val="26"/>
              </w:numPr>
              <w:spacing w:after="0" w:line="360" w:lineRule="auto"/>
              <w:ind w:hanging="359"/>
              <w:contextualSpacing/>
              <w:rPr>
                <w:rFonts w:eastAsia="Times New Roman" w:cs="Times New Roman"/>
              </w:rPr>
            </w:pPr>
            <w:r>
              <w:rPr>
                <w:rFonts w:eastAsia="Times New Roman" w:cs="Times New Roman"/>
              </w:rPr>
              <w:t>API queries database for students that are not on the database</w:t>
            </w:r>
          </w:p>
          <w:p w:rsidR="00AD19D6" w:rsidRDefault="00AD19D6" w:rsidP="00C91381">
            <w:pPr>
              <w:numPr>
                <w:ilvl w:val="0"/>
                <w:numId w:val="26"/>
              </w:numPr>
              <w:spacing w:after="0" w:line="360" w:lineRule="auto"/>
              <w:ind w:hanging="359"/>
              <w:contextualSpacing/>
              <w:rPr>
                <w:rFonts w:eastAsia="Times New Roman" w:cs="Times New Roman"/>
              </w:rPr>
            </w:pPr>
            <w:r>
              <w:rPr>
                <w:rFonts w:eastAsia="Times New Roman" w:cs="Times New Roman"/>
              </w:rPr>
              <w:t>Database responds</w:t>
            </w:r>
          </w:p>
          <w:p w:rsidR="00AD19D6" w:rsidRDefault="00AD19D6" w:rsidP="00C91381">
            <w:pPr>
              <w:numPr>
                <w:ilvl w:val="0"/>
                <w:numId w:val="26"/>
              </w:numPr>
              <w:spacing w:after="0" w:line="360" w:lineRule="auto"/>
              <w:ind w:hanging="359"/>
              <w:contextualSpacing/>
              <w:rPr>
                <w:rFonts w:eastAsia="Times New Roman" w:cs="Times New Roman"/>
              </w:rPr>
            </w:pPr>
            <w:r>
              <w:rPr>
                <w:rFonts w:eastAsia="Times New Roman" w:cs="Times New Roman"/>
              </w:rPr>
              <w:t>API creates new students on database</w:t>
            </w:r>
          </w:p>
          <w:p w:rsidR="00AD19D6" w:rsidRDefault="00AD19D6" w:rsidP="00C91381">
            <w:pPr>
              <w:numPr>
                <w:ilvl w:val="0"/>
                <w:numId w:val="26"/>
              </w:numPr>
              <w:spacing w:after="0" w:line="360" w:lineRule="auto"/>
              <w:ind w:hanging="359"/>
              <w:contextualSpacing/>
              <w:rPr>
                <w:rFonts w:ascii="Calibri" w:eastAsia="Times New Roman" w:hAnsi="Calibri" w:cs="Times New Roman"/>
                <w:sz w:val="24"/>
              </w:rPr>
            </w:pPr>
            <w:r>
              <w:rPr>
                <w:rFonts w:eastAsia="Times New Roman" w:cs="Times New Roman"/>
              </w:rPr>
              <w:t xml:space="preserve">Database responds </w:t>
            </w:r>
          </w:p>
        </w:tc>
      </w:tr>
      <w:tr w:rsidR="00AD19D6" w:rsidTr="00AD19D6">
        <w:tc>
          <w:tcPr>
            <w:tcW w:w="3540" w:type="dxa"/>
            <w:tcBorders>
              <w:top w:val="single" w:sz="4" w:space="0" w:color="4472C4"/>
              <w:left w:val="single" w:sz="4" w:space="0" w:color="4472C4"/>
              <w:bottom w:val="single" w:sz="4" w:space="0" w:color="4472C4"/>
              <w:right w:val="single" w:sz="4" w:space="0" w:color="4472C4"/>
            </w:tcBorders>
            <w:shd w:val="clear" w:color="auto" w:fill="BDD6EE"/>
            <w:tcMar>
              <w:top w:w="100" w:type="dxa"/>
              <w:left w:w="115" w:type="dxa"/>
              <w:bottom w:w="100" w:type="dxa"/>
              <w:right w:w="115" w:type="dxa"/>
            </w:tcMar>
            <w:hideMark/>
          </w:tcPr>
          <w:p w:rsidR="00AD19D6" w:rsidRDefault="00AD19D6">
            <w:pPr>
              <w:spacing w:after="0" w:line="360" w:lineRule="auto"/>
              <w:rPr>
                <w:rFonts w:ascii="Calibri" w:hAnsi="Calibri"/>
                <w:sz w:val="24"/>
              </w:rPr>
            </w:pPr>
            <w:r>
              <w:rPr>
                <w:rFonts w:eastAsia="Times New Roman" w:cs="Times New Roman"/>
                <w:b/>
                <w:i/>
              </w:rPr>
              <w:t>Entry Conditions</w:t>
            </w:r>
          </w:p>
        </w:tc>
        <w:tc>
          <w:tcPr>
            <w:tcW w:w="5820" w:type="dxa"/>
            <w:tcBorders>
              <w:top w:val="single" w:sz="4" w:space="0" w:color="4472C4"/>
              <w:left w:val="single" w:sz="4" w:space="0" w:color="4472C4"/>
              <w:bottom w:val="single" w:sz="4" w:space="0" w:color="4472C4"/>
              <w:right w:val="single" w:sz="4" w:space="0" w:color="4472C4"/>
            </w:tcBorders>
            <w:shd w:val="clear" w:color="auto" w:fill="BDD6EE"/>
            <w:tcMar>
              <w:top w:w="100" w:type="dxa"/>
              <w:left w:w="115" w:type="dxa"/>
              <w:bottom w:w="100" w:type="dxa"/>
              <w:right w:w="115" w:type="dxa"/>
            </w:tcMar>
            <w:hideMark/>
          </w:tcPr>
          <w:p w:rsidR="00AD19D6" w:rsidRDefault="00AD19D6" w:rsidP="00C91381">
            <w:pPr>
              <w:numPr>
                <w:ilvl w:val="0"/>
                <w:numId w:val="27"/>
              </w:numPr>
              <w:spacing w:after="0" w:line="360" w:lineRule="auto"/>
              <w:ind w:hanging="359"/>
              <w:contextualSpacing/>
              <w:rPr>
                <w:rFonts w:ascii="Calibri" w:hAnsi="Calibri"/>
                <w:sz w:val="24"/>
              </w:rPr>
            </w:pPr>
            <w:r>
              <w:rPr>
                <w:rFonts w:eastAsia="Times New Roman" w:cs="Times New Roman"/>
              </w:rPr>
              <w:t>Request to refresh data from API has been made by an external system.</w:t>
            </w:r>
          </w:p>
        </w:tc>
      </w:tr>
      <w:tr w:rsidR="00AD19D6" w:rsidTr="00AD19D6">
        <w:tc>
          <w:tcPr>
            <w:tcW w:w="3540" w:type="dxa"/>
            <w:tcBorders>
              <w:top w:val="single" w:sz="4" w:space="0" w:color="4472C4"/>
              <w:left w:val="single" w:sz="4" w:space="0" w:color="4472C4"/>
              <w:bottom w:val="single" w:sz="4" w:space="0" w:color="4472C4"/>
              <w:right w:val="single" w:sz="4" w:space="0" w:color="4472C4"/>
            </w:tcBorders>
            <w:tcMar>
              <w:top w:w="100" w:type="dxa"/>
              <w:left w:w="115" w:type="dxa"/>
              <w:bottom w:w="100" w:type="dxa"/>
              <w:right w:w="115" w:type="dxa"/>
            </w:tcMar>
            <w:hideMark/>
          </w:tcPr>
          <w:p w:rsidR="00AD19D6" w:rsidRDefault="00AD19D6">
            <w:pPr>
              <w:spacing w:after="0" w:line="360" w:lineRule="auto"/>
              <w:rPr>
                <w:rFonts w:ascii="Calibri" w:hAnsi="Calibri"/>
                <w:sz w:val="24"/>
              </w:rPr>
            </w:pPr>
            <w:r>
              <w:rPr>
                <w:rFonts w:eastAsia="Times New Roman" w:cs="Times New Roman"/>
                <w:b/>
                <w:i/>
              </w:rPr>
              <w:t>Exit Conditions</w:t>
            </w:r>
          </w:p>
        </w:tc>
        <w:tc>
          <w:tcPr>
            <w:tcW w:w="5820" w:type="dxa"/>
            <w:tcBorders>
              <w:top w:val="single" w:sz="4" w:space="0" w:color="4472C4"/>
              <w:left w:val="single" w:sz="4" w:space="0" w:color="4472C4"/>
              <w:bottom w:val="single" w:sz="4" w:space="0" w:color="4472C4"/>
              <w:right w:val="single" w:sz="4" w:space="0" w:color="4472C4"/>
            </w:tcBorders>
            <w:tcMar>
              <w:top w:w="100" w:type="dxa"/>
              <w:left w:w="115" w:type="dxa"/>
              <w:bottom w:w="100" w:type="dxa"/>
              <w:right w:w="115" w:type="dxa"/>
            </w:tcMar>
            <w:hideMark/>
          </w:tcPr>
          <w:p w:rsidR="00AD19D6" w:rsidRDefault="00AD19D6" w:rsidP="00C91381">
            <w:pPr>
              <w:numPr>
                <w:ilvl w:val="0"/>
                <w:numId w:val="27"/>
              </w:numPr>
              <w:spacing w:after="0" w:line="360" w:lineRule="auto"/>
              <w:ind w:hanging="359"/>
              <w:contextualSpacing/>
              <w:rPr>
                <w:rFonts w:ascii="Calibri" w:hAnsi="Calibri"/>
                <w:sz w:val="24"/>
              </w:rPr>
            </w:pPr>
            <w:r>
              <w:rPr>
                <w:rFonts w:eastAsia="Times New Roman" w:cs="Times New Roman"/>
              </w:rPr>
              <w:t>SPW database has the latest info updated.</w:t>
            </w:r>
          </w:p>
        </w:tc>
      </w:tr>
    </w:tbl>
    <w:p w:rsidR="00AD19D6" w:rsidRDefault="00AD19D6" w:rsidP="00AD19D6">
      <w:pPr>
        <w:spacing w:after="0" w:line="360" w:lineRule="auto"/>
        <w:ind w:left="792"/>
        <w:rPr>
          <w:rFonts w:ascii="Calibri" w:hAnsi="Calibri"/>
        </w:rPr>
      </w:pPr>
    </w:p>
    <w:p w:rsidR="00AD19D6" w:rsidRDefault="00AD19D6" w:rsidP="00AD19D6">
      <w:pPr>
        <w:spacing w:after="0" w:line="360" w:lineRule="auto"/>
        <w:ind w:left="792"/>
      </w:pPr>
    </w:p>
    <w:tbl>
      <w:tblPr>
        <w:tblW w:w="9360" w:type="dxa"/>
        <w:tblInd w:w="105" w:type="dxa"/>
        <w:tblBorders>
          <w:top w:val="single" w:sz="4" w:space="0" w:color="4472C4"/>
          <w:left w:val="single" w:sz="4" w:space="0" w:color="4472C4"/>
          <w:bottom w:val="single" w:sz="4" w:space="0" w:color="4472C4"/>
          <w:right w:val="single" w:sz="4" w:space="0" w:color="4472C4"/>
          <w:insideH w:val="single" w:sz="4" w:space="0" w:color="4472C4"/>
          <w:insideV w:val="single" w:sz="4" w:space="0" w:color="4472C4"/>
        </w:tblBorders>
        <w:tblLayout w:type="fixed"/>
        <w:tblCellMar>
          <w:left w:w="10" w:type="dxa"/>
          <w:right w:w="10" w:type="dxa"/>
        </w:tblCellMar>
        <w:tblLook w:val="04A0" w:firstRow="1" w:lastRow="0" w:firstColumn="1" w:lastColumn="0" w:noHBand="0" w:noVBand="1"/>
      </w:tblPr>
      <w:tblGrid>
        <w:gridCol w:w="3540"/>
        <w:gridCol w:w="5820"/>
      </w:tblGrid>
      <w:tr w:rsidR="00AD19D6" w:rsidTr="00AD19D6">
        <w:tc>
          <w:tcPr>
            <w:tcW w:w="3540" w:type="dxa"/>
            <w:tcBorders>
              <w:top w:val="single" w:sz="4" w:space="0" w:color="4472C4"/>
              <w:left w:val="single" w:sz="4" w:space="0" w:color="4472C4"/>
              <w:bottom w:val="single" w:sz="4" w:space="0" w:color="4472C4"/>
              <w:right w:val="single" w:sz="4" w:space="0" w:color="4472C4"/>
            </w:tcBorders>
            <w:tcMar>
              <w:top w:w="100" w:type="dxa"/>
              <w:left w:w="115" w:type="dxa"/>
              <w:bottom w:w="100" w:type="dxa"/>
              <w:right w:w="115" w:type="dxa"/>
            </w:tcMar>
            <w:hideMark/>
          </w:tcPr>
          <w:p w:rsidR="00AD19D6" w:rsidRDefault="00AD19D6">
            <w:pPr>
              <w:spacing w:after="0" w:line="360" w:lineRule="auto"/>
              <w:rPr>
                <w:rFonts w:ascii="Calibri" w:hAnsi="Calibri"/>
                <w:sz w:val="24"/>
              </w:rPr>
            </w:pPr>
            <w:r>
              <w:rPr>
                <w:rFonts w:eastAsia="Times New Roman" w:cs="Times New Roman"/>
                <w:b/>
                <w:i/>
              </w:rPr>
              <w:t xml:space="preserve">Use case Name </w:t>
            </w:r>
            <w:r>
              <w:rPr>
                <w:rFonts w:eastAsia="Times New Roman" w:cs="Times New Roman"/>
                <w:b/>
              </w:rPr>
              <w:t>(SPW2_108)</w:t>
            </w:r>
          </w:p>
        </w:tc>
        <w:tc>
          <w:tcPr>
            <w:tcW w:w="5820" w:type="dxa"/>
            <w:tcBorders>
              <w:top w:val="single" w:sz="4" w:space="0" w:color="4472C4"/>
              <w:left w:val="single" w:sz="4" w:space="0" w:color="4472C4"/>
              <w:bottom w:val="single" w:sz="4" w:space="0" w:color="4472C4"/>
              <w:right w:val="single" w:sz="4" w:space="0" w:color="4472C4"/>
            </w:tcBorders>
            <w:tcMar>
              <w:top w:w="100" w:type="dxa"/>
              <w:left w:w="115" w:type="dxa"/>
              <w:bottom w:w="100" w:type="dxa"/>
              <w:right w:w="115" w:type="dxa"/>
            </w:tcMar>
            <w:hideMark/>
          </w:tcPr>
          <w:p w:rsidR="00AD19D6" w:rsidRDefault="00AD19D6">
            <w:pPr>
              <w:spacing w:after="0" w:line="360" w:lineRule="auto"/>
              <w:rPr>
                <w:rFonts w:ascii="Calibri" w:hAnsi="Calibri"/>
                <w:sz w:val="24"/>
              </w:rPr>
            </w:pPr>
            <w:r>
              <w:rPr>
                <w:rFonts w:eastAsia="Times New Roman" w:cs="Times New Roman"/>
                <w:b/>
              </w:rPr>
              <w:t>API Remove inactive students</w:t>
            </w:r>
          </w:p>
        </w:tc>
      </w:tr>
      <w:tr w:rsidR="00AD19D6" w:rsidTr="00AD19D6">
        <w:tc>
          <w:tcPr>
            <w:tcW w:w="3540" w:type="dxa"/>
            <w:tcBorders>
              <w:top w:val="single" w:sz="4" w:space="0" w:color="4472C4"/>
              <w:left w:val="single" w:sz="4" w:space="0" w:color="4472C4"/>
              <w:bottom w:val="single" w:sz="4" w:space="0" w:color="4472C4"/>
              <w:right w:val="single" w:sz="4" w:space="0" w:color="4472C4"/>
            </w:tcBorders>
            <w:shd w:val="clear" w:color="auto" w:fill="BDD6EE"/>
            <w:tcMar>
              <w:top w:w="100" w:type="dxa"/>
              <w:left w:w="115" w:type="dxa"/>
              <w:bottom w:w="100" w:type="dxa"/>
              <w:right w:w="115" w:type="dxa"/>
            </w:tcMar>
            <w:hideMark/>
          </w:tcPr>
          <w:p w:rsidR="00AD19D6" w:rsidRDefault="00AD19D6">
            <w:pPr>
              <w:spacing w:after="0" w:line="360" w:lineRule="auto"/>
              <w:rPr>
                <w:rFonts w:ascii="Calibri" w:hAnsi="Calibri"/>
                <w:sz w:val="24"/>
              </w:rPr>
            </w:pPr>
            <w:r>
              <w:rPr>
                <w:rFonts w:eastAsia="Times New Roman" w:cs="Times New Roman"/>
                <w:b/>
                <w:i/>
              </w:rPr>
              <w:t>Participating Actors</w:t>
            </w:r>
          </w:p>
        </w:tc>
        <w:tc>
          <w:tcPr>
            <w:tcW w:w="5820" w:type="dxa"/>
            <w:tcBorders>
              <w:top w:val="single" w:sz="4" w:space="0" w:color="4472C4"/>
              <w:left w:val="single" w:sz="4" w:space="0" w:color="4472C4"/>
              <w:bottom w:val="single" w:sz="4" w:space="0" w:color="4472C4"/>
              <w:right w:val="single" w:sz="4" w:space="0" w:color="4472C4"/>
            </w:tcBorders>
            <w:shd w:val="clear" w:color="auto" w:fill="BDD6EE"/>
            <w:tcMar>
              <w:top w:w="100" w:type="dxa"/>
              <w:left w:w="115" w:type="dxa"/>
              <w:bottom w:w="100" w:type="dxa"/>
              <w:right w:w="115" w:type="dxa"/>
            </w:tcMar>
            <w:hideMark/>
          </w:tcPr>
          <w:p w:rsidR="00AD19D6" w:rsidRDefault="00AD19D6">
            <w:pPr>
              <w:spacing w:after="0" w:line="360" w:lineRule="auto"/>
              <w:rPr>
                <w:rFonts w:ascii="Calibri" w:hAnsi="Calibri"/>
                <w:sz w:val="24"/>
              </w:rPr>
            </w:pPr>
            <w:r>
              <w:rPr>
                <w:rFonts w:eastAsia="Times New Roman" w:cs="Times New Roman"/>
              </w:rPr>
              <w:t>SPW external system</w:t>
            </w:r>
          </w:p>
        </w:tc>
      </w:tr>
      <w:tr w:rsidR="00AD19D6" w:rsidTr="00AD19D6">
        <w:tc>
          <w:tcPr>
            <w:tcW w:w="3540" w:type="dxa"/>
            <w:tcBorders>
              <w:top w:val="single" w:sz="4" w:space="0" w:color="4472C4"/>
              <w:left w:val="single" w:sz="4" w:space="0" w:color="4472C4"/>
              <w:bottom w:val="single" w:sz="4" w:space="0" w:color="4472C4"/>
              <w:right w:val="single" w:sz="4" w:space="0" w:color="4472C4"/>
            </w:tcBorders>
            <w:tcMar>
              <w:top w:w="100" w:type="dxa"/>
              <w:left w:w="115" w:type="dxa"/>
              <w:bottom w:w="100" w:type="dxa"/>
              <w:right w:w="115" w:type="dxa"/>
            </w:tcMar>
            <w:hideMark/>
          </w:tcPr>
          <w:p w:rsidR="00AD19D6" w:rsidRDefault="00AD19D6">
            <w:pPr>
              <w:spacing w:after="0" w:line="360" w:lineRule="auto"/>
              <w:rPr>
                <w:rFonts w:ascii="Calibri" w:hAnsi="Calibri"/>
                <w:sz w:val="24"/>
              </w:rPr>
            </w:pPr>
            <w:r>
              <w:rPr>
                <w:rFonts w:eastAsia="Times New Roman" w:cs="Times New Roman"/>
                <w:b/>
                <w:i/>
              </w:rPr>
              <w:t>Flow of Events</w:t>
            </w:r>
          </w:p>
        </w:tc>
        <w:tc>
          <w:tcPr>
            <w:tcW w:w="5820" w:type="dxa"/>
            <w:tcBorders>
              <w:top w:val="single" w:sz="4" w:space="0" w:color="4472C4"/>
              <w:left w:val="single" w:sz="4" w:space="0" w:color="4472C4"/>
              <w:bottom w:val="single" w:sz="4" w:space="0" w:color="4472C4"/>
              <w:right w:val="single" w:sz="4" w:space="0" w:color="4472C4"/>
            </w:tcBorders>
            <w:tcMar>
              <w:top w:w="100" w:type="dxa"/>
              <w:left w:w="115" w:type="dxa"/>
              <w:bottom w:w="100" w:type="dxa"/>
              <w:right w:w="115" w:type="dxa"/>
            </w:tcMar>
            <w:hideMark/>
          </w:tcPr>
          <w:p w:rsidR="00AD19D6" w:rsidRDefault="00AD19D6">
            <w:pPr>
              <w:spacing w:after="0" w:line="360" w:lineRule="auto"/>
              <w:rPr>
                <w:rFonts w:ascii="Calibri" w:hAnsi="Calibri"/>
                <w:sz w:val="24"/>
              </w:rPr>
            </w:pPr>
            <w:r>
              <w:rPr>
                <w:rFonts w:eastAsia="Times New Roman" w:cs="Times New Roman"/>
              </w:rPr>
              <w:t xml:space="preserve">1.API queries database for inactive students  </w:t>
            </w:r>
          </w:p>
          <w:p w:rsidR="00AD19D6" w:rsidRDefault="00AD19D6">
            <w:pPr>
              <w:spacing w:after="0" w:line="360" w:lineRule="auto"/>
            </w:pPr>
            <w:r>
              <w:rPr>
                <w:rFonts w:eastAsia="Times New Roman" w:cs="Times New Roman"/>
              </w:rPr>
              <w:t xml:space="preserve">2.Database responds. </w:t>
            </w:r>
          </w:p>
          <w:p w:rsidR="00AD19D6" w:rsidRDefault="00AD19D6">
            <w:pPr>
              <w:spacing w:after="0" w:line="360" w:lineRule="auto"/>
            </w:pPr>
            <w:r>
              <w:rPr>
                <w:rFonts w:eastAsia="Times New Roman" w:cs="Times New Roman"/>
              </w:rPr>
              <w:t>3.API deletes students on database.</w:t>
            </w:r>
          </w:p>
          <w:p w:rsidR="00AD19D6" w:rsidRDefault="00AD19D6">
            <w:pPr>
              <w:spacing w:after="0" w:line="360" w:lineRule="auto"/>
              <w:rPr>
                <w:rFonts w:ascii="Calibri" w:hAnsi="Calibri"/>
                <w:sz w:val="24"/>
              </w:rPr>
            </w:pPr>
            <w:r>
              <w:rPr>
                <w:rFonts w:eastAsia="Times New Roman" w:cs="Times New Roman"/>
              </w:rPr>
              <w:t xml:space="preserve">4.Database responds </w:t>
            </w:r>
          </w:p>
        </w:tc>
      </w:tr>
      <w:tr w:rsidR="00AD19D6" w:rsidTr="00AD19D6">
        <w:tc>
          <w:tcPr>
            <w:tcW w:w="3540" w:type="dxa"/>
            <w:tcBorders>
              <w:top w:val="single" w:sz="4" w:space="0" w:color="4472C4"/>
              <w:left w:val="single" w:sz="4" w:space="0" w:color="4472C4"/>
              <w:bottom w:val="single" w:sz="4" w:space="0" w:color="4472C4"/>
              <w:right w:val="single" w:sz="4" w:space="0" w:color="4472C4"/>
            </w:tcBorders>
            <w:shd w:val="clear" w:color="auto" w:fill="BDD6EE"/>
            <w:tcMar>
              <w:top w:w="100" w:type="dxa"/>
              <w:left w:w="115" w:type="dxa"/>
              <w:bottom w:w="100" w:type="dxa"/>
              <w:right w:w="115" w:type="dxa"/>
            </w:tcMar>
            <w:hideMark/>
          </w:tcPr>
          <w:p w:rsidR="00AD19D6" w:rsidRDefault="00AD19D6">
            <w:pPr>
              <w:spacing w:after="0" w:line="360" w:lineRule="auto"/>
              <w:rPr>
                <w:rFonts w:ascii="Calibri" w:hAnsi="Calibri"/>
                <w:sz w:val="24"/>
              </w:rPr>
            </w:pPr>
            <w:r>
              <w:rPr>
                <w:rFonts w:eastAsia="Times New Roman" w:cs="Times New Roman"/>
                <w:b/>
                <w:i/>
              </w:rPr>
              <w:t>Entry Conditions</w:t>
            </w:r>
          </w:p>
        </w:tc>
        <w:tc>
          <w:tcPr>
            <w:tcW w:w="5820" w:type="dxa"/>
            <w:tcBorders>
              <w:top w:val="single" w:sz="4" w:space="0" w:color="4472C4"/>
              <w:left w:val="single" w:sz="4" w:space="0" w:color="4472C4"/>
              <w:bottom w:val="single" w:sz="4" w:space="0" w:color="4472C4"/>
              <w:right w:val="single" w:sz="4" w:space="0" w:color="4472C4"/>
            </w:tcBorders>
            <w:shd w:val="clear" w:color="auto" w:fill="BDD6EE"/>
            <w:tcMar>
              <w:top w:w="100" w:type="dxa"/>
              <w:left w:w="115" w:type="dxa"/>
              <w:bottom w:w="100" w:type="dxa"/>
              <w:right w:w="115" w:type="dxa"/>
            </w:tcMar>
            <w:hideMark/>
          </w:tcPr>
          <w:p w:rsidR="00AD19D6" w:rsidRDefault="00AD19D6" w:rsidP="00C91381">
            <w:pPr>
              <w:numPr>
                <w:ilvl w:val="0"/>
                <w:numId w:val="27"/>
              </w:numPr>
              <w:spacing w:after="0" w:line="360" w:lineRule="auto"/>
              <w:ind w:hanging="359"/>
              <w:contextualSpacing/>
              <w:rPr>
                <w:rFonts w:ascii="Calibri" w:hAnsi="Calibri"/>
                <w:sz w:val="24"/>
              </w:rPr>
            </w:pPr>
            <w:r>
              <w:rPr>
                <w:rFonts w:eastAsia="Times New Roman" w:cs="Times New Roman"/>
              </w:rPr>
              <w:t>Request to refresh data from API has been made by an external system.</w:t>
            </w:r>
          </w:p>
        </w:tc>
      </w:tr>
      <w:tr w:rsidR="00AD19D6" w:rsidTr="00AD19D6">
        <w:tc>
          <w:tcPr>
            <w:tcW w:w="3540" w:type="dxa"/>
            <w:tcBorders>
              <w:top w:val="single" w:sz="4" w:space="0" w:color="4472C4"/>
              <w:left w:val="single" w:sz="4" w:space="0" w:color="4472C4"/>
              <w:bottom w:val="single" w:sz="4" w:space="0" w:color="4472C4"/>
              <w:right w:val="single" w:sz="4" w:space="0" w:color="4472C4"/>
            </w:tcBorders>
            <w:tcMar>
              <w:top w:w="100" w:type="dxa"/>
              <w:left w:w="115" w:type="dxa"/>
              <w:bottom w:w="100" w:type="dxa"/>
              <w:right w:w="115" w:type="dxa"/>
            </w:tcMar>
            <w:hideMark/>
          </w:tcPr>
          <w:p w:rsidR="00AD19D6" w:rsidRDefault="00AD19D6">
            <w:pPr>
              <w:spacing w:after="0" w:line="360" w:lineRule="auto"/>
              <w:rPr>
                <w:rFonts w:ascii="Calibri" w:hAnsi="Calibri"/>
                <w:sz w:val="24"/>
              </w:rPr>
            </w:pPr>
            <w:r>
              <w:rPr>
                <w:rFonts w:eastAsia="Times New Roman" w:cs="Times New Roman"/>
                <w:b/>
                <w:i/>
              </w:rPr>
              <w:t>Exit Conditions</w:t>
            </w:r>
          </w:p>
        </w:tc>
        <w:tc>
          <w:tcPr>
            <w:tcW w:w="5820" w:type="dxa"/>
            <w:tcBorders>
              <w:top w:val="single" w:sz="4" w:space="0" w:color="4472C4"/>
              <w:left w:val="single" w:sz="4" w:space="0" w:color="4472C4"/>
              <w:bottom w:val="single" w:sz="4" w:space="0" w:color="4472C4"/>
              <w:right w:val="single" w:sz="4" w:space="0" w:color="4472C4"/>
            </w:tcBorders>
            <w:tcMar>
              <w:top w:w="100" w:type="dxa"/>
              <w:left w:w="115" w:type="dxa"/>
              <w:bottom w:w="100" w:type="dxa"/>
              <w:right w:w="115" w:type="dxa"/>
            </w:tcMar>
            <w:hideMark/>
          </w:tcPr>
          <w:p w:rsidR="00AD19D6" w:rsidRDefault="00AD19D6" w:rsidP="00C91381">
            <w:pPr>
              <w:numPr>
                <w:ilvl w:val="0"/>
                <w:numId w:val="27"/>
              </w:numPr>
              <w:spacing w:after="0" w:line="360" w:lineRule="auto"/>
              <w:ind w:hanging="359"/>
              <w:contextualSpacing/>
              <w:rPr>
                <w:rFonts w:ascii="Calibri" w:hAnsi="Calibri"/>
                <w:sz w:val="24"/>
              </w:rPr>
            </w:pPr>
            <w:r>
              <w:rPr>
                <w:rFonts w:eastAsia="Times New Roman" w:cs="Times New Roman"/>
              </w:rPr>
              <w:t>SPW database has the latest info updated.</w:t>
            </w:r>
          </w:p>
        </w:tc>
      </w:tr>
    </w:tbl>
    <w:p w:rsidR="00AD19D6" w:rsidRDefault="00AD19D6" w:rsidP="00AD19D6">
      <w:pPr>
        <w:spacing w:after="0" w:line="360" w:lineRule="auto"/>
        <w:rPr>
          <w:rFonts w:ascii="Calibri" w:hAnsi="Calibri"/>
        </w:rPr>
      </w:pPr>
    </w:p>
    <w:p w:rsidR="00AD19D6" w:rsidRDefault="00AD19D6" w:rsidP="00AD19D6">
      <w:pPr>
        <w:spacing w:after="0" w:line="360" w:lineRule="auto"/>
      </w:pPr>
    </w:p>
    <w:tbl>
      <w:tblPr>
        <w:tblW w:w="9360" w:type="dxa"/>
        <w:tblInd w:w="105" w:type="dxa"/>
        <w:tblBorders>
          <w:top w:val="single" w:sz="4" w:space="0" w:color="4472C4"/>
          <w:left w:val="single" w:sz="4" w:space="0" w:color="4472C4"/>
          <w:bottom w:val="single" w:sz="4" w:space="0" w:color="4472C4"/>
          <w:right w:val="single" w:sz="4" w:space="0" w:color="4472C4"/>
          <w:insideH w:val="single" w:sz="4" w:space="0" w:color="4472C4"/>
          <w:insideV w:val="single" w:sz="4" w:space="0" w:color="4472C4"/>
        </w:tblBorders>
        <w:tblLayout w:type="fixed"/>
        <w:tblCellMar>
          <w:left w:w="10" w:type="dxa"/>
          <w:right w:w="10" w:type="dxa"/>
        </w:tblCellMar>
        <w:tblLook w:val="04A0" w:firstRow="1" w:lastRow="0" w:firstColumn="1" w:lastColumn="0" w:noHBand="0" w:noVBand="1"/>
      </w:tblPr>
      <w:tblGrid>
        <w:gridCol w:w="3540"/>
        <w:gridCol w:w="5820"/>
      </w:tblGrid>
      <w:tr w:rsidR="00AD19D6" w:rsidTr="00AD19D6">
        <w:tc>
          <w:tcPr>
            <w:tcW w:w="3540" w:type="dxa"/>
            <w:tcBorders>
              <w:top w:val="single" w:sz="4" w:space="0" w:color="4472C4"/>
              <w:left w:val="single" w:sz="4" w:space="0" w:color="4472C4"/>
              <w:bottom w:val="single" w:sz="4" w:space="0" w:color="4472C4"/>
              <w:right w:val="single" w:sz="4" w:space="0" w:color="4472C4"/>
            </w:tcBorders>
            <w:tcMar>
              <w:top w:w="100" w:type="dxa"/>
              <w:left w:w="115" w:type="dxa"/>
              <w:bottom w:w="100" w:type="dxa"/>
              <w:right w:w="115" w:type="dxa"/>
            </w:tcMar>
            <w:hideMark/>
          </w:tcPr>
          <w:p w:rsidR="00AD19D6" w:rsidRDefault="00AD19D6">
            <w:pPr>
              <w:spacing w:after="0" w:line="360" w:lineRule="auto"/>
              <w:rPr>
                <w:rFonts w:ascii="Calibri" w:hAnsi="Calibri"/>
                <w:sz w:val="24"/>
              </w:rPr>
            </w:pPr>
            <w:r>
              <w:rPr>
                <w:rFonts w:eastAsia="Times New Roman" w:cs="Times New Roman"/>
                <w:b/>
                <w:i/>
              </w:rPr>
              <w:t xml:space="preserve">Use case Name </w:t>
            </w:r>
            <w:r>
              <w:rPr>
                <w:rFonts w:eastAsia="Times New Roman" w:cs="Times New Roman"/>
                <w:b/>
              </w:rPr>
              <w:t>(SPW2_109)</w:t>
            </w:r>
          </w:p>
        </w:tc>
        <w:tc>
          <w:tcPr>
            <w:tcW w:w="5820" w:type="dxa"/>
            <w:tcBorders>
              <w:top w:val="single" w:sz="4" w:space="0" w:color="4472C4"/>
              <w:left w:val="single" w:sz="4" w:space="0" w:color="4472C4"/>
              <w:bottom w:val="single" w:sz="4" w:space="0" w:color="4472C4"/>
              <w:right w:val="single" w:sz="4" w:space="0" w:color="4472C4"/>
            </w:tcBorders>
            <w:tcMar>
              <w:top w:w="100" w:type="dxa"/>
              <w:left w:w="115" w:type="dxa"/>
              <w:bottom w:w="100" w:type="dxa"/>
              <w:right w:w="115" w:type="dxa"/>
            </w:tcMar>
            <w:hideMark/>
          </w:tcPr>
          <w:p w:rsidR="00AD19D6" w:rsidRDefault="00AD19D6">
            <w:pPr>
              <w:spacing w:after="0" w:line="360" w:lineRule="auto"/>
              <w:rPr>
                <w:rFonts w:ascii="Calibri" w:hAnsi="Calibri"/>
                <w:sz w:val="24"/>
              </w:rPr>
            </w:pPr>
            <w:r>
              <w:rPr>
                <w:rFonts w:eastAsia="Times New Roman" w:cs="Times New Roman"/>
                <w:b/>
              </w:rPr>
              <w:t>API Delete pending projects for inactive students</w:t>
            </w:r>
          </w:p>
        </w:tc>
      </w:tr>
      <w:tr w:rsidR="00AD19D6" w:rsidTr="00AD19D6">
        <w:tc>
          <w:tcPr>
            <w:tcW w:w="3540" w:type="dxa"/>
            <w:tcBorders>
              <w:top w:val="single" w:sz="4" w:space="0" w:color="4472C4"/>
              <w:left w:val="single" w:sz="4" w:space="0" w:color="4472C4"/>
              <w:bottom w:val="single" w:sz="4" w:space="0" w:color="4472C4"/>
              <w:right w:val="single" w:sz="4" w:space="0" w:color="4472C4"/>
            </w:tcBorders>
            <w:shd w:val="clear" w:color="auto" w:fill="BDD6EE"/>
            <w:tcMar>
              <w:top w:w="100" w:type="dxa"/>
              <w:left w:w="115" w:type="dxa"/>
              <w:bottom w:w="100" w:type="dxa"/>
              <w:right w:w="115" w:type="dxa"/>
            </w:tcMar>
            <w:hideMark/>
          </w:tcPr>
          <w:p w:rsidR="00AD19D6" w:rsidRDefault="00AD19D6">
            <w:pPr>
              <w:spacing w:after="0" w:line="360" w:lineRule="auto"/>
              <w:rPr>
                <w:rFonts w:ascii="Calibri" w:hAnsi="Calibri"/>
                <w:sz w:val="24"/>
              </w:rPr>
            </w:pPr>
            <w:r>
              <w:rPr>
                <w:rFonts w:eastAsia="Times New Roman" w:cs="Times New Roman"/>
                <w:b/>
                <w:i/>
              </w:rPr>
              <w:lastRenderedPageBreak/>
              <w:t>Participating Actors</w:t>
            </w:r>
          </w:p>
        </w:tc>
        <w:tc>
          <w:tcPr>
            <w:tcW w:w="5820" w:type="dxa"/>
            <w:tcBorders>
              <w:top w:val="single" w:sz="4" w:space="0" w:color="4472C4"/>
              <w:left w:val="single" w:sz="4" w:space="0" w:color="4472C4"/>
              <w:bottom w:val="single" w:sz="4" w:space="0" w:color="4472C4"/>
              <w:right w:val="single" w:sz="4" w:space="0" w:color="4472C4"/>
            </w:tcBorders>
            <w:shd w:val="clear" w:color="auto" w:fill="BDD6EE"/>
            <w:tcMar>
              <w:top w:w="100" w:type="dxa"/>
              <w:left w:w="115" w:type="dxa"/>
              <w:bottom w:w="100" w:type="dxa"/>
              <w:right w:w="115" w:type="dxa"/>
            </w:tcMar>
            <w:hideMark/>
          </w:tcPr>
          <w:p w:rsidR="00AD19D6" w:rsidRDefault="00AD19D6">
            <w:pPr>
              <w:spacing w:after="0" w:line="360" w:lineRule="auto"/>
              <w:rPr>
                <w:rFonts w:ascii="Calibri" w:hAnsi="Calibri"/>
                <w:sz w:val="24"/>
              </w:rPr>
            </w:pPr>
            <w:r>
              <w:rPr>
                <w:rFonts w:eastAsia="Times New Roman" w:cs="Times New Roman"/>
              </w:rPr>
              <w:t>SPW external system</w:t>
            </w:r>
          </w:p>
        </w:tc>
      </w:tr>
      <w:tr w:rsidR="00AD19D6" w:rsidTr="00AD19D6">
        <w:tc>
          <w:tcPr>
            <w:tcW w:w="3540" w:type="dxa"/>
            <w:tcBorders>
              <w:top w:val="single" w:sz="4" w:space="0" w:color="4472C4"/>
              <w:left w:val="single" w:sz="4" w:space="0" w:color="4472C4"/>
              <w:bottom w:val="single" w:sz="4" w:space="0" w:color="4472C4"/>
              <w:right w:val="single" w:sz="4" w:space="0" w:color="4472C4"/>
            </w:tcBorders>
            <w:tcMar>
              <w:top w:w="100" w:type="dxa"/>
              <w:left w:w="115" w:type="dxa"/>
              <w:bottom w:w="100" w:type="dxa"/>
              <w:right w:w="115" w:type="dxa"/>
            </w:tcMar>
            <w:hideMark/>
          </w:tcPr>
          <w:p w:rsidR="00AD19D6" w:rsidRDefault="00AD19D6">
            <w:pPr>
              <w:spacing w:after="0" w:line="360" w:lineRule="auto"/>
              <w:rPr>
                <w:rFonts w:ascii="Calibri" w:hAnsi="Calibri"/>
                <w:sz w:val="24"/>
              </w:rPr>
            </w:pPr>
            <w:r>
              <w:rPr>
                <w:rFonts w:eastAsia="Times New Roman" w:cs="Times New Roman"/>
                <w:b/>
                <w:i/>
              </w:rPr>
              <w:t>Flow of Events</w:t>
            </w:r>
          </w:p>
        </w:tc>
        <w:tc>
          <w:tcPr>
            <w:tcW w:w="5820" w:type="dxa"/>
            <w:tcBorders>
              <w:top w:val="single" w:sz="4" w:space="0" w:color="4472C4"/>
              <w:left w:val="single" w:sz="4" w:space="0" w:color="4472C4"/>
              <w:bottom w:val="single" w:sz="4" w:space="0" w:color="4472C4"/>
              <w:right w:val="single" w:sz="4" w:space="0" w:color="4472C4"/>
            </w:tcBorders>
            <w:tcMar>
              <w:top w:w="100" w:type="dxa"/>
              <w:left w:w="115" w:type="dxa"/>
              <w:bottom w:w="100" w:type="dxa"/>
              <w:right w:w="115" w:type="dxa"/>
            </w:tcMar>
            <w:hideMark/>
          </w:tcPr>
          <w:p w:rsidR="00AD19D6" w:rsidRDefault="00AD19D6">
            <w:pPr>
              <w:spacing w:after="0" w:line="360" w:lineRule="auto"/>
              <w:rPr>
                <w:rFonts w:ascii="Calibri" w:hAnsi="Calibri"/>
                <w:sz w:val="24"/>
              </w:rPr>
            </w:pPr>
            <w:r>
              <w:rPr>
                <w:rFonts w:eastAsia="Times New Roman" w:cs="Times New Roman"/>
              </w:rPr>
              <w:t xml:space="preserve">1.API queries database for projects that have a status PENDING and the student who created it has been deleted because it is inactive </w:t>
            </w:r>
          </w:p>
          <w:p w:rsidR="00AD19D6" w:rsidRDefault="00AD19D6">
            <w:pPr>
              <w:spacing w:after="0" w:line="360" w:lineRule="auto"/>
            </w:pPr>
            <w:r>
              <w:rPr>
                <w:rFonts w:eastAsia="Times New Roman" w:cs="Times New Roman"/>
              </w:rPr>
              <w:t xml:space="preserve">2.Database responds. </w:t>
            </w:r>
          </w:p>
          <w:p w:rsidR="00AD19D6" w:rsidRDefault="00AD19D6">
            <w:pPr>
              <w:spacing w:after="0" w:line="360" w:lineRule="auto"/>
            </w:pPr>
            <w:r>
              <w:rPr>
                <w:rFonts w:eastAsia="Times New Roman" w:cs="Times New Roman"/>
              </w:rPr>
              <w:t>3.API deletes the projects.</w:t>
            </w:r>
          </w:p>
          <w:p w:rsidR="00AD19D6" w:rsidRDefault="00AD19D6">
            <w:pPr>
              <w:spacing w:after="0" w:line="360" w:lineRule="auto"/>
              <w:rPr>
                <w:rFonts w:ascii="Calibri" w:hAnsi="Calibri"/>
                <w:sz w:val="24"/>
              </w:rPr>
            </w:pPr>
            <w:r>
              <w:rPr>
                <w:rFonts w:eastAsia="Times New Roman" w:cs="Times New Roman"/>
              </w:rPr>
              <w:t xml:space="preserve">4.Database responds </w:t>
            </w:r>
          </w:p>
        </w:tc>
      </w:tr>
      <w:tr w:rsidR="00AD19D6" w:rsidTr="00AD19D6">
        <w:tc>
          <w:tcPr>
            <w:tcW w:w="3540" w:type="dxa"/>
            <w:tcBorders>
              <w:top w:val="single" w:sz="4" w:space="0" w:color="4472C4"/>
              <w:left w:val="single" w:sz="4" w:space="0" w:color="4472C4"/>
              <w:bottom w:val="single" w:sz="4" w:space="0" w:color="4472C4"/>
              <w:right w:val="single" w:sz="4" w:space="0" w:color="4472C4"/>
            </w:tcBorders>
            <w:shd w:val="clear" w:color="auto" w:fill="BDD6EE"/>
            <w:tcMar>
              <w:top w:w="100" w:type="dxa"/>
              <w:left w:w="115" w:type="dxa"/>
              <w:bottom w:w="100" w:type="dxa"/>
              <w:right w:w="115" w:type="dxa"/>
            </w:tcMar>
            <w:hideMark/>
          </w:tcPr>
          <w:p w:rsidR="00AD19D6" w:rsidRDefault="00AD19D6">
            <w:pPr>
              <w:spacing w:after="0" w:line="360" w:lineRule="auto"/>
              <w:rPr>
                <w:rFonts w:ascii="Calibri" w:hAnsi="Calibri"/>
                <w:sz w:val="24"/>
              </w:rPr>
            </w:pPr>
            <w:r>
              <w:rPr>
                <w:rFonts w:eastAsia="Times New Roman" w:cs="Times New Roman"/>
                <w:b/>
                <w:i/>
              </w:rPr>
              <w:t>Entry Conditions</w:t>
            </w:r>
          </w:p>
        </w:tc>
        <w:tc>
          <w:tcPr>
            <w:tcW w:w="5820" w:type="dxa"/>
            <w:tcBorders>
              <w:top w:val="single" w:sz="4" w:space="0" w:color="4472C4"/>
              <w:left w:val="single" w:sz="4" w:space="0" w:color="4472C4"/>
              <w:bottom w:val="single" w:sz="4" w:space="0" w:color="4472C4"/>
              <w:right w:val="single" w:sz="4" w:space="0" w:color="4472C4"/>
            </w:tcBorders>
            <w:shd w:val="clear" w:color="auto" w:fill="BDD6EE"/>
            <w:tcMar>
              <w:top w:w="100" w:type="dxa"/>
              <w:left w:w="115" w:type="dxa"/>
              <w:bottom w:w="100" w:type="dxa"/>
              <w:right w:w="115" w:type="dxa"/>
            </w:tcMar>
            <w:hideMark/>
          </w:tcPr>
          <w:p w:rsidR="00AD19D6" w:rsidRDefault="00AD19D6" w:rsidP="00C91381">
            <w:pPr>
              <w:numPr>
                <w:ilvl w:val="0"/>
                <w:numId w:val="27"/>
              </w:numPr>
              <w:spacing w:after="0" w:line="360" w:lineRule="auto"/>
              <w:ind w:hanging="359"/>
              <w:contextualSpacing/>
              <w:rPr>
                <w:rFonts w:ascii="Calibri" w:hAnsi="Calibri"/>
                <w:sz w:val="24"/>
              </w:rPr>
            </w:pPr>
            <w:r>
              <w:rPr>
                <w:rFonts w:eastAsia="Times New Roman" w:cs="Times New Roman"/>
              </w:rPr>
              <w:t>Request to refresh data from API has been made by an external system.</w:t>
            </w:r>
          </w:p>
        </w:tc>
      </w:tr>
      <w:tr w:rsidR="00AD19D6" w:rsidTr="00AD19D6">
        <w:tc>
          <w:tcPr>
            <w:tcW w:w="3540" w:type="dxa"/>
            <w:tcBorders>
              <w:top w:val="single" w:sz="4" w:space="0" w:color="4472C4"/>
              <w:left w:val="single" w:sz="4" w:space="0" w:color="4472C4"/>
              <w:bottom w:val="single" w:sz="4" w:space="0" w:color="4472C4"/>
              <w:right w:val="single" w:sz="4" w:space="0" w:color="4472C4"/>
            </w:tcBorders>
            <w:tcMar>
              <w:top w:w="100" w:type="dxa"/>
              <w:left w:w="115" w:type="dxa"/>
              <w:bottom w:w="100" w:type="dxa"/>
              <w:right w:w="115" w:type="dxa"/>
            </w:tcMar>
            <w:hideMark/>
          </w:tcPr>
          <w:p w:rsidR="00AD19D6" w:rsidRDefault="00AD19D6">
            <w:pPr>
              <w:spacing w:after="0" w:line="360" w:lineRule="auto"/>
              <w:rPr>
                <w:rFonts w:ascii="Calibri" w:hAnsi="Calibri"/>
                <w:sz w:val="24"/>
              </w:rPr>
            </w:pPr>
            <w:r>
              <w:rPr>
                <w:rFonts w:eastAsia="Times New Roman" w:cs="Times New Roman"/>
                <w:b/>
                <w:i/>
              </w:rPr>
              <w:t>Exit Conditions</w:t>
            </w:r>
          </w:p>
        </w:tc>
        <w:tc>
          <w:tcPr>
            <w:tcW w:w="5820" w:type="dxa"/>
            <w:tcBorders>
              <w:top w:val="single" w:sz="4" w:space="0" w:color="4472C4"/>
              <w:left w:val="single" w:sz="4" w:space="0" w:color="4472C4"/>
              <w:bottom w:val="single" w:sz="4" w:space="0" w:color="4472C4"/>
              <w:right w:val="single" w:sz="4" w:space="0" w:color="4472C4"/>
            </w:tcBorders>
            <w:tcMar>
              <w:top w:w="100" w:type="dxa"/>
              <w:left w:w="115" w:type="dxa"/>
              <w:bottom w:w="100" w:type="dxa"/>
              <w:right w:w="115" w:type="dxa"/>
            </w:tcMar>
            <w:hideMark/>
          </w:tcPr>
          <w:p w:rsidR="00AD19D6" w:rsidRDefault="00AD19D6" w:rsidP="00C91381">
            <w:pPr>
              <w:numPr>
                <w:ilvl w:val="0"/>
                <w:numId w:val="27"/>
              </w:numPr>
              <w:spacing w:after="0" w:line="360" w:lineRule="auto"/>
              <w:ind w:hanging="359"/>
              <w:contextualSpacing/>
              <w:rPr>
                <w:rFonts w:ascii="Calibri" w:hAnsi="Calibri"/>
                <w:sz w:val="24"/>
              </w:rPr>
            </w:pPr>
            <w:r>
              <w:rPr>
                <w:rFonts w:eastAsia="Times New Roman" w:cs="Times New Roman"/>
              </w:rPr>
              <w:t>SPW database has the latest info updated.</w:t>
            </w:r>
          </w:p>
        </w:tc>
      </w:tr>
    </w:tbl>
    <w:p w:rsidR="00AD19D6" w:rsidRDefault="00AD19D6" w:rsidP="00AD19D6">
      <w:pPr>
        <w:spacing w:after="0" w:line="360" w:lineRule="auto"/>
        <w:ind w:left="792"/>
        <w:rPr>
          <w:rFonts w:ascii="Calibri" w:hAnsi="Calibri"/>
        </w:rPr>
      </w:pPr>
    </w:p>
    <w:p w:rsidR="00AD19D6" w:rsidRDefault="00AD19D6" w:rsidP="00AD19D6">
      <w:pPr>
        <w:spacing w:after="0" w:line="360" w:lineRule="auto"/>
        <w:ind w:left="792"/>
      </w:pPr>
    </w:p>
    <w:tbl>
      <w:tblPr>
        <w:tblW w:w="9360" w:type="dxa"/>
        <w:tblInd w:w="105" w:type="dxa"/>
        <w:tblBorders>
          <w:top w:val="single" w:sz="4" w:space="0" w:color="4472C4"/>
          <w:left w:val="single" w:sz="4" w:space="0" w:color="4472C4"/>
          <w:bottom w:val="single" w:sz="4" w:space="0" w:color="4472C4"/>
          <w:right w:val="single" w:sz="4" w:space="0" w:color="4472C4"/>
          <w:insideH w:val="single" w:sz="4" w:space="0" w:color="4472C4"/>
          <w:insideV w:val="single" w:sz="4" w:space="0" w:color="4472C4"/>
        </w:tblBorders>
        <w:tblLayout w:type="fixed"/>
        <w:tblCellMar>
          <w:left w:w="10" w:type="dxa"/>
          <w:right w:w="10" w:type="dxa"/>
        </w:tblCellMar>
        <w:tblLook w:val="04A0" w:firstRow="1" w:lastRow="0" w:firstColumn="1" w:lastColumn="0" w:noHBand="0" w:noVBand="1"/>
      </w:tblPr>
      <w:tblGrid>
        <w:gridCol w:w="3540"/>
        <w:gridCol w:w="5820"/>
      </w:tblGrid>
      <w:tr w:rsidR="00AD19D6" w:rsidTr="00AD19D6">
        <w:tc>
          <w:tcPr>
            <w:tcW w:w="3540" w:type="dxa"/>
            <w:tcBorders>
              <w:top w:val="single" w:sz="4" w:space="0" w:color="4472C4"/>
              <w:left w:val="single" w:sz="4" w:space="0" w:color="4472C4"/>
              <w:bottom w:val="single" w:sz="4" w:space="0" w:color="4472C4"/>
              <w:right w:val="single" w:sz="4" w:space="0" w:color="4472C4"/>
            </w:tcBorders>
            <w:tcMar>
              <w:top w:w="100" w:type="dxa"/>
              <w:left w:w="115" w:type="dxa"/>
              <w:bottom w:w="100" w:type="dxa"/>
              <w:right w:w="115" w:type="dxa"/>
            </w:tcMar>
            <w:hideMark/>
          </w:tcPr>
          <w:p w:rsidR="00AD19D6" w:rsidRDefault="00AD19D6">
            <w:pPr>
              <w:spacing w:after="0" w:line="360" w:lineRule="auto"/>
              <w:rPr>
                <w:rFonts w:ascii="Calibri" w:hAnsi="Calibri"/>
                <w:sz w:val="24"/>
              </w:rPr>
            </w:pPr>
            <w:r>
              <w:rPr>
                <w:rFonts w:eastAsia="Times New Roman" w:cs="Times New Roman"/>
                <w:b/>
                <w:i/>
              </w:rPr>
              <w:t xml:space="preserve">Use case Name </w:t>
            </w:r>
            <w:r>
              <w:rPr>
                <w:rFonts w:eastAsia="Times New Roman" w:cs="Times New Roman"/>
                <w:b/>
              </w:rPr>
              <w:t>(SPW2_110)</w:t>
            </w:r>
          </w:p>
        </w:tc>
        <w:tc>
          <w:tcPr>
            <w:tcW w:w="5820" w:type="dxa"/>
            <w:tcBorders>
              <w:top w:val="single" w:sz="4" w:space="0" w:color="4472C4"/>
              <w:left w:val="single" w:sz="4" w:space="0" w:color="4472C4"/>
              <w:bottom w:val="single" w:sz="4" w:space="0" w:color="4472C4"/>
              <w:right w:val="single" w:sz="4" w:space="0" w:color="4472C4"/>
            </w:tcBorders>
            <w:tcMar>
              <w:top w:w="100" w:type="dxa"/>
              <w:left w:w="115" w:type="dxa"/>
              <w:bottom w:w="100" w:type="dxa"/>
              <w:right w:w="115" w:type="dxa"/>
            </w:tcMar>
            <w:hideMark/>
          </w:tcPr>
          <w:p w:rsidR="00AD19D6" w:rsidRDefault="00AD19D6">
            <w:pPr>
              <w:spacing w:after="0" w:line="360" w:lineRule="auto"/>
              <w:rPr>
                <w:rFonts w:ascii="Calibri" w:hAnsi="Calibri"/>
                <w:sz w:val="24"/>
              </w:rPr>
            </w:pPr>
            <w:r>
              <w:rPr>
                <w:rFonts w:eastAsia="Times New Roman" w:cs="Times New Roman"/>
                <w:b/>
              </w:rPr>
              <w:t>API Get all students' project Title</w:t>
            </w:r>
          </w:p>
        </w:tc>
      </w:tr>
      <w:tr w:rsidR="00AD19D6" w:rsidTr="00AD19D6">
        <w:tc>
          <w:tcPr>
            <w:tcW w:w="3540" w:type="dxa"/>
            <w:tcBorders>
              <w:top w:val="single" w:sz="4" w:space="0" w:color="4472C4"/>
              <w:left w:val="single" w:sz="4" w:space="0" w:color="4472C4"/>
              <w:bottom w:val="single" w:sz="4" w:space="0" w:color="4472C4"/>
              <w:right w:val="single" w:sz="4" w:space="0" w:color="4472C4"/>
            </w:tcBorders>
            <w:shd w:val="clear" w:color="auto" w:fill="BDD6EE"/>
            <w:tcMar>
              <w:top w:w="100" w:type="dxa"/>
              <w:left w:w="115" w:type="dxa"/>
              <w:bottom w:w="100" w:type="dxa"/>
              <w:right w:w="115" w:type="dxa"/>
            </w:tcMar>
            <w:hideMark/>
          </w:tcPr>
          <w:p w:rsidR="00AD19D6" w:rsidRDefault="00AD19D6">
            <w:pPr>
              <w:spacing w:after="0" w:line="360" w:lineRule="auto"/>
              <w:rPr>
                <w:rFonts w:ascii="Calibri" w:hAnsi="Calibri"/>
                <w:sz w:val="24"/>
              </w:rPr>
            </w:pPr>
            <w:r>
              <w:rPr>
                <w:rFonts w:eastAsia="Times New Roman" w:cs="Times New Roman"/>
                <w:b/>
                <w:i/>
              </w:rPr>
              <w:t>Participating Actors</w:t>
            </w:r>
          </w:p>
        </w:tc>
        <w:tc>
          <w:tcPr>
            <w:tcW w:w="5820" w:type="dxa"/>
            <w:tcBorders>
              <w:top w:val="single" w:sz="4" w:space="0" w:color="4472C4"/>
              <w:left w:val="single" w:sz="4" w:space="0" w:color="4472C4"/>
              <w:bottom w:val="single" w:sz="4" w:space="0" w:color="4472C4"/>
              <w:right w:val="single" w:sz="4" w:space="0" w:color="4472C4"/>
            </w:tcBorders>
            <w:shd w:val="clear" w:color="auto" w:fill="BDD6EE"/>
            <w:tcMar>
              <w:top w:w="100" w:type="dxa"/>
              <w:left w:w="115" w:type="dxa"/>
              <w:bottom w:w="100" w:type="dxa"/>
              <w:right w:w="115" w:type="dxa"/>
            </w:tcMar>
            <w:hideMark/>
          </w:tcPr>
          <w:p w:rsidR="00AD19D6" w:rsidRDefault="00AD19D6">
            <w:pPr>
              <w:spacing w:after="0" w:line="360" w:lineRule="auto"/>
              <w:rPr>
                <w:rFonts w:ascii="Calibri" w:hAnsi="Calibri"/>
                <w:sz w:val="24"/>
              </w:rPr>
            </w:pPr>
            <w:r>
              <w:rPr>
                <w:rFonts w:eastAsia="Times New Roman" w:cs="Times New Roman"/>
              </w:rPr>
              <w:t>Mobile Judge external system</w:t>
            </w:r>
          </w:p>
        </w:tc>
      </w:tr>
      <w:tr w:rsidR="00AD19D6" w:rsidTr="00AD19D6">
        <w:tc>
          <w:tcPr>
            <w:tcW w:w="3540" w:type="dxa"/>
            <w:tcBorders>
              <w:top w:val="single" w:sz="4" w:space="0" w:color="4472C4"/>
              <w:left w:val="single" w:sz="4" w:space="0" w:color="4472C4"/>
              <w:bottom w:val="single" w:sz="4" w:space="0" w:color="4472C4"/>
              <w:right w:val="single" w:sz="4" w:space="0" w:color="4472C4"/>
            </w:tcBorders>
            <w:tcMar>
              <w:top w:w="100" w:type="dxa"/>
              <w:left w:w="115" w:type="dxa"/>
              <w:bottom w:w="100" w:type="dxa"/>
              <w:right w:w="115" w:type="dxa"/>
            </w:tcMar>
            <w:hideMark/>
          </w:tcPr>
          <w:p w:rsidR="00AD19D6" w:rsidRDefault="00AD19D6">
            <w:pPr>
              <w:spacing w:after="0" w:line="360" w:lineRule="auto"/>
              <w:rPr>
                <w:rFonts w:ascii="Calibri" w:hAnsi="Calibri"/>
                <w:sz w:val="24"/>
              </w:rPr>
            </w:pPr>
            <w:r>
              <w:rPr>
                <w:rFonts w:eastAsia="Times New Roman" w:cs="Times New Roman"/>
                <w:b/>
                <w:i/>
              </w:rPr>
              <w:t>Flow of Events</w:t>
            </w:r>
          </w:p>
        </w:tc>
        <w:tc>
          <w:tcPr>
            <w:tcW w:w="5820" w:type="dxa"/>
            <w:tcBorders>
              <w:top w:val="single" w:sz="4" w:space="0" w:color="4472C4"/>
              <w:left w:val="single" w:sz="4" w:space="0" w:color="4472C4"/>
              <w:bottom w:val="single" w:sz="4" w:space="0" w:color="4472C4"/>
              <w:right w:val="single" w:sz="4" w:space="0" w:color="4472C4"/>
            </w:tcBorders>
            <w:tcMar>
              <w:top w:w="100" w:type="dxa"/>
              <w:left w:w="115" w:type="dxa"/>
              <w:bottom w:w="100" w:type="dxa"/>
              <w:right w:w="115" w:type="dxa"/>
            </w:tcMar>
            <w:hideMark/>
          </w:tcPr>
          <w:p w:rsidR="00AD19D6" w:rsidRDefault="00AD19D6">
            <w:pPr>
              <w:spacing w:after="0" w:line="360" w:lineRule="auto"/>
              <w:rPr>
                <w:rFonts w:ascii="Calibri" w:hAnsi="Calibri"/>
                <w:sz w:val="24"/>
              </w:rPr>
            </w:pPr>
            <w:r>
              <w:rPr>
                <w:rFonts w:eastAsia="Times New Roman" w:cs="Times New Roman"/>
              </w:rPr>
              <w:t xml:space="preserve">1. External system requests the API the list of students on the class and their project title. </w:t>
            </w:r>
          </w:p>
          <w:p w:rsidR="00AD19D6" w:rsidRDefault="00AD19D6">
            <w:pPr>
              <w:spacing w:after="0" w:line="360" w:lineRule="auto"/>
            </w:pPr>
            <w:r>
              <w:rPr>
                <w:rFonts w:eastAsia="Times New Roman" w:cs="Times New Roman"/>
              </w:rPr>
              <w:t xml:space="preserve">2.API reads the file for the list of students.  </w:t>
            </w:r>
          </w:p>
          <w:p w:rsidR="00AD19D6" w:rsidRDefault="00AD19D6">
            <w:pPr>
              <w:spacing w:after="0" w:line="360" w:lineRule="auto"/>
            </w:pPr>
            <w:r>
              <w:rPr>
                <w:rFonts w:eastAsia="Times New Roman" w:cs="Times New Roman"/>
              </w:rPr>
              <w:t>3.API queries SPW database to get the project title of each student on the file.</w:t>
            </w:r>
          </w:p>
          <w:p w:rsidR="00AD19D6" w:rsidRDefault="00AD19D6">
            <w:pPr>
              <w:spacing w:after="0" w:line="360" w:lineRule="auto"/>
              <w:rPr>
                <w:rFonts w:ascii="Calibri" w:hAnsi="Calibri"/>
                <w:sz w:val="24"/>
              </w:rPr>
            </w:pPr>
            <w:r>
              <w:rPr>
                <w:rFonts w:eastAsia="Times New Roman" w:cs="Times New Roman"/>
              </w:rPr>
              <w:t xml:space="preserve">4.Database responds </w:t>
            </w:r>
          </w:p>
        </w:tc>
      </w:tr>
      <w:tr w:rsidR="00AD19D6" w:rsidTr="00AD19D6">
        <w:tc>
          <w:tcPr>
            <w:tcW w:w="3540" w:type="dxa"/>
            <w:tcBorders>
              <w:top w:val="single" w:sz="4" w:space="0" w:color="4472C4"/>
              <w:left w:val="single" w:sz="4" w:space="0" w:color="4472C4"/>
              <w:bottom w:val="single" w:sz="4" w:space="0" w:color="4472C4"/>
              <w:right w:val="single" w:sz="4" w:space="0" w:color="4472C4"/>
            </w:tcBorders>
            <w:shd w:val="clear" w:color="auto" w:fill="BDD6EE"/>
            <w:tcMar>
              <w:top w:w="100" w:type="dxa"/>
              <w:left w:w="115" w:type="dxa"/>
              <w:bottom w:w="100" w:type="dxa"/>
              <w:right w:w="115" w:type="dxa"/>
            </w:tcMar>
            <w:hideMark/>
          </w:tcPr>
          <w:p w:rsidR="00AD19D6" w:rsidRDefault="00AD19D6">
            <w:pPr>
              <w:spacing w:after="0" w:line="360" w:lineRule="auto"/>
              <w:rPr>
                <w:rFonts w:ascii="Calibri" w:hAnsi="Calibri"/>
                <w:sz w:val="24"/>
              </w:rPr>
            </w:pPr>
            <w:r>
              <w:rPr>
                <w:rFonts w:eastAsia="Times New Roman" w:cs="Times New Roman"/>
                <w:b/>
                <w:i/>
              </w:rPr>
              <w:t>Entry Conditions</w:t>
            </w:r>
          </w:p>
        </w:tc>
        <w:tc>
          <w:tcPr>
            <w:tcW w:w="5820" w:type="dxa"/>
            <w:tcBorders>
              <w:top w:val="single" w:sz="4" w:space="0" w:color="4472C4"/>
              <w:left w:val="single" w:sz="4" w:space="0" w:color="4472C4"/>
              <w:bottom w:val="single" w:sz="4" w:space="0" w:color="4472C4"/>
              <w:right w:val="single" w:sz="4" w:space="0" w:color="4472C4"/>
            </w:tcBorders>
            <w:shd w:val="clear" w:color="auto" w:fill="BDD6EE"/>
            <w:tcMar>
              <w:top w:w="100" w:type="dxa"/>
              <w:left w:w="115" w:type="dxa"/>
              <w:bottom w:w="100" w:type="dxa"/>
              <w:right w:w="115" w:type="dxa"/>
            </w:tcMar>
            <w:hideMark/>
          </w:tcPr>
          <w:p w:rsidR="00AD19D6" w:rsidRDefault="00AD19D6" w:rsidP="00C91381">
            <w:pPr>
              <w:numPr>
                <w:ilvl w:val="0"/>
                <w:numId w:val="27"/>
              </w:numPr>
              <w:spacing w:after="0" w:line="360" w:lineRule="auto"/>
              <w:ind w:hanging="359"/>
              <w:contextualSpacing/>
              <w:rPr>
                <w:rFonts w:ascii="Calibri" w:hAnsi="Calibri"/>
                <w:sz w:val="24"/>
              </w:rPr>
            </w:pPr>
            <w:r>
              <w:rPr>
                <w:rFonts w:eastAsia="Times New Roman" w:cs="Times New Roman"/>
              </w:rPr>
              <w:t xml:space="preserve">API is running on the server. </w:t>
            </w:r>
          </w:p>
        </w:tc>
      </w:tr>
      <w:tr w:rsidR="00AD19D6" w:rsidTr="00AD19D6">
        <w:tc>
          <w:tcPr>
            <w:tcW w:w="3540" w:type="dxa"/>
            <w:tcBorders>
              <w:top w:val="single" w:sz="4" w:space="0" w:color="4472C4"/>
              <w:left w:val="single" w:sz="4" w:space="0" w:color="4472C4"/>
              <w:bottom w:val="single" w:sz="4" w:space="0" w:color="4472C4"/>
              <w:right w:val="single" w:sz="4" w:space="0" w:color="4472C4"/>
            </w:tcBorders>
            <w:tcMar>
              <w:top w:w="100" w:type="dxa"/>
              <w:left w:w="115" w:type="dxa"/>
              <w:bottom w:w="100" w:type="dxa"/>
              <w:right w:w="115" w:type="dxa"/>
            </w:tcMar>
            <w:hideMark/>
          </w:tcPr>
          <w:p w:rsidR="00AD19D6" w:rsidRDefault="00AD19D6">
            <w:pPr>
              <w:spacing w:after="0" w:line="360" w:lineRule="auto"/>
              <w:rPr>
                <w:rFonts w:ascii="Calibri" w:hAnsi="Calibri"/>
                <w:sz w:val="24"/>
              </w:rPr>
            </w:pPr>
            <w:r>
              <w:rPr>
                <w:rFonts w:eastAsia="Times New Roman" w:cs="Times New Roman"/>
                <w:b/>
                <w:i/>
              </w:rPr>
              <w:t>Exit Conditions</w:t>
            </w:r>
          </w:p>
        </w:tc>
        <w:tc>
          <w:tcPr>
            <w:tcW w:w="5820" w:type="dxa"/>
            <w:tcBorders>
              <w:top w:val="single" w:sz="4" w:space="0" w:color="4472C4"/>
              <w:left w:val="single" w:sz="4" w:space="0" w:color="4472C4"/>
              <w:bottom w:val="single" w:sz="4" w:space="0" w:color="4472C4"/>
              <w:right w:val="single" w:sz="4" w:space="0" w:color="4472C4"/>
            </w:tcBorders>
            <w:tcMar>
              <w:top w:w="100" w:type="dxa"/>
              <w:left w:w="115" w:type="dxa"/>
              <w:bottom w:w="100" w:type="dxa"/>
              <w:right w:w="115" w:type="dxa"/>
            </w:tcMar>
            <w:hideMark/>
          </w:tcPr>
          <w:p w:rsidR="00AD19D6" w:rsidRDefault="00AD19D6" w:rsidP="00C91381">
            <w:pPr>
              <w:numPr>
                <w:ilvl w:val="0"/>
                <w:numId w:val="27"/>
              </w:numPr>
              <w:spacing w:after="0" w:line="360" w:lineRule="auto"/>
              <w:ind w:hanging="359"/>
              <w:contextualSpacing/>
              <w:rPr>
                <w:rFonts w:ascii="Calibri" w:hAnsi="Calibri"/>
                <w:sz w:val="24"/>
              </w:rPr>
            </w:pPr>
            <w:r>
              <w:rPr>
                <w:rFonts w:eastAsia="Times New Roman" w:cs="Times New Roman"/>
              </w:rPr>
              <w:t xml:space="preserve">API returns a JSON object with the list of all students and the project title. </w:t>
            </w:r>
          </w:p>
        </w:tc>
      </w:tr>
    </w:tbl>
    <w:p w:rsidR="00AD19D6" w:rsidRDefault="00AD19D6" w:rsidP="00AD19D6">
      <w:pPr>
        <w:spacing w:after="0" w:line="360" w:lineRule="auto"/>
        <w:ind w:left="792"/>
        <w:rPr>
          <w:rFonts w:ascii="Calibri" w:hAnsi="Calibri"/>
        </w:rPr>
      </w:pPr>
    </w:p>
    <w:p w:rsidR="00AD19D6" w:rsidRDefault="00AD19D6" w:rsidP="00AD19D6">
      <w:pPr>
        <w:spacing w:after="0" w:line="360" w:lineRule="auto"/>
        <w:ind w:left="792"/>
      </w:pPr>
    </w:p>
    <w:tbl>
      <w:tblPr>
        <w:tblW w:w="9555" w:type="dxa"/>
        <w:tblInd w:w="105" w:type="dxa"/>
        <w:tblBorders>
          <w:top w:val="single" w:sz="4" w:space="0" w:color="4472C4"/>
          <w:left w:val="single" w:sz="4" w:space="0" w:color="4472C4"/>
          <w:bottom w:val="single" w:sz="4" w:space="0" w:color="4472C4"/>
          <w:right w:val="single" w:sz="4" w:space="0" w:color="4472C4"/>
          <w:insideH w:val="single" w:sz="4" w:space="0" w:color="4472C4"/>
          <w:insideV w:val="single" w:sz="4" w:space="0" w:color="4472C4"/>
        </w:tblBorders>
        <w:tblLayout w:type="fixed"/>
        <w:tblCellMar>
          <w:left w:w="10" w:type="dxa"/>
          <w:right w:w="10" w:type="dxa"/>
        </w:tblCellMar>
        <w:tblLook w:val="04A0" w:firstRow="1" w:lastRow="0" w:firstColumn="1" w:lastColumn="0" w:noHBand="0" w:noVBand="1"/>
      </w:tblPr>
      <w:tblGrid>
        <w:gridCol w:w="3617"/>
        <w:gridCol w:w="5938"/>
      </w:tblGrid>
      <w:tr w:rsidR="00AD19D6" w:rsidTr="00AD19D6">
        <w:tc>
          <w:tcPr>
            <w:tcW w:w="3618" w:type="dxa"/>
            <w:tcBorders>
              <w:top w:val="single" w:sz="4" w:space="0" w:color="4472C4"/>
              <w:left w:val="single" w:sz="4" w:space="0" w:color="4472C4"/>
              <w:bottom w:val="single" w:sz="4" w:space="0" w:color="4472C4"/>
              <w:right w:val="single" w:sz="4" w:space="0" w:color="4472C4"/>
            </w:tcBorders>
            <w:tcMar>
              <w:top w:w="100" w:type="dxa"/>
              <w:left w:w="115" w:type="dxa"/>
              <w:bottom w:w="100" w:type="dxa"/>
              <w:right w:w="115" w:type="dxa"/>
            </w:tcMar>
            <w:hideMark/>
          </w:tcPr>
          <w:p w:rsidR="00AD19D6" w:rsidRDefault="00AD19D6">
            <w:pPr>
              <w:spacing w:after="0" w:line="360" w:lineRule="auto"/>
              <w:rPr>
                <w:rFonts w:ascii="Calibri" w:hAnsi="Calibri"/>
                <w:sz w:val="24"/>
              </w:rPr>
            </w:pPr>
            <w:r>
              <w:rPr>
                <w:rFonts w:eastAsia="Times New Roman" w:cs="Times New Roman"/>
                <w:b/>
                <w:i/>
              </w:rPr>
              <w:t xml:space="preserve">Use case Name </w:t>
            </w:r>
            <w:r>
              <w:rPr>
                <w:rFonts w:eastAsia="Times New Roman" w:cs="Times New Roman"/>
                <w:b/>
              </w:rPr>
              <w:t>(SPW2_201)</w:t>
            </w:r>
          </w:p>
        </w:tc>
        <w:tc>
          <w:tcPr>
            <w:tcW w:w="5940" w:type="dxa"/>
            <w:tcBorders>
              <w:top w:val="single" w:sz="4" w:space="0" w:color="4472C4"/>
              <w:left w:val="single" w:sz="4" w:space="0" w:color="4472C4"/>
              <w:bottom w:val="single" w:sz="4" w:space="0" w:color="4472C4"/>
              <w:right w:val="single" w:sz="4" w:space="0" w:color="4472C4"/>
            </w:tcBorders>
            <w:tcMar>
              <w:top w:w="100" w:type="dxa"/>
              <w:left w:w="115" w:type="dxa"/>
              <w:bottom w:w="100" w:type="dxa"/>
              <w:right w:w="115" w:type="dxa"/>
            </w:tcMar>
            <w:hideMark/>
          </w:tcPr>
          <w:p w:rsidR="00AD19D6" w:rsidRDefault="00AD19D6">
            <w:pPr>
              <w:spacing w:after="0" w:line="360" w:lineRule="auto"/>
              <w:rPr>
                <w:rFonts w:ascii="Calibri" w:hAnsi="Calibri"/>
                <w:sz w:val="24"/>
              </w:rPr>
            </w:pPr>
            <w:r>
              <w:rPr>
                <w:rFonts w:eastAsia="Times New Roman" w:cs="Times New Roman"/>
                <w:b/>
              </w:rPr>
              <w:t>Edit User Profile</w:t>
            </w:r>
          </w:p>
        </w:tc>
      </w:tr>
      <w:tr w:rsidR="00AD19D6" w:rsidTr="00AD19D6">
        <w:tc>
          <w:tcPr>
            <w:tcW w:w="3618" w:type="dxa"/>
            <w:tcBorders>
              <w:top w:val="single" w:sz="4" w:space="0" w:color="4472C4"/>
              <w:left w:val="single" w:sz="4" w:space="0" w:color="4472C4"/>
              <w:bottom w:val="single" w:sz="4" w:space="0" w:color="4472C4"/>
              <w:right w:val="single" w:sz="4" w:space="0" w:color="4472C4"/>
            </w:tcBorders>
            <w:shd w:val="clear" w:color="auto" w:fill="BDD6EE"/>
            <w:tcMar>
              <w:top w:w="100" w:type="dxa"/>
              <w:left w:w="115" w:type="dxa"/>
              <w:bottom w:w="100" w:type="dxa"/>
              <w:right w:w="115" w:type="dxa"/>
            </w:tcMar>
            <w:hideMark/>
          </w:tcPr>
          <w:p w:rsidR="00AD19D6" w:rsidRDefault="00AD19D6">
            <w:pPr>
              <w:spacing w:after="0" w:line="360" w:lineRule="auto"/>
              <w:rPr>
                <w:rFonts w:ascii="Calibri" w:hAnsi="Calibri"/>
                <w:sz w:val="24"/>
              </w:rPr>
            </w:pPr>
            <w:r>
              <w:rPr>
                <w:rFonts w:eastAsia="Times New Roman" w:cs="Times New Roman"/>
                <w:b/>
                <w:i/>
              </w:rPr>
              <w:lastRenderedPageBreak/>
              <w:t>Participating Actors</w:t>
            </w:r>
          </w:p>
        </w:tc>
        <w:tc>
          <w:tcPr>
            <w:tcW w:w="5940" w:type="dxa"/>
            <w:tcBorders>
              <w:top w:val="single" w:sz="4" w:space="0" w:color="4472C4"/>
              <w:left w:val="single" w:sz="4" w:space="0" w:color="4472C4"/>
              <w:bottom w:val="single" w:sz="4" w:space="0" w:color="4472C4"/>
              <w:right w:val="single" w:sz="4" w:space="0" w:color="4472C4"/>
            </w:tcBorders>
            <w:shd w:val="clear" w:color="auto" w:fill="BDD6EE"/>
            <w:tcMar>
              <w:top w:w="100" w:type="dxa"/>
              <w:left w:w="115" w:type="dxa"/>
              <w:bottom w:w="100" w:type="dxa"/>
              <w:right w:w="115" w:type="dxa"/>
            </w:tcMar>
            <w:hideMark/>
          </w:tcPr>
          <w:p w:rsidR="00AD19D6" w:rsidRDefault="00AD19D6">
            <w:pPr>
              <w:spacing w:after="0" w:line="360" w:lineRule="auto"/>
              <w:rPr>
                <w:rFonts w:ascii="Calibri" w:hAnsi="Calibri"/>
                <w:sz w:val="24"/>
              </w:rPr>
            </w:pPr>
            <w:r>
              <w:rPr>
                <w:rFonts w:eastAsia="Times New Roman" w:cs="Times New Roman"/>
              </w:rPr>
              <w:t>Registered user</w:t>
            </w:r>
          </w:p>
        </w:tc>
      </w:tr>
      <w:tr w:rsidR="00AD19D6" w:rsidTr="00AD19D6">
        <w:tc>
          <w:tcPr>
            <w:tcW w:w="3618" w:type="dxa"/>
            <w:tcBorders>
              <w:top w:val="single" w:sz="4" w:space="0" w:color="4472C4"/>
              <w:left w:val="single" w:sz="4" w:space="0" w:color="4472C4"/>
              <w:bottom w:val="single" w:sz="4" w:space="0" w:color="4472C4"/>
              <w:right w:val="single" w:sz="4" w:space="0" w:color="4472C4"/>
            </w:tcBorders>
            <w:tcMar>
              <w:top w:w="100" w:type="dxa"/>
              <w:left w:w="115" w:type="dxa"/>
              <w:bottom w:w="100" w:type="dxa"/>
              <w:right w:w="115" w:type="dxa"/>
            </w:tcMar>
            <w:hideMark/>
          </w:tcPr>
          <w:p w:rsidR="00AD19D6" w:rsidRDefault="00AD19D6">
            <w:pPr>
              <w:spacing w:after="0" w:line="360" w:lineRule="auto"/>
              <w:rPr>
                <w:rFonts w:ascii="Calibri" w:hAnsi="Calibri"/>
                <w:sz w:val="24"/>
              </w:rPr>
            </w:pPr>
            <w:r>
              <w:rPr>
                <w:rFonts w:eastAsia="Times New Roman" w:cs="Times New Roman"/>
                <w:b/>
                <w:i/>
              </w:rPr>
              <w:t>Flow of Events</w:t>
            </w:r>
          </w:p>
        </w:tc>
        <w:tc>
          <w:tcPr>
            <w:tcW w:w="5940" w:type="dxa"/>
            <w:tcBorders>
              <w:top w:val="single" w:sz="4" w:space="0" w:color="4472C4"/>
              <w:left w:val="single" w:sz="4" w:space="0" w:color="4472C4"/>
              <w:bottom w:val="single" w:sz="4" w:space="0" w:color="4472C4"/>
              <w:right w:val="single" w:sz="4" w:space="0" w:color="4472C4"/>
            </w:tcBorders>
            <w:tcMar>
              <w:top w:w="100" w:type="dxa"/>
              <w:left w:w="115" w:type="dxa"/>
              <w:bottom w:w="100" w:type="dxa"/>
              <w:right w:w="115" w:type="dxa"/>
            </w:tcMar>
            <w:hideMark/>
          </w:tcPr>
          <w:p w:rsidR="00AD19D6" w:rsidRDefault="00AD19D6" w:rsidP="00C91381">
            <w:pPr>
              <w:numPr>
                <w:ilvl w:val="0"/>
                <w:numId w:val="26"/>
              </w:numPr>
              <w:spacing w:after="0" w:line="360" w:lineRule="auto"/>
              <w:ind w:hanging="359"/>
              <w:contextualSpacing/>
              <w:rPr>
                <w:rFonts w:ascii="Calibri" w:eastAsia="Times New Roman" w:hAnsi="Calibri" w:cs="Times New Roman"/>
                <w:sz w:val="24"/>
              </w:rPr>
            </w:pPr>
            <w:r>
              <w:rPr>
                <w:rFonts w:eastAsia="Times New Roman" w:cs="Times New Roman"/>
              </w:rPr>
              <w:t>User clicks the “My Profile” link on the navigation bar on top</w:t>
            </w:r>
          </w:p>
          <w:p w:rsidR="00AD19D6" w:rsidRDefault="00AD19D6" w:rsidP="00C91381">
            <w:pPr>
              <w:numPr>
                <w:ilvl w:val="0"/>
                <w:numId w:val="26"/>
              </w:numPr>
              <w:spacing w:after="0" w:line="360" w:lineRule="auto"/>
              <w:ind w:hanging="359"/>
              <w:contextualSpacing/>
              <w:rPr>
                <w:rFonts w:eastAsia="Times New Roman" w:cs="Times New Roman"/>
              </w:rPr>
            </w:pPr>
            <w:r>
              <w:rPr>
                <w:rFonts w:eastAsia="Times New Roman" w:cs="Times New Roman"/>
              </w:rPr>
              <w:t>Server requests the user information to the database</w:t>
            </w:r>
          </w:p>
          <w:p w:rsidR="00AD19D6" w:rsidRDefault="00AD19D6" w:rsidP="00C91381">
            <w:pPr>
              <w:numPr>
                <w:ilvl w:val="0"/>
                <w:numId w:val="26"/>
              </w:numPr>
              <w:spacing w:after="0" w:line="360" w:lineRule="auto"/>
              <w:ind w:hanging="359"/>
              <w:contextualSpacing/>
              <w:rPr>
                <w:rFonts w:eastAsia="Times New Roman" w:cs="Times New Roman"/>
              </w:rPr>
            </w:pPr>
            <w:r>
              <w:rPr>
                <w:rFonts w:eastAsia="Times New Roman" w:cs="Times New Roman"/>
              </w:rPr>
              <w:t>Database responds</w:t>
            </w:r>
          </w:p>
          <w:p w:rsidR="00AD19D6" w:rsidRDefault="00AD19D6" w:rsidP="00C91381">
            <w:pPr>
              <w:numPr>
                <w:ilvl w:val="0"/>
                <w:numId w:val="26"/>
              </w:numPr>
              <w:spacing w:after="0" w:line="360" w:lineRule="auto"/>
              <w:ind w:hanging="359"/>
              <w:contextualSpacing/>
              <w:rPr>
                <w:rFonts w:eastAsia="Times New Roman" w:cs="Times New Roman"/>
              </w:rPr>
            </w:pPr>
            <w:r>
              <w:rPr>
                <w:rFonts w:eastAsia="Times New Roman" w:cs="Times New Roman"/>
              </w:rPr>
              <w:t>Server displays the user information page</w:t>
            </w:r>
          </w:p>
          <w:p w:rsidR="00AD19D6" w:rsidRDefault="00AD19D6" w:rsidP="00C91381">
            <w:pPr>
              <w:numPr>
                <w:ilvl w:val="0"/>
                <w:numId w:val="26"/>
              </w:numPr>
              <w:spacing w:after="0" w:line="360" w:lineRule="auto"/>
              <w:ind w:hanging="359"/>
              <w:contextualSpacing/>
              <w:rPr>
                <w:rFonts w:eastAsia="Times New Roman" w:cs="Times New Roman"/>
              </w:rPr>
            </w:pPr>
            <w:r>
              <w:rPr>
                <w:rFonts w:eastAsia="Times New Roman" w:cs="Times New Roman"/>
              </w:rPr>
              <w:t>User edits the displayed information</w:t>
            </w:r>
          </w:p>
          <w:p w:rsidR="00AD19D6" w:rsidRDefault="00AD19D6" w:rsidP="00C91381">
            <w:pPr>
              <w:numPr>
                <w:ilvl w:val="0"/>
                <w:numId w:val="26"/>
              </w:numPr>
              <w:spacing w:after="0" w:line="360" w:lineRule="auto"/>
              <w:ind w:hanging="359"/>
              <w:contextualSpacing/>
              <w:rPr>
                <w:rFonts w:eastAsia="Times New Roman" w:cs="Times New Roman"/>
              </w:rPr>
            </w:pPr>
            <w:r>
              <w:rPr>
                <w:rFonts w:eastAsia="Times New Roman" w:cs="Times New Roman"/>
              </w:rPr>
              <w:t>User clicks the “Save Changes” button on the bottom</w:t>
            </w:r>
          </w:p>
          <w:p w:rsidR="00AD19D6" w:rsidRDefault="00AD19D6" w:rsidP="00C91381">
            <w:pPr>
              <w:numPr>
                <w:ilvl w:val="0"/>
                <w:numId w:val="26"/>
              </w:numPr>
              <w:spacing w:after="0" w:line="360" w:lineRule="auto"/>
              <w:ind w:hanging="359"/>
              <w:contextualSpacing/>
              <w:rPr>
                <w:rFonts w:eastAsia="Times New Roman" w:cs="Times New Roman"/>
              </w:rPr>
            </w:pPr>
            <w:r>
              <w:rPr>
                <w:rFonts w:eastAsia="Times New Roman" w:cs="Times New Roman"/>
              </w:rPr>
              <w:t>Server requests the user change to the database</w:t>
            </w:r>
          </w:p>
          <w:p w:rsidR="00AD19D6" w:rsidRDefault="00AD19D6" w:rsidP="00C91381">
            <w:pPr>
              <w:numPr>
                <w:ilvl w:val="0"/>
                <w:numId w:val="26"/>
              </w:numPr>
              <w:spacing w:after="0" w:line="360" w:lineRule="auto"/>
              <w:ind w:hanging="359"/>
              <w:contextualSpacing/>
              <w:rPr>
                <w:rFonts w:ascii="Calibri" w:eastAsia="Times New Roman" w:hAnsi="Calibri" w:cs="Times New Roman"/>
                <w:sz w:val="24"/>
              </w:rPr>
            </w:pPr>
            <w:r>
              <w:rPr>
                <w:rFonts w:eastAsia="Times New Roman" w:cs="Times New Roman"/>
              </w:rPr>
              <w:t xml:space="preserve">Database responds </w:t>
            </w:r>
          </w:p>
        </w:tc>
      </w:tr>
      <w:tr w:rsidR="00AD19D6" w:rsidTr="00AD19D6">
        <w:tc>
          <w:tcPr>
            <w:tcW w:w="3618" w:type="dxa"/>
            <w:tcBorders>
              <w:top w:val="single" w:sz="4" w:space="0" w:color="4472C4"/>
              <w:left w:val="single" w:sz="4" w:space="0" w:color="4472C4"/>
              <w:bottom w:val="single" w:sz="4" w:space="0" w:color="4472C4"/>
              <w:right w:val="single" w:sz="4" w:space="0" w:color="4472C4"/>
            </w:tcBorders>
            <w:shd w:val="clear" w:color="auto" w:fill="BDD6EE"/>
            <w:tcMar>
              <w:top w:w="100" w:type="dxa"/>
              <w:left w:w="115" w:type="dxa"/>
              <w:bottom w:w="100" w:type="dxa"/>
              <w:right w:w="115" w:type="dxa"/>
            </w:tcMar>
            <w:hideMark/>
          </w:tcPr>
          <w:p w:rsidR="00AD19D6" w:rsidRDefault="00AD19D6">
            <w:pPr>
              <w:spacing w:after="0" w:line="360" w:lineRule="auto"/>
              <w:rPr>
                <w:rFonts w:ascii="Calibri" w:hAnsi="Calibri"/>
                <w:sz w:val="24"/>
              </w:rPr>
            </w:pPr>
            <w:r>
              <w:rPr>
                <w:rFonts w:eastAsia="Times New Roman" w:cs="Times New Roman"/>
                <w:b/>
                <w:i/>
              </w:rPr>
              <w:t>Entry Conditions</w:t>
            </w:r>
          </w:p>
        </w:tc>
        <w:tc>
          <w:tcPr>
            <w:tcW w:w="5940" w:type="dxa"/>
            <w:tcBorders>
              <w:top w:val="single" w:sz="4" w:space="0" w:color="4472C4"/>
              <w:left w:val="single" w:sz="4" w:space="0" w:color="4472C4"/>
              <w:bottom w:val="single" w:sz="4" w:space="0" w:color="4472C4"/>
              <w:right w:val="single" w:sz="4" w:space="0" w:color="4472C4"/>
            </w:tcBorders>
            <w:shd w:val="clear" w:color="auto" w:fill="BDD6EE"/>
            <w:tcMar>
              <w:top w:w="100" w:type="dxa"/>
              <w:left w:w="115" w:type="dxa"/>
              <w:bottom w:w="100" w:type="dxa"/>
              <w:right w:w="115" w:type="dxa"/>
            </w:tcMar>
            <w:hideMark/>
          </w:tcPr>
          <w:p w:rsidR="00AD19D6" w:rsidRDefault="00AD19D6" w:rsidP="00C91381">
            <w:pPr>
              <w:numPr>
                <w:ilvl w:val="0"/>
                <w:numId w:val="27"/>
              </w:numPr>
              <w:spacing w:after="0" w:line="360" w:lineRule="auto"/>
              <w:ind w:hanging="359"/>
              <w:contextualSpacing/>
              <w:rPr>
                <w:rFonts w:ascii="Calibri" w:hAnsi="Calibri"/>
                <w:sz w:val="24"/>
              </w:rPr>
            </w:pPr>
            <w:r>
              <w:rPr>
                <w:rFonts w:eastAsia="Times New Roman" w:cs="Times New Roman"/>
              </w:rPr>
              <w:t>Registered user is logged into the system</w:t>
            </w:r>
          </w:p>
          <w:p w:rsidR="00AD19D6" w:rsidRDefault="00AD19D6" w:rsidP="00C91381">
            <w:pPr>
              <w:numPr>
                <w:ilvl w:val="0"/>
                <w:numId w:val="27"/>
              </w:numPr>
              <w:spacing w:after="0" w:line="360" w:lineRule="auto"/>
              <w:ind w:hanging="359"/>
              <w:contextualSpacing/>
              <w:rPr>
                <w:rFonts w:ascii="Calibri" w:hAnsi="Calibri"/>
                <w:sz w:val="24"/>
              </w:rPr>
            </w:pPr>
            <w:r>
              <w:rPr>
                <w:rFonts w:eastAsia="Times New Roman" w:cs="Times New Roman"/>
              </w:rPr>
              <w:t>Any page with the navigation bar is show</w:t>
            </w:r>
          </w:p>
        </w:tc>
      </w:tr>
      <w:tr w:rsidR="00AD19D6" w:rsidTr="00AD19D6">
        <w:tc>
          <w:tcPr>
            <w:tcW w:w="3618" w:type="dxa"/>
            <w:tcBorders>
              <w:top w:val="single" w:sz="4" w:space="0" w:color="4472C4"/>
              <w:left w:val="single" w:sz="4" w:space="0" w:color="4472C4"/>
              <w:bottom w:val="single" w:sz="4" w:space="0" w:color="4472C4"/>
              <w:right w:val="single" w:sz="4" w:space="0" w:color="4472C4"/>
            </w:tcBorders>
            <w:tcMar>
              <w:top w:w="100" w:type="dxa"/>
              <w:left w:w="115" w:type="dxa"/>
              <w:bottom w:w="100" w:type="dxa"/>
              <w:right w:w="115" w:type="dxa"/>
            </w:tcMar>
            <w:hideMark/>
          </w:tcPr>
          <w:p w:rsidR="00AD19D6" w:rsidRDefault="00AD19D6">
            <w:pPr>
              <w:spacing w:after="0" w:line="360" w:lineRule="auto"/>
              <w:rPr>
                <w:rFonts w:ascii="Calibri" w:hAnsi="Calibri"/>
                <w:sz w:val="24"/>
              </w:rPr>
            </w:pPr>
            <w:r>
              <w:rPr>
                <w:rFonts w:eastAsia="Times New Roman" w:cs="Times New Roman"/>
                <w:b/>
                <w:i/>
              </w:rPr>
              <w:t>Exit Conditions</w:t>
            </w:r>
          </w:p>
        </w:tc>
        <w:tc>
          <w:tcPr>
            <w:tcW w:w="5940" w:type="dxa"/>
            <w:tcBorders>
              <w:top w:val="single" w:sz="4" w:space="0" w:color="4472C4"/>
              <w:left w:val="single" w:sz="4" w:space="0" w:color="4472C4"/>
              <w:bottom w:val="single" w:sz="4" w:space="0" w:color="4472C4"/>
              <w:right w:val="single" w:sz="4" w:space="0" w:color="4472C4"/>
            </w:tcBorders>
            <w:tcMar>
              <w:top w:w="100" w:type="dxa"/>
              <w:left w:w="115" w:type="dxa"/>
              <w:bottom w:w="100" w:type="dxa"/>
              <w:right w:w="115" w:type="dxa"/>
            </w:tcMar>
            <w:hideMark/>
          </w:tcPr>
          <w:p w:rsidR="00AD19D6" w:rsidRDefault="00AD19D6" w:rsidP="00C91381">
            <w:pPr>
              <w:numPr>
                <w:ilvl w:val="0"/>
                <w:numId w:val="27"/>
              </w:numPr>
              <w:spacing w:after="0" w:line="360" w:lineRule="auto"/>
              <w:ind w:hanging="359"/>
              <w:contextualSpacing/>
              <w:rPr>
                <w:rFonts w:ascii="Calibri" w:hAnsi="Calibri"/>
                <w:sz w:val="24"/>
              </w:rPr>
            </w:pPr>
            <w:r>
              <w:rPr>
                <w:rFonts w:eastAsia="Times New Roman" w:cs="Times New Roman"/>
              </w:rPr>
              <w:t>User profile updated message shown</w:t>
            </w:r>
          </w:p>
        </w:tc>
      </w:tr>
      <w:tr w:rsidR="00AD19D6" w:rsidTr="00AD19D6">
        <w:tc>
          <w:tcPr>
            <w:tcW w:w="3618" w:type="dxa"/>
            <w:tcBorders>
              <w:top w:val="single" w:sz="4" w:space="0" w:color="4472C4"/>
              <w:left w:val="single" w:sz="4" w:space="0" w:color="4472C4"/>
              <w:bottom w:val="single" w:sz="4" w:space="0" w:color="4472C4"/>
              <w:right w:val="single" w:sz="4" w:space="0" w:color="4472C4"/>
            </w:tcBorders>
            <w:shd w:val="clear" w:color="auto" w:fill="BDD6EE"/>
            <w:tcMar>
              <w:top w:w="100" w:type="dxa"/>
              <w:left w:w="115" w:type="dxa"/>
              <w:bottom w:w="100" w:type="dxa"/>
              <w:right w:w="115" w:type="dxa"/>
            </w:tcMar>
            <w:hideMark/>
          </w:tcPr>
          <w:p w:rsidR="00AD19D6" w:rsidRDefault="00AD19D6">
            <w:pPr>
              <w:spacing w:after="0" w:line="360" w:lineRule="auto"/>
              <w:rPr>
                <w:rFonts w:ascii="Calibri" w:hAnsi="Calibri"/>
                <w:sz w:val="24"/>
              </w:rPr>
            </w:pPr>
            <w:r>
              <w:rPr>
                <w:rFonts w:eastAsia="Times New Roman" w:cs="Times New Roman"/>
                <w:b/>
                <w:i/>
              </w:rPr>
              <w:t>Exceptions</w:t>
            </w:r>
          </w:p>
        </w:tc>
        <w:tc>
          <w:tcPr>
            <w:tcW w:w="5940" w:type="dxa"/>
            <w:tcBorders>
              <w:top w:val="single" w:sz="4" w:space="0" w:color="4472C4"/>
              <w:left w:val="single" w:sz="4" w:space="0" w:color="4472C4"/>
              <w:bottom w:val="single" w:sz="4" w:space="0" w:color="4472C4"/>
              <w:right w:val="single" w:sz="4" w:space="0" w:color="4472C4"/>
            </w:tcBorders>
            <w:shd w:val="clear" w:color="auto" w:fill="BDD6EE"/>
            <w:tcMar>
              <w:top w:w="100" w:type="dxa"/>
              <w:left w:w="115" w:type="dxa"/>
              <w:bottom w:w="100" w:type="dxa"/>
              <w:right w:w="115" w:type="dxa"/>
            </w:tcMar>
            <w:hideMark/>
          </w:tcPr>
          <w:p w:rsidR="00AD19D6" w:rsidRDefault="00AD19D6" w:rsidP="00C91381">
            <w:pPr>
              <w:numPr>
                <w:ilvl w:val="0"/>
                <w:numId w:val="27"/>
              </w:numPr>
              <w:spacing w:after="0" w:line="360" w:lineRule="auto"/>
              <w:ind w:hanging="359"/>
              <w:contextualSpacing/>
              <w:rPr>
                <w:rFonts w:ascii="Calibri" w:hAnsi="Calibri"/>
                <w:sz w:val="24"/>
              </w:rPr>
            </w:pPr>
            <w:r>
              <w:rPr>
                <w:rFonts w:eastAsia="Times New Roman" w:cs="Times New Roman"/>
              </w:rPr>
              <w:t>No information was changed</w:t>
            </w:r>
          </w:p>
        </w:tc>
      </w:tr>
    </w:tbl>
    <w:p w:rsidR="00AD19D6" w:rsidRDefault="00AD19D6" w:rsidP="00AD19D6">
      <w:pPr>
        <w:spacing w:after="0" w:line="360" w:lineRule="auto"/>
        <w:ind w:left="792"/>
        <w:rPr>
          <w:rFonts w:ascii="Calibri" w:hAnsi="Calibri"/>
        </w:rPr>
      </w:pPr>
    </w:p>
    <w:p w:rsidR="00AD19D6" w:rsidRDefault="00AD19D6" w:rsidP="00AD19D6">
      <w:pPr>
        <w:spacing w:after="200" w:line="276" w:lineRule="auto"/>
      </w:pPr>
      <w:r>
        <w:br w:type="page"/>
      </w:r>
    </w:p>
    <w:p w:rsidR="00AD19D6" w:rsidRDefault="00AD19D6" w:rsidP="00AD19D6">
      <w:pPr>
        <w:spacing w:after="0" w:line="360" w:lineRule="auto"/>
        <w:ind w:left="792"/>
      </w:pPr>
    </w:p>
    <w:tbl>
      <w:tblPr>
        <w:tblW w:w="9555" w:type="dxa"/>
        <w:tblInd w:w="105" w:type="dxa"/>
        <w:tblBorders>
          <w:top w:val="single" w:sz="4" w:space="0" w:color="4472C4"/>
          <w:left w:val="single" w:sz="4" w:space="0" w:color="4472C4"/>
          <w:bottom w:val="single" w:sz="4" w:space="0" w:color="4472C4"/>
          <w:right w:val="single" w:sz="4" w:space="0" w:color="4472C4"/>
          <w:insideH w:val="single" w:sz="4" w:space="0" w:color="4472C4"/>
          <w:insideV w:val="single" w:sz="4" w:space="0" w:color="4472C4"/>
        </w:tblBorders>
        <w:tblLayout w:type="fixed"/>
        <w:tblCellMar>
          <w:left w:w="10" w:type="dxa"/>
          <w:right w:w="10" w:type="dxa"/>
        </w:tblCellMar>
        <w:tblLook w:val="04A0" w:firstRow="1" w:lastRow="0" w:firstColumn="1" w:lastColumn="0" w:noHBand="0" w:noVBand="1"/>
      </w:tblPr>
      <w:tblGrid>
        <w:gridCol w:w="3617"/>
        <w:gridCol w:w="5938"/>
      </w:tblGrid>
      <w:tr w:rsidR="00AD19D6" w:rsidTr="00AD19D6">
        <w:tc>
          <w:tcPr>
            <w:tcW w:w="3618" w:type="dxa"/>
            <w:tcBorders>
              <w:top w:val="single" w:sz="4" w:space="0" w:color="4472C4"/>
              <w:left w:val="single" w:sz="4" w:space="0" w:color="4472C4"/>
              <w:bottom w:val="single" w:sz="4" w:space="0" w:color="4472C4"/>
              <w:right w:val="single" w:sz="4" w:space="0" w:color="4472C4"/>
            </w:tcBorders>
            <w:tcMar>
              <w:top w:w="100" w:type="dxa"/>
              <w:left w:w="115" w:type="dxa"/>
              <w:bottom w:w="100" w:type="dxa"/>
              <w:right w:w="115" w:type="dxa"/>
            </w:tcMar>
            <w:hideMark/>
          </w:tcPr>
          <w:p w:rsidR="00AD19D6" w:rsidRDefault="00AD19D6">
            <w:pPr>
              <w:spacing w:after="0" w:line="360" w:lineRule="auto"/>
              <w:rPr>
                <w:rFonts w:ascii="Calibri" w:hAnsi="Calibri"/>
                <w:sz w:val="24"/>
              </w:rPr>
            </w:pPr>
            <w:r>
              <w:rPr>
                <w:rFonts w:eastAsia="Times New Roman" w:cs="Times New Roman"/>
                <w:b/>
                <w:i/>
              </w:rPr>
              <w:t xml:space="preserve">Use Case Name </w:t>
            </w:r>
            <w:r>
              <w:rPr>
                <w:rFonts w:eastAsia="Times New Roman" w:cs="Times New Roman"/>
                <w:b/>
              </w:rPr>
              <w:t>(SPW2_202)</w:t>
            </w:r>
          </w:p>
        </w:tc>
        <w:tc>
          <w:tcPr>
            <w:tcW w:w="5940" w:type="dxa"/>
            <w:tcBorders>
              <w:top w:val="single" w:sz="4" w:space="0" w:color="4472C4"/>
              <w:left w:val="single" w:sz="4" w:space="0" w:color="4472C4"/>
              <w:bottom w:val="single" w:sz="4" w:space="0" w:color="4472C4"/>
              <w:right w:val="single" w:sz="4" w:space="0" w:color="4472C4"/>
            </w:tcBorders>
            <w:tcMar>
              <w:top w:w="100" w:type="dxa"/>
              <w:left w:w="115" w:type="dxa"/>
              <w:bottom w:w="100" w:type="dxa"/>
              <w:right w:w="115" w:type="dxa"/>
            </w:tcMar>
            <w:hideMark/>
          </w:tcPr>
          <w:p w:rsidR="00AD19D6" w:rsidRDefault="00AD19D6">
            <w:pPr>
              <w:spacing w:after="0" w:line="360" w:lineRule="auto"/>
              <w:rPr>
                <w:rFonts w:ascii="Calibri" w:hAnsi="Calibri"/>
                <w:sz w:val="24"/>
              </w:rPr>
            </w:pPr>
            <w:r>
              <w:rPr>
                <w:rFonts w:eastAsia="Times New Roman" w:cs="Times New Roman"/>
                <w:b/>
              </w:rPr>
              <w:t>Update Profile With LinkedIn</w:t>
            </w:r>
          </w:p>
        </w:tc>
      </w:tr>
      <w:tr w:rsidR="00AD19D6" w:rsidTr="00AD19D6">
        <w:tc>
          <w:tcPr>
            <w:tcW w:w="3618" w:type="dxa"/>
            <w:tcBorders>
              <w:top w:val="single" w:sz="4" w:space="0" w:color="4472C4"/>
              <w:left w:val="single" w:sz="4" w:space="0" w:color="4472C4"/>
              <w:bottom w:val="single" w:sz="4" w:space="0" w:color="4472C4"/>
              <w:right w:val="single" w:sz="4" w:space="0" w:color="4472C4"/>
            </w:tcBorders>
            <w:shd w:val="clear" w:color="auto" w:fill="BDD6EE"/>
            <w:tcMar>
              <w:top w:w="100" w:type="dxa"/>
              <w:left w:w="115" w:type="dxa"/>
              <w:bottom w:w="100" w:type="dxa"/>
              <w:right w:w="115" w:type="dxa"/>
            </w:tcMar>
            <w:hideMark/>
          </w:tcPr>
          <w:p w:rsidR="00AD19D6" w:rsidRDefault="00AD19D6">
            <w:pPr>
              <w:spacing w:after="0" w:line="360" w:lineRule="auto"/>
              <w:rPr>
                <w:rFonts w:ascii="Calibri" w:hAnsi="Calibri"/>
                <w:sz w:val="24"/>
              </w:rPr>
            </w:pPr>
            <w:r>
              <w:rPr>
                <w:rFonts w:eastAsia="Times New Roman" w:cs="Times New Roman"/>
                <w:b/>
                <w:i/>
              </w:rPr>
              <w:t>Participating Actor</w:t>
            </w:r>
          </w:p>
        </w:tc>
        <w:tc>
          <w:tcPr>
            <w:tcW w:w="5940" w:type="dxa"/>
            <w:tcBorders>
              <w:top w:val="single" w:sz="4" w:space="0" w:color="4472C4"/>
              <w:left w:val="single" w:sz="4" w:space="0" w:color="4472C4"/>
              <w:bottom w:val="single" w:sz="4" w:space="0" w:color="4472C4"/>
              <w:right w:val="single" w:sz="4" w:space="0" w:color="4472C4"/>
            </w:tcBorders>
            <w:shd w:val="clear" w:color="auto" w:fill="BDD6EE"/>
            <w:tcMar>
              <w:top w:w="100" w:type="dxa"/>
              <w:left w:w="115" w:type="dxa"/>
              <w:bottom w:w="100" w:type="dxa"/>
              <w:right w:w="115" w:type="dxa"/>
            </w:tcMar>
            <w:hideMark/>
          </w:tcPr>
          <w:p w:rsidR="00AD19D6" w:rsidRDefault="00AD19D6">
            <w:pPr>
              <w:spacing w:after="0" w:line="360" w:lineRule="auto"/>
              <w:rPr>
                <w:rFonts w:ascii="Calibri" w:hAnsi="Calibri"/>
                <w:sz w:val="24"/>
              </w:rPr>
            </w:pPr>
            <w:r>
              <w:rPr>
                <w:rFonts w:eastAsia="Times New Roman" w:cs="Times New Roman"/>
              </w:rPr>
              <w:t>Registered User</w:t>
            </w:r>
          </w:p>
        </w:tc>
      </w:tr>
      <w:tr w:rsidR="00AD19D6" w:rsidTr="00AD19D6">
        <w:tc>
          <w:tcPr>
            <w:tcW w:w="3618" w:type="dxa"/>
            <w:tcBorders>
              <w:top w:val="single" w:sz="4" w:space="0" w:color="4472C4"/>
              <w:left w:val="single" w:sz="4" w:space="0" w:color="4472C4"/>
              <w:bottom w:val="single" w:sz="4" w:space="0" w:color="4472C4"/>
              <w:right w:val="single" w:sz="4" w:space="0" w:color="4472C4"/>
            </w:tcBorders>
            <w:tcMar>
              <w:top w:w="100" w:type="dxa"/>
              <w:left w:w="115" w:type="dxa"/>
              <w:bottom w:w="100" w:type="dxa"/>
              <w:right w:w="115" w:type="dxa"/>
            </w:tcMar>
            <w:hideMark/>
          </w:tcPr>
          <w:p w:rsidR="00AD19D6" w:rsidRDefault="00AD19D6">
            <w:pPr>
              <w:spacing w:after="0" w:line="360" w:lineRule="auto"/>
              <w:rPr>
                <w:rFonts w:ascii="Calibri" w:hAnsi="Calibri"/>
                <w:sz w:val="24"/>
              </w:rPr>
            </w:pPr>
            <w:r>
              <w:rPr>
                <w:rFonts w:eastAsia="Times New Roman" w:cs="Times New Roman"/>
                <w:b/>
                <w:i/>
              </w:rPr>
              <w:t>Flow of Events</w:t>
            </w:r>
          </w:p>
        </w:tc>
        <w:tc>
          <w:tcPr>
            <w:tcW w:w="5940" w:type="dxa"/>
            <w:tcBorders>
              <w:top w:val="single" w:sz="4" w:space="0" w:color="4472C4"/>
              <w:left w:val="single" w:sz="4" w:space="0" w:color="4472C4"/>
              <w:bottom w:val="single" w:sz="4" w:space="0" w:color="4472C4"/>
              <w:right w:val="single" w:sz="4" w:space="0" w:color="4472C4"/>
            </w:tcBorders>
            <w:tcMar>
              <w:top w:w="100" w:type="dxa"/>
              <w:left w:w="115" w:type="dxa"/>
              <w:bottom w:w="100" w:type="dxa"/>
              <w:right w:w="115" w:type="dxa"/>
            </w:tcMar>
            <w:hideMark/>
          </w:tcPr>
          <w:p w:rsidR="00AD19D6" w:rsidRDefault="00AD19D6" w:rsidP="00C91381">
            <w:pPr>
              <w:numPr>
                <w:ilvl w:val="0"/>
                <w:numId w:val="28"/>
              </w:numPr>
              <w:spacing w:after="0" w:line="360" w:lineRule="auto"/>
              <w:ind w:hanging="359"/>
              <w:contextualSpacing/>
              <w:jc w:val="left"/>
              <w:rPr>
                <w:rFonts w:ascii="Calibri" w:hAnsi="Calibri"/>
                <w:sz w:val="24"/>
              </w:rPr>
            </w:pPr>
            <w:r>
              <w:rPr>
                <w:rFonts w:eastAsia="Times New Roman" w:cs="Times New Roman"/>
              </w:rPr>
              <w:t>User clicks “Sync with LinkedIn”  button</w:t>
            </w:r>
          </w:p>
          <w:p w:rsidR="00AD19D6" w:rsidRDefault="00AD19D6" w:rsidP="00C91381">
            <w:pPr>
              <w:numPr>
                <w:ilvl w:val="0"/>
                <w:numId w:val="28"/>
              </w:numPr>
              <w:spacing w:after="0" w:line="360" w:lineRule="auto"/>
              <w:ind w:hanging="359"/>
              <w:contextualSpacing/>
              <w:jc w:val="left"/>
            </w:pPr>
            <w:r>
              <w:rPr>
                <w:rFonts w:eastAsia="Times New Roman" w:cs="Times New Roman"/>
              </w:rPr>
              <w:t>Server redirects to LinkedIn Log In  page</w:t>
            </w:r>
          </w:p>
          <w:p w:rsidR="00AD19D6" w:rsidRDefault="00AD19D6" w:rsidP="00C91381">
            <w:pPr>
              <w:numPr>
                <w:ilvl w:val="0"/>
                <w:numId w:val="28"/>
              </w:numPr>
              <w:spacing w:after="0" w:line="360" w:lineRule="auto"/>
              <w:ind w:hanging="359"/>
              <w:contextualSpacing/>
              <w:jc w:val="left"/>
            </w:pPr>
            <w:r>
              <w:rPr>
                <w:rFonts w:eastAsia="Times New Roman" w:cs="Times New Roman"/>
              </w:rPr>
              <w:t>User enter its LinkedIn credentials</w:t>
            </w:r>
          </w:p>
          <w:p w:rsidR="00AD19D6" w:rsidRDefault="00AD19D6" w:rsidP="00C91381">
            <w:pPr>
              <w:numPr>
                <w:ilvl w:val="0"/>
                <w:numId w:val="28"/>
              </w:numPr>
              <w:spacing w:after="0" w:line="360" w:lineRule="auto"/>
              <w:ind w:hanging="359"/>
              <w:contextualSpacing/>
              <w:jc w:val="left"/>
            </w:pPr>
            <w:r>
              <w:rPr>
                <w:rFonts w:eastAsia="Times New Roman" w:cs="Times New Roman"/>
              </w:rPr>
              <w:t>Submit information and Consent</w:t>
            </w:r>
          </w:p>
          <w:p w:rsidR="00AD19D6" w:rsidRDefault="00AD19D6" w:rsidP="00C91381">
            <w:pPr>
              <w:numPr>
                <w:ilvl w:val="0"/>
                <w:numId w:val="28"/>
              </w:numPr>
              <w:spacing w:after="0" w:line="360" w:lineRule="auto"/>
              <w:ind w:hanging="359"/>
              <w:contextualSpacing/>
              <w:jc w:val="left"/>
            </w:pPr>
            <w:r>
              <w:rPr>
                <w:rFonts w:eastAsia="Times New Roman" w:cs="Times New Roman"/>
              </w:rPr>
              <w:t>LinkedIn Authorization Server redirects user back to our website with a LinkedIn</w:t>
            </w:r>
          </w:p>
          <w:p w:rsidR="00AD19D6" w:rsidRDefault="00AD19D6" w:rsidP="00C91381">
            <w:pPr>
              <w:numPr>
                <w:ilvl w:val="0"/>
                <w:numId w:val="28"/>
              </w:numPr>
              <w:spacing w:after="0" w:line="360" w:lineRule="auto"/>
              <w:ind w:hanging="359"/>
              <w:contextualSpacing/>
              <w:jc w:val="left"/>
            </w:pPr>
            <w:r>
              <w:rPr>
                <w:rFonts w:eastAsia="Times New Roman" w:cs="Times New Roman"/>
              </w:rPr>
              <w:t>Server send  this LinkedIn Code to the LinkedIn OAuth Authorization Server in order to retrieve a LinkedIn Token</w:t>
            </w:r>
          </w:p>
          <w:p w:rsidR="00AD19D6" w:rsidRDefault="00AD19D6" w:rsidP="00C91381">
            <w:pPr>
              <w:numPr>
                <w:ilvl w:val="0"/>
                <w:numId w:val="28"/>
              </w:numPr>
              <w:spacing w:after="0" w:line="360" w:lineRule="auto"/>
              <w:ind w:hanging="359"/>
              <w:contextualSpacing/>
              <w:jc w:val="left"/>
            </w:pPr>
            <w:r>
              <w:rPr>
                <w:rFonts w:eastAsia="Times New Roman" w:cs="Times New Roman"/>
              </w:rPr>
              <w:t>LinkedIn OAuth  Authorization Server responds with a Token(Access Token)</w:t>
            </w:r>
          </w:p>
          <w:p w:rsidR="00AD19D6" w:rsidRDefault="00AD19D6" w:rsidP="00C91381">
            <w:pPr>
              <w:numPr>
                <w:ilvl w:val="0"/>
                <w:numId w:val="28"/>
              </w:numPr>
              <w:spacing w:after="0" w:line="360" w:lineRule="auto"/>
              <w:ind w:hanging="359"/>
              <w:contextualSpacing/>
              <w:jc w:val="left"/>
            </w:pPr>
            <w:r>
              <w:rPr>
                <w:rFonts w:eastAsia="Times New Roman" w:cs="Times New Roman"/>
              </w:rPr>
              <w:t>Server calls LinkedIn API with the LinkedIn Token requesting for his user: LinkedIn ID, First name, Last name, e-mail, Biography, Skills, Languages and Experience.</w:t>
            </w:r>
          </w:p>
          <w:p w:rsidR="00AD19D6" w:rsidRDefault="00AD19D6" w:rsidP="00C91381">
            <w:pPr>
              <w:numPr>
                <w:ilvl w:val="0"/>
                <w:numId w:val="28"/>
              </w:numPr>
              <w:spacing w:after="0" w:line="360" w:lineRule="auto"/>
              <w:ind w:hanging="359"/>
              <w:contextualSpacing/>
              <w:jc w:val="left"/>
            </w:pPr>
            <w:r>
              <w:rPr>
                <w:rFonts w:eastAsia="Times New Roman" w:cs="Times New Roman"/>
              </w:rPr>
              <w:t>Server request database to update skills for user</w:t>
            </w:r>
          </w:p>
          <w:p w:rsidR="00AD19D6" w:rsidRDefault="00AD19D6" w:rsidP="00C91381">
            <w:pPr>
              <w:numPr>
                <w:ilvl w:val="0"/>
                <w:numId w:val="28"/>
              </w:numPr>
              <w:spacing w:after="0" w:line="360" w:lineRule="auto"/>
              <w:ind w:hanging="359"/>
              <w:contextualSpacing/>
              <w:jc w:val="left"/>
            </w:pPr>
            <w:r>
              <w:rPr>
                <w:rFonts w:eastAsia="Times New Roman" w:cs="Times New Roman"/>
              </w:rPr>
              <w:t>Server request database to update languages for user</w:t>
            </w:r>
          </w:p>
          <w:p w:rsidR="00AD19D6" w:rsidRDefault="00AD19D6" w:rsidP="00C91381">
            <w:pPr>
              <w:numPr>
                <w:ilvl w:val="0"/>
                <w:numId w:val="28"/>
              </w:numPr>
              <w:spacing w:after="0" w:line="360" w:lineRule="auto"/>
              <w:ind w:hanging="359"/>
              <w:contextualSpacing/>
              <w:jc w:val="left"/>
            </w:pPr>
            <w:r>
              <w:rPr>
                <w:rFonts w:eastAsia="Times New Roman" w:cs="Times New Roman"/>
              </w:rPr>
              <w:t>Server request database to update experience for user</w:t>
            </w:r>
          </w:p>
          <w:p w:rsidR="00AD19D6" w:rsidRDefault="00AD19D6" w:rsidP="00C91381">
            <w:pPr>
              <w:numPr>
                <w:ilvl w:val="0"/>
                <w:numId w:val="28"/>
              </w:numPr>
              <w:spacing w:after="0" w:line="360" w:lineRule="auto"/>
              <w:ind w:hanging="359"/>
              <w:contextualSpacing/>
              <w:jc w:val="left"/>
            </w:pPr>
            <w:r>
              <w:rPr>
                <w:rFonts w:eastAsia="Times New Roman" w:cs="Times New Roman"/>
              </w:rPr>
              <w:t>Server request database to update Biography for user</w:t>
            </w:r>
          </w:p>
          <w:p w:rsidR="00AD19D6" w:rsidRDefault="00AD19D6" w:rsidP="00C91381">
            <w:pPr>
              <w:numPr>
                <w:ilvl w:val="0"/>
                <w:numId w:val="28"/>
              </w:numPr>
              <w:spacing w:after="0" w:line="360" w:lineRule="auto"/>
              <w:ind w:hanging="359"/>
              <w:contextualSpacing/>
              <w:jc w:val="left"/>
            </w:pPr>
            <w:r>
              <w:rPr>
                <w:rFonts w:eastAsia="Times New Roman" w:cs="Times New Roman"/>
              </w:rPr>
              <w:t>Server request database to update picture url for user</w:t>
            </w:r>
          </w:p>
          <w:p w:rsidR="00AD19D6" w:rsidRDefault="00AD19D6" w:rsidP="00C91381">
            <w:pPr>
              <w:numPr>
                <w:ilvl w:val="0"/>
                <w:numId w:val="28"/>
              </w:numPr>
              <w:spacing w:after="0" w:line="360" w:lineRule="auto"/>
              <w:ind w:hanging="359"/>
              <w:contextualSpacing/>
              <w:jc w:val="left"/>
            </w:pPr>
            <w:r>
              <w:rPr>
                <w:rFonts w:eastAsia="Times New Roman" w:cs="Times New Roman"/>
              </w:rPr>
              <w:t>Server request database to update first name and last name for user</w:t>
            </w:r>
          </w:p>
          <w:p w:rsidR="00AD19D6" w:rsidRDefault="00AD19D6" w:rsidP="00C91381">
            <w:pPr>
              <w:numPr>
                <w:ilvl w:val="0"/>
                <w:numId w:val="28"/>
              </w:numPr>
              <w:spacing w:after="0" w:line="360" w:lineRule="auto"/>
              <w:ind w:hanging="359"/>
              <w:contextualSpacing/>
              <w:jc w:val="left"/>
              <w:rPr>
                <w:rFonts w:ascii="Calibri" w:hAnsi="Calibri"/>
                <w:sz w:val="24"/>
              </w:rPr>
            </w:pPr>
            <w:r>
              <w:rPr>
                <w:rFonts w:eastAsia="Times New Roman" w:cs="Times New Roman"/>
              </w:rPr>
              <w:t xml:space="preserve">Server returns the updated profile to the user </w:t>
            </w:r>
          </w:p>
        </w:tc>
      </w:tr>
      <w:tr w:rsidR="00AD19D6" w:rsidTr="00AD19D6">
        <w:tc>
          <w:tcPr>
            <w:tcW w:w="3618" w:type="dxa"/>
            <w:tcBorders>
              <w:top w:val="single" w:sz="4" w:space="0" w:color="4472C4"/>
              <w:left w:val="single" w:sz="4" w:space="0" w:color="4472C4"/>
              <w:bottom w:val="single" w:sz="4" w:space="0" w:color="4472C4"/>
              <w:right w:val="single" w:sz="4" w:space="0" w:color="4472C4"/>
            </w:tcBorders>
            <w:shd w:val="clear" w:color="auto" w:fill="BDD6EE"/>
            <w:tcMar>
              <w:top w:w="100" w:type="dxa"/>
              <w:left w:w="115" w:type="dxa"/>
              <w:bottom w:w="100" w:type="dxa"/>
              <w:right w:w="115" w:type="dxa"/>
            </w:tcMar>
            <w:hideMark/>
          </w:tcPr>
          <w:p w:rsidR="00AD19D6" w:rsidRDefault="00AD19D6">
            <w:pPr>
              <w:spacing w:after="0" w:line="360" w:lineRule="auto"/>
              <w:rPr>
                <w:rFonts w:ascii="Calibri" w:hAnsi="Calibri"/>
                <w:sz w:val="24"/>
              </w:rPr>
            </w:pPr>
            <w:r>
              <w:rPr>
                <w:rFonts w:eastAsia="Times New Roman" w:cs="Times New Roman"/>
                <w:b/>
                <w:i/>
              </w:rPr>
              <w:t>Alternative flows</w:t>
            </w:r>
          </w:p>
        </w:tc>
        <w:tc>
          <w:tcPr>
            <w:tcW w:w="5940" w:type="dxa"/>
            <w:tcBorders>
              <w:top w:val="single" w:sz="4" w:space="0" w:color="4472C4"/>
              <w:left w:val="single" w:sz="4" w:space="0" w:color="4472C4"/>
              <w:bottom w:val="single" w:sz="4" w:space="0" w:color="4472C4"/>
              <w:right w:val="single" w:sz="4" w:space="0" w:color="4472C4"/>
            </w:tcBorders>
            <w:shd w:val="clear" w:color="auto" w:fill="BDD6EE"/>
            <w:tcMar>
              <w:top w:w="100" w:type="dxa"/>
              <w:left w:w="115" w:type="dxa"/>
              <w:bottom w:w="100" w:type="dxa"/>
              <w:right w:w="115" w:type="dxa"/>
            </w:tcMar>
            <w:hideMark/>
          </w:tcPr>
          <w:p w:rsidR="00AD19D6" w:rsidRDefault="00AD19D6" w:rsidP="00C91381">
            <w:pPr>
              <w:numPr>
                <w:ilvl w:val="0"/>
                <w:numId w:val="29"/>
              </w:numPr>
              <w:spacing w:after="0" w:line="360" w:lineRule="auto"/>
              <w:ind w:hanging="359"/>
              <w:contextualSpacing/>
              <w:jc w:val="left"/>
              <w:rPr>
                <w:rFonts w:ascii="Calibri" w:hAnsi="Calibri"/>
                <w:sz w:val="24"/>
              </w:rPr>
            </w:pPr>
            <w:r>
              <w:rPr>
                <w:rFonts w:eastAsia="Times New Roman" w:cs="Times New Roman"/>
              </w:rPr>
              <w:t>In step 13 if  user profile has picture url then:</w:t>
            </w:r>
          </w:p>
          <w:p w:rsidR="00AD19D6" w:rsidRDefault="00AD19D6" w:rsidP="00C91381">
            <w:pPr>
              <w:numPr>
                <w:ilvl w:val="0"/>
                <w:numId w:val="30"/>
              </w:numPr>
              <w:spacing w:after="0" w:line="360" w:lineRule="auto"/>
              <w:ind w:hanging="359"/>
              <w:contextualSpacing/>
              <w:jc w:val="left"/>
              <w:rPr>
                <w:rFonts w:eastAsia="Times New Roman" w:cs="Times New Roman"/>
              </w:rPr>
            </w:pPr>
            <w:r>
              <w:rPr>
                <w:rFonts w:eastAsia="Times New Roman" w:cs="Times New Roman"/>
              </w:rPr>
              <w:t xml:space="preserve">Do not update it </w:t>
            </w:r>
          </w:p>
          <w:p w:rsidR="00AD19D6" w:rsidRDefault="00AD19D6" w:rsidP="00C91381">
            <w:pPr>
              <w:numPr>
                <w:ilvl w:val="0"/>
                <w:numId w:val="29"/>
              </w:numPr>
              <w:spacing w:after="0" w:line="360" w:lineRule="auto"/>
              <w:ind w:hanging="359"/>
              <w:contextualSpacing/>
              <w:jc w:val="left"/>
            </w:pPr>
            <w:r>
              <w:rPr>
                <w:rFonts w:eastAsia="Times New Roman" w:cs="Times New Roman"/>
              </w:rPr>
              <w:t xml:space="preserve">In step 14 if  user profile has first name and last name </w:t>
            </w:r>
            <w:r>
              <w:rPr>
                <w:rFonts w:eastAsia="Times New Roman" w:cs="Times New Roman"/>
              </w:rPr>
              <w:lastRenderedPageBreak/>
              <w:t>then:</w:t>
            </w:r>
          </w:p>
          <w:p w:rsidR="00AD19D6" w:rsidRDefault="00AD19D6" w:rsidP="00C91381">
            <w:pPr>
              <w:numPr>
                <w:ilvl w:val="0"/>
                <w:numId w:val="31"/>
              </w:numPr>
              <w:spacing w:after="0" w:line="360" w:lineRule="auto"/>
              <w:ind w:hanging="359"/>
              <w:contextualSpacing/>
              <w:jc w:val="left"/>
              <w:rPr>
                <w:rFonts w:ascii="Calibri" w:eastAsia="Times New Roman" w:hAnsi="Calibri" w:cs="Times New Roman"/>
                <w:sz w:val="24"/>
              </w:rPr>
            </w:pPr>
            <w:r>
              <w:rPr>
                <w:rFonts w:eastAsia="Times New Roman" w:cs="Times New Roman"/>
              </w:rPr>
              <w:t xml:space="preserve">Do not update it </w:t>
            </w:r>
          </w:p>
        </w:tc>
      </w:tr>
      <w:tr w:rsidR="00AD19D6" w:rsidTr="00AD19D6">
        <w:tc>
          <w:tcPr>
            <w:tcW w:w="3618" w:type="dxa"/>
            <w:tcBorders>
              <w:top w:val="single" w:sz="4" w:space="0" w:color="4472C4"/>
              <w:left w:val="single" w:sz="4" w:space="0" w:color="4472C4"/>
              <w:bottom w:val="single" w:sz="4" w:space="0" w:color="4472C4"/>
              <w:right w:val="single" w:sz="4" w:space="0" w:color="4472C4"/>
            </w:tcBorders>
            <w:tcMar>
              <w:top w:w="100" w:type="dxa"/>
              <w:left w:w="115" w:type="dxa"/>
              <w:bottom w:w="100" w:type="dxa"/>
              <w:right w:w="115" w:type="dxa"/>
            </w:tcMar>
            <w:hideMark/>
          </w:tcPr>
          <w:p w:rsidR="00AD19D6" w:rsidRDefault="00AD19D6">
            <w:pPr>
              <w:spacing w:after="0" w:line="360" w:lineRule="auto"/>
              <w:rPr>
                <w:rFonts w:ascii="Calibri" w:hAnsi="Calibri"/>
                <w:sz w:val="24"/>
              </w:rPr>
            </w:pPr>
            <w:r>
              <w:rPr>
                <w:rFonts w:eastAsia="Times New Roman" w:cs="Times New Roman"/>
                <w:b/>
                <w:i/>
              </w:rPr>
              <w:lastRenderedPageBreak/>
              <w:t>Entry Conditions</w:t>
            </w:r>
          </w:p>
        </w:tc>
        <w:tc>
          <w:tcPr>
            <w:tcW w:w="5940" w:type="dxa"/>
            <w:tcBorders>
              <w:top w:val="single" w:sz="4" w:space="0" w:color="4472C4"/>
              <w:left w:val="single" w:sz="4" w:space="0" w:color="4472C4"/>
              <w:bottom w:val="single" w:sz="4" w:space="0" w:color="4472C4"/>
              <w:right w:val="single" w:sz="4" w:space="0" w:color="4472C4"/>
            </w:tcBorders>
            <w:tcMar>
              <w:top w:w="100" w:type="dxa"/>
              <w:left w:w="115" w:type="dxa"/>
              <w:bottom w:w="100" w:type="dxa"/>
              <w:right w:w="115" w:type="dxa"/>
            </w:tcMar>
            <w:hideMark/>
          </w:tcPr>
          <w:p w:rsidR="00AD19D6" w:rsidRDefault="00AD19D6" w:rsidP="00C91381">
            <w:pPr>
              <w:numPr>
                <w:ilvl w:val="0"/>
                <w:numId w:val="23"/>
              </w:numPr>
              <w:spacing w:after="0" w:line="360" w:lineRule="auto"/>
              <w:ind w:hanging="359"/>
              <w:contextualSpacing/>
              <w:jc w:val="left"/>
              <w:rPr>
                <w:rFonts w:ascii="Calibri" w:hAnsi="Calibri"/>
                <w:sz w:val="24"/>
              </w:rPr>
            </w:pPr>
            <w:r>
              <w:rPr>
                <w:rFonts w:eastAsia="Times New Roman" w:cs="Times New Roman"/>
              </w:rPr>
              <w:t>User is in his Profile page</w:t>
            </w:r>
          </w:p>
          <w:p w:rsidR="00AD19D6" w:rsidRDefault="00AD19D6" w:rsidP="00C91381">
            <w:pPr>
              <w:numPr>
                <w:ilvl w:val="0"/>
                <w:numId w:val="23"/>
              </w:numPr>
              <w:spacing w:after="0" w:line="360" w:lineRule="auto"/>
              <w:ind w:hanging="359"/>
              <w:contextualSpacing/>
              <w:jc w:val="left"/>
              <w:rPr>
                <w:rFonts w:ascii="Calibri" w:hAnsi="Calibri"/>
                <w:sz w:val="24"/>
              </w:rPr>
            </w:pPr>
            <w:r>
              <w:rPr>
                <w:rFonts w:eastAsia="Times New Roman" w:cs="Times New Roman"/>
              </w:rPr>
              <w:t>LinkedIn accessible</w:t>
            </w:r>
          </w:p>
        </w:tc>
      </w:tr>
      <w:tr w:rsidR="00AD19D6" w:rsidTr="00AD19D6">
        <w:tc>
          <w:tcPr>
            <w:tcW w:w="3618" w:type="dxa"/>
            <w:tcBorders>
              <w:top w:val="single" w:sz="4" w:space="0" w:color="4472C4"/>
              <w:left w:val="single" w:sz="4" w:space="0" w:color="4472C4"/>
              <w:bottom w:val="single" w:sz="4" w:space="0" w:color="4472C4"/>
              <w:right w:val="single" w:sz="4" w:space="0" w:color="4472C4"/>
            </w:tcBorders>
            <w:shd w:val="clear" w:color="auto" w:fill="BDD6EE"/>
            <w:tcMar>
              <w:top w:w="100" w:type="dxa"/>
              <w:left w:w="115" w:type="dxa"/>
              <w:bottom w:w="100" w:type="dxa"/>
              <w:right w:w="115" w:type="dxa"/>
            </w:tcMar>
            <w:hideMark/>
          </w:tcPr>
          <w:p w:rsidR="00AD19D6" w:rsidRDefault="00AD19D6">
            <w:pPr>
              <w:spacing w:after="0" w:line="360" w:lineRule="auto"/>
              <w:rPr>
                <w:rFonts w:ascii="Calibri" w:hAnsi="Calibri"/>
                <w:sz w:val="24"/>
              </w:rPr>
            </w:pPr>
            <w:r>
              <w:rPr>
                <w:rFonts w:eastAsia="Times New Roman" w:cs="Times New Roman"/>
                <w:b/>
                <w:i/>
              </w:rPr>
              <w:t>Exit Conditions</w:t>
            </w:r>
          </w:p>
        </w:tc>
        <w:tc>
          <w:tcPr>
            <w:tcW w:w="5940" w:type="dxa"/>
            <w:tcBorders>
              <w:top w:val="single" w:sz="4" w:space="0" w:color="4472C4"/>
              <w:left w:val="single" w:sz="4" w:space="0" w:color="4472C4"/>
              <w:bottom w:val="single" w:sz="4" w:space="0" w:color="4472C4"/>
              <w:right w:val="single" w:sz="4" w:space="0" w:color="4472C4"/>
            </w:tcBorders>
            <w:shd w:val="clear" w:color="auto" w:fill="BDD6EE"/>
            <w:tcMar>
              <w:top w:w="100" w:type="dxa"/>
              <w:left w:w="115" w:type="dxa"/>
              <w:bottom w:w="100" w:type="dxa"/>
              <w:right w:w="115" w:type="dxa"/>
            </w:tcMar>
            <w:hideMark/>
          </w:tcPr>
          <w:p w:rsidR="00AD19D6" w:rsidRDefault="00AD19D6" w:rsidP="00C91381">
            <w:pPr>
              <w:numPr>
                <w:ilvl w:val="0"/>
                <w:numId w:val="23"/>
              </w:numPr>
              <w:spacing w:after="0" w:line="360" w:lineRule="auto"/>
              <w:ind w:hanging="359"/>
              <w:contextualSpacing/>
              <w:jc w:val="left"/>
              <w:rPr>
                <w:rFonts w:ascii="Calibri" w:hAnsi="Calibri"/>
                <w:sz w:val="24"/>
              </w:rPr>
            </w:pPr>
            <w:r>
              <w:rPr>
                <w:rFonts w:eastAsia="Times New Roman" w:cs="Times New Roman"/>
              </w:rPr>
              <w:t>User profile updated with the information pulled from LinkedIn</w:t>
            </w:r>
          </w:p>
        </w:tc>
      </w:tr>
      <w:tr w:rsidR="00AD19D6" w:rsidTr="00AD19D6">
        <w:tc>
          <w:tcPr>
            <w:tcW w:w="3618" w:type="dxa"/>
            <w:tcBorders>
              <w:top w:val="single" w:sz="4" w:space="0" w:color="4472C4"/>
              <w:left w:val="single" w:sz="4" w:space="0" w:color="4472C4"/>
              <w:bottom w:val="single" w:sz="4" w:space="0" w:color="4472C4"/>
              <w:right w:val="single" w:sz="4" w:space="0" w:color="4472C4"/>
            </w:tcBorders>
            <w:tcMar>
              <w:top w:w="100" w:type="dxa"/>
              <w:left w:w="115" w:type="dxa"/>
              <w:bottom w:w="100" w:type="dxa"/>
              <w:right w:w="115" w:type="dxa"/>
            </w:tcMar>
            <w:hideMark/>
          </w:tcPr>
          <w:p w:rsidR="00AD19D6" w:rsidRDefault="00AD19D6">
            <w:pPr>
              <w:spacing w:after="0" w:line="360" w:lineRule="auto"/>
              <w:rPr>
                <w:rFonts w:ascii="Calibri" w:hAnsi="Calibri"/>
                <w:sz w:val="24"/>
              </w:rPr>
            </w:pPr>
            <w:r>
              <w:rPr>
                <w:rFonts w:eastAsia="Times New Roman" w:cs="Times New Roman"/>
                <w:b/>
                <w:i/>
              </w:rPr>
              <w:t>Exceptions</w:t>
            </w:r>
          </w:p>
        </w:tc>
        <w:tc>
          <w:tcPr>
            <w:tcW w:w="5940" w:type="dxa"/>
            <w:tcBorders>
              <w:top w:val="single" w:sz="4" w:space="0" w:color="4472C4"/>
              <w:left w:val="single" w:sz="4" w:space="0" w:color="4472C4"/>
              <w:bottom w:val="single" w:sz="4" w:space="0" w:color="4472C4"/>
              <w:right w:val="single" w:sz="4" w:space="0" w:color="4472C4"/>
            </w:tcBorders>
            <w:tcMar>
              <w:top w:w="100" w:type="dxa"/>
              <w:left w:w="115" w:type="dxa"/>
              <w:bottom w:w="100" w:type="dxa"/>
              <w:right w:w="115" w:type="dxa"/>
            </w:tcMar>
            <w:hideMark/>
          </w:tcPr>
          <w:p w:rsidR="00AD19D6" w:rsidRDefault="00AD19D6" w:rsidP="00C91381">
            <w:pPr>
              <w:numPr>
                <w:ilvl w:val="0"/>
                <w:numId w:val="23"/>
              </w:numPr>
              <w:spacing w:after="0" w:line="360" w:lineRule="auto"/>
              <w:ind w:hanging="359"/>
              <w:contextualSpacing/>
              <w:jc w:val="left"/>
              <w:rPr>
                <w:rFonts w:ascii="Calibri" w:hAnsi="Calibri"/>
                <w:sz w:val="24"/>
              </w:rPr>
            </w:pPr>
            <w:r>
              <w:rPr>
                <w:rFonts w:eastAsia="Times New Roman" w:cs="Times New Roman"/>
              </w:rPr>
              <w:t>Invalid LinkedIn credentials</w:t>
            </w:r>
          </w:p>
          <w:p w:rsidR="00AD19D6" w:rsidRDefault="00AD19D6" w:rsidP="00C91381">
            <w:pPr>
              <w:numPr>
                <w:ilvl w:val="0"/>
                <w:numId w:val="23"/>
              </w:numPr>
              <w:spacing w:after="0" w:line="360" w:lineRule="auto"/>
              <w:ind w:hanging="359"/>
              <w:contextualSpacing/>
              <w:jc w:val="left"/>
              <w:rPr>
                <w:rFonts w:ascii="Calibri" w:hAnsi="Calibri"/>
                <w:sz w:val="24"/>
              </w:rPr>
            </w:pPr>
            <w:r>
              <w:rPr>
                <w:rFonts w:eastAsia="Times New Roman" w:cs="Times New Roman"/>
              </w:rPr>
              <w:t>Cancel Sign in LinkedIn</w:t>
            </w:r>
          </w:p>
        </w:tc>
      </w:tr>
    </w:tbl>
    <w:p w:rsidR="00AD19D6" w:rsidRDefault="00AD19D6" w:rsidP="00AD19D6">
      <w:pPr>
        <w:spacing w:after="0" w:line="360" w:lineRule="auto"/>
        <w:ind w:left="792"/>
        <w:rPr>
          <w:rFonts w:ascii="Calibri" w:hAnsi="Calibri"/>
        </w:rPr>
      </w:pPr>
    </w:p>
    <w:p w:rsidR="00AD19D6" w:rsidRDefault="00AD19D6" w:rsidP="00AD19D6">
      <w:pPr>
        <w:spacing w:after="0" w:line="360" w:lineRule="auto"/>
        <w:ind w:left="792"/>
      </w:pPr>
    </w:p>
    <w:tbl>
      <w:tblPr>
        <w:tblW w:w="9555" w:type="dxa"/>
        <w:tblInd w:w="105" w:type="dxa"/>
        <w:tblBorders>
          <w:top w:val="single" w:sz="4" w:space="0" w:color="4472C4"/>
          <w:left w:val="single" w:sz="4" w:space="0" w:color="4472C4"/>
          <w:bottom w:val="single" w:sz="4" w:space="0" w:color="4472C4"/>
          <w:right w:val="single" w:sz="4" w:space="0" w:color="4472C4"/>
          <w:insideH w:val="single" w:sz="4" w:space="0" w:color="4472C4"/>
          <w:insideV w:val="single" w:sz="4" w:space="0" w:color="4472C4"/>
        </w:tblBorders>
        <w:tblLayout w:type="fixed"/>
        <w:tblCellMar>
          <w:left w:w="10" w:type="dxa"/>
          <w:right w:w="10" w:type="dxa"/>
        </w:tblCellMar>
        <w:tblLook w:val="04A0" w:firstRow="1" w:lastRow="0" w:firstColumn="1" w:lastColumn="0" w:noHBand="0" w:noVBand="1"/>
      </w:tblPr>
      <w:tblGrid>
        <w:gridCol w:w="3617"/>
        <w:gridCol w:w="5938"/>
      </w:tblGrid>
      <w:tr w:rsidR="00AD19D6" w:rsidTr="00AD19D6">
        <w:tc>
          <w:tcPr>
            <w:tcW w:w="3618" w:type="dxa"/>
            <w:tcBorders>
              <w:top w:val="single" w:sz="4" w:space="0" w:color="4472C4"/>
              <w:left w:val="single" w:sz="4" w:space="0" w:color="4472C4"/>
              <w:bottom w:val="single" w:sz="4" w:space="0" w:color="4472C4"/>
              <w:right w:val="single" w:sz="4" w:space="0" w:color="4472C4"/>
            </w:tcBorders>
            <w:tcMar>
              <w:top w:w="100" w:type="dxa"/>
              <w:left w:w="115" w:type="dxa"/>
              <w:bottom w:w="100" w:type="dxa"/>
              <w:right w:w="115" w:type="dxa"/>
            </w:tcMar>
            <w:hideMark/>
          </w:tcPr>
          <w:p w:rsidR="00AD19D6" w:rsidRDefault="00AD19D6">
            <w:pPr>
              <w:spacing w:after="0" w:line="360" w:lineRule="auto"/>
              <w:rPr>
                <w:rFonts w:ascii="Calibri" w:hAnsi="Calibri"/>
                <w:sz w:val="24"/>
              </w:rPr>
            </w:pPr>
            <w:r>
              <w:rPr>
                <w:rFonts w:eastAsia="Times New Roman" w:cs="Times New Roman"/>
                <w:b/>
                <w:i/>
              </w:rPr>
              <w:t xml:space="preserve">Use case Name </w:t>
            </w:r>
            <w:r>
              <w:rPr>
                <w:rFonts w:eastAsia="Times New Roman" w:cs="Times New Roman"/>
                <w:b/>
              </w:rPr>
              <w:t>(SPW2_301)</w:t>
            </w:r>
          </w:p>
        </w:tc>
        <w:tc>
          <w:tcPr>
            <w:tcW w:w="5940" w:type="dxa"/>
            <w:tcBorders>
              <w:top w:val="single" w:sz="4" w:space="0" w:color="4472C4"/>
              <w:left w:val="single" w:sz="4" w:space="0" w:color="4472C4"/>
              <w:bottom w:val="single" w:sz="4" w:space="0" w:color="4472C4"/>
              <w:right w:val="single" w:sz="4" w:space="0" w:color="4472C4"/>
            </w:tcBorders>
            <w:tcMar>
              <w:top w:w="100" w:type="dxa"/>
              <w:left w:w="115" w:type="dxa"/>
              <w:bottom w:w="100" w:type="dxa"/>
              <w:right w:w="115" w:type="dxa"/>
            </w:tcMar>
            <w:hideMark/>
          </w:tcPr>
          <w:p w:rsidR="00AD19D6" w:rsidRDefault="00AD19D6">
            <w:pPr>
              <w:spacing w:after="0" w:line="360" w:lineRule="auto"/>
              <w:rPr>
                <w:rFonts w:ascii="Calibri" w:hAnsi="Calibri"/>
                <w:sz w:val="24"/>
              </w:rPr>
            </w:pPr>
            <w:r>
              <w:rPr>
                <w:rFonts w:eastAsia="Times New Roman" w:cs="Times New Roman"/>
                <w:b/>
              </w:rPr>
              <w:t>Browse User’s profiles</w:t>
            </w:r>
          </w:p>
        </w:tc>
      </w:tr>
      <w:tr w:rsidR="00AD19D6" w:rsidTr="00AD19D6">
        <w:tc>
          <w:tcPr>
            <w:tcW w:w="3618" w:type="dxa"/>
            <w:tcBorders>
              <w:top w:val="single" w:sz="4" w:space="0" w:color="4472C4"/>
              <w:left w:val="single" w:sz="4" w:space="0" w:color="4472C4"/>
              <w:bottom w:val="single" w:sz="4" w:space="0" w:color="4472C4"/>
              <w:right w:val="single" w:sz="4" w:space="0" w:color="4472C4"/>
            </w:tcBorders>
            <w:shd w:val="clear" w:color="auto" w:fill="BDD6EE"/>
            <w:tcMar>
              <w:top w:w="100" w:type="dxa"/>
              <w:left w:w="115" w:type="dxa"/>
              <w:bottom w:w="100" w:type="dxa"/>
              <w:right w:w="115" w:type="dxa"/>
            </w:tcMar>
            <w:hideMark/>
          </w:tcPr>
          <w:p w:rsidR="00AD19D6" w:rsidRDefault="00AD19D6">
            <w:pPr>
              <w:spacing w:after="0" w:line="360" w:lineRule="auto"/>
              <w:rPr>
                <w:rFonts w:ascii="Calibri" w:hAnsi="Calibri"/>
                <w:sz w:val="24"/>
              </w:rPr>
            </w:pPr>
            <w:r>
              <w:rPr>
                <w:rFonts w:eastAsia="Times New Roman" w:cs="Times New Roman"/>
                <w:b/>
                <w:i/>
              </w:rPr>
              <w:t>Participating Actors</w:t>
            </w:r>
          </w:p>
        </w:tc>
        <w:tc>
          <w:tcPr>
            <w:tcW w:w="5940" w:type="dxa"/>
            <w:tcBorders>
              <w:top w:val="single" w:sz="4" w:space="0" w:color="4472C4"/>
              <w:left w:val="single" w:sz="4" w:space="0" w:color="4472C4"/>
              <w:bottom w:val="single" w:sz="4" w:space="0" w:color="4472C4"/>
              <w:right w:val="single" w:sz="4" w:space="0" w:color="4472C4"/>
            </w:tcBorders>
            <w:shd w:val="clear" w:color="auto" w:fill="BDD6EE"/>
            <w:tcMar>
              <w:top w:w="100" w:type="dxa"/>
              <w:left w:w="115" w:type="dxa"/>
              <w:bottom w:w="100" w:type="dxa"/>
              <w:right w:w="115" w:type="dxa"/>
            </w:tcMar>
            <w:hideMark/>
          </w:tcPr>
          <w:p w:rsidR="00AD19D6" w:rsidRDefault="00AD19D6">
            <w:pPr>
              <w:spacing w:after="0" w:line="360" w:lineRule="auto"/>
              <w:rPr>
                <w:rFonts w:ascii="Calibri" w:hAnsi="Calibri"/>
                <w:sz w:val="24"/>
              </w:rPr>
            </w:pPr>
            <w:r>
              <w:rPr>
                <w:rFonts w:eastAsia="Times New Roman" w:cs="Times New Roman"/>
              </w:rPr>
              <w:t>User</w:t>
            </w:r>
          </w:p>
        </w:tc>
      </w:tr>
      <w:tr w:rsidR="00AD19D6" w:rsidTr="00AD19D6">
        <w:tc>
          <w:tcPr>
            <w:tcW w:w="3618" w:type="dxa"/>
            <w:tcBorders>
              <w:top w:val="single" w:sz="4" w:space="0" w:color="4472C4"/>
              <w:left w:val="single" w:sz="4" w:space="0" w:color="4472C4"/>
              <w:bottom w:val="single" w:sz="4" w:space="0" w:color="4472C4"/>
              <w:right w:val="single" w:sz="4" w:space="0" w:color="4472C4"/>
            </w:tcBorders>
            <w:tcMar>
              <w:top w:w="100" w:type="dxa"/>
              <w:left w:w="115" w:type="dxa"/>
              <w:bottom w:w="100" w:type="dxa"/>
              <w:right w:w="115" w:type="dxa"/>
            </w:tcMar>
            <w:hideMark/>
          </w:tcPr>
          <w:p w:rsidR="00AD19D6" w:rsidRDefault="00AD19D6">
            <w:pPr>
              <w:spacing w:after="0" w:line="360" w:lineRule="auto"/>
              <w:rPr>
                <w:rFonts w:ascii="Calibri" w:hAnsi="Calibri"/>
                <w:sz w:val="24"/>
              </w:rPr>
            </w:pPr>
            <w:r>
              <w:rPr>
                <w:rFonts w:eastAsia="Times New Roman" w:cs="Times New Roman"/>
                <w:b/>
                <w:i/>
              </w:rPr>
              <w:t>Flow of Events</w:t>
            </w:r>
          </w:p>
        </w:tc>
        <w:tc>
          <w:tcPr>
            <w:tcW w:w="5940" w:type="dxa"/>
            <w:tcBorders>
              <w:top w:val="single" w:sz="4" w:space="0" w:color="4472C4"/>
              <w:left w:val="single" w:sz="4" w:space="0" w:color="4472C4"/>
              <w:bottom w:val="single" w:sz="4" w:space="0" w:color="4472C4"/>
              <w:right w:val="single" w:sz="4" w:space="0" w:color="4472C4"/>
            </w:tcBorders>
            <w:tcMar>
              <w:top w:w="100" w:type="dxa"/>
              <w:left w:w="115" w:type="dxa"/>
              <w:bottom w:w="100" w:type="dxa"/>
              <w:right w:w="115" w:type="dxa"/>
            </w:tcMar>
            <w:hideMark/>
          </w:tcPr>
          <w:p w:rsidR="00AD19D6" w:rsidRDefault="00AD19D6" w:rsidP="00C91381">
            <w:pPr>
              <w:numPr>
                <w:ilvl w:val="0"/>
                <w:numId w:val="32"/>
              </w:numPr>
              <w:spacing w:after="0" w:line="360" w:lineRule="auto"/>
              <w:ind w:hanging="359"/>
              <w:contextualSpacing/>
              <w:rPr>
                <w:rFonts w:ascii="Calibri" w:eastAsia="Times New Roman" w:hAnsi="Calibri" w:cs="Times New Roman"/>
                <w:sz w:val="24"/>
              </w:rPr>
            </w:pPr>
            <w:r>
              <w:rPr>
                <w:rFonts w:eastAsia="Times New Roman" w:cs="Times New Roman"/>
              </w:rPr>
              <w:t>User clicks in on a user name link</w:t>
            </w:r>
          </w:p>
          <w:p w:rsidR="00AD19D6" w:rsidRDefault="00AD19D6" w:rsidP="00C91381">
            <w:pPr>
              <w:numPr>
                <w:ilvl w:val="0"/>
                <w:numId w:val="32"/>
              </w:numPr>
              <w:spacing w:after="0" w:line="360" w:lineRule="auto"/>
              <w:ind w:hanging="359"/>
              <w:contextualSpacing/>
              <w:jc w:val="left"/>
              <w:rPr>
                <w:rFonts w:eastAsia="Times New Roman" w:cs="Times New Roman"/>
              </w:rPr>
            </w:pPr>
            <w:r>
              <w:rPr>
                <w:rFonts w:eastAsia="Times New Roman" w:cs="Times New Roman"/>
              </w:rPr>
              <w:t>Server requests the user information  to the database</w:t>
            </w:r>
          </w:p>
          <w:p w:rsidR="00AD19D6" w:rsidRDefault="00AD19D6" w:rsidP="00C91381">
            <w:pPr>
              <w:numPr>
                <w:ilvl w:val="0"/>
                <w:numId w:val="32"/>
              </w:numPr>
              <w:spacing w:after="0" w:line="360" w:lineRule="auto"/>
              <w:ind w:hanging="359"/>
              <w:contextualSpacing/>
              <w:rPr>
                <w:rFonts w:eastAsia="Times New Roman" w:cs="Times New Roman"/>
              </w:rPr>
            </w:pPr>
            <w:r>
              <w:rPr>
                <w:rFonts w:eastAsia="Times New Roman" w:cs="Times New Roman"/>
              </w:rPr>
              <w:t>Database responds</w:t>
            </w:r>
          </w:p>
          <w:p w:rsidR="00AD19D6" w:rsidRDefault="00AD19D6" w:rsidP="00C91381">
            <w:pPr>
              <w:numPr>
                <w:ilvl w:val="0"/>
                <w:numId w:val="32"/>
              </w:numPr>
              <w:spacing w:after="0" w:line="360" w:lineRule="auto"/>
              <w:ind w:hanging="359"/>
              <w:contextualSpacing/>
              <w:rPr>
                <w:rFonts w:ascii="Calibri" w:eastAsia="Times New Roman" w:hAnsi="Calibri" w:cs="Times New Roman"/>
                <w:sz w:val="24"/>
              </w:rPr>
            </w:pPr>
            <w:r>
              <w:rPr>
                <w:rFonts w:eastAsia="Times New Roman" w:cs="Times New Roman"/>
              </w:rPr>
              <w:t>Server displays the past projects summary information</w:t>
            </w:r>
          </w:p>
        </w:tc>
      </w:tr>
      <w:tr w:rsidR="00AD19D6" w:rsidTr="00AD19D6">
        <w:tc>
          <w:tcPr>
            <w:tcW w:w="3618" w:type="dxa"/>
            <w:tcBorders>
              <w:top w:val="single" w:sz="4" w:space="0" w:color="4472C4"/>
              <w:left w:val="single" w:sz="4" w:space="0" w:color="4472C4"/>
              <w:bottom w:val="single" w:sz="4" w:space="0" w:color="4472C4"/>
              <w:right w:val="single" w:sz="4" w:space="0" w:color="4472C4"/>
            </w:tcBorders>
            <w:shd w:val="clear" w:color="auto" w:fill="BDD6EE"/>
            <w:tcMar>
              <w:top w:w="100" w:type="dxa"/>
              <w:left w:w="115" w:type="dxa"/>
              <w:bottom w:w="100" w:type="dxa"/>
              <w:right w:w="115" w:type="dxa"/>
            </w:tcMar>
            <w:hideMark/>
          </w:tcPr>
          <w:p w:rsidR="00AD19D6" w:rsidRDefault="00AD19D6">
            <w:pPr>
              <w:spacing w:after="0" w:line="360" w:lineRule="auto"/>
              <w:rPr>
                <w:rFonts w:ascii="Calibri" w:hAnsi="Calibri"/>
                <w:sz w:val="24"/>
              </w:rPr>
            </w:pPr>
            <w:r>
              <w:rPr>
                <w:rFonts w:eastAsia="Times New Roman" w:cs="Times New Roman"/>
                <w:b/>
                <w:i/>
              </w:rPr>
              <w:t>Entry Conditions</w:t>
            </w:r>
          </w:p>
        </w:tc>
        <w:tc>
          <w:tcPr>
            <w:tcW w:w="5940" w:type="dxa"/>
            <w:tcBorders>
              <w:top w:val="single" w:sz="4" w:space="0" w:color="4472C4"/>
              <w:left w:val="single" w:sz="4" w:space="0" w:color="4472C4"/>
              <w:bottom w:val="single" w:sz="4" w:space="0" w:color="4472C4"/>
              <w:right w:val="single" w:sz="4" w:space="0" w:color="4472C4"/>
            </w:tcBorders>
            <w:shd w:val="clear" w:color="auto" w:fill="BDD6EE"/>
            <w:tcMar>
              <w:top w:w="100" w:type="dxa"/>
              <w:left w:w="115" w:type="dxa"/>
              <w:bottom w:w="100" w:type="dxa"/>
              <w:right w:w="115" w:type="dxa"/>
            </w:tcMar>
            <w:hideMark/>
          </w:tcPr>
          <w:p w:rsidR="00AD19D6" w:rsidRDefault="00AD19D6" w:rsidP="00C91381">
            <w:pPr>
              <w:numPr>
                <w:ilvl w:val="0"/>
                <w:numId w:val="27"/>
              </w:numPr>
              <w:spacing w:after="0" w:line="360" w:lineRule="auto"/>
              <w:ind w:hanging="359"/>
              <w:contextualSpacing/>
              <w:rPr>
                <w:rFonts w:ascii="Calibri" w:hAnsi="Calibri"/>
                <w:sz w:val="24"/>
              </w:rPr>
            </w:pPr>
            <w:r>
              <w:rPr>
                <w:rFonts w:eastAsia="Times New Roman" w:cs="Times New Roman"/>
              </w:rPr>
              <w:t>Registered user is logged into the system.</w:t>
            </w:r>
          </w:p>
        </w:tc>
      </w:tr>
      <w:tr w:rsidR="00AD19D6" w:rsidTr="00AD19D6">
        <w:tc>
          <w:tcPr>
            <w:tcW w:w="3618" w:type="dxa"/>
            <w:tcBorders>
              <w:top w:val="single" w:sz="4" w:space="0" w:color="4472C4"/>
              <w:left w:val="single" w:sz="4" w:space="0" w:color="4472C4"/>
              <w:bottom w:val="single" w:sz="4" w:space="0" w:color="4472C4"/>
              <w:right w:val="single" w:sz="4" w:space="0" w:color="4472C4"/>
            </w:tcBorders>
            <w:tcMar>
              <w:top w:w="100" w:type="dxa"/>
              <w:left w:w="115" w:type="dxa"/>
              <w:bottom w:w="100" w:type="dxa"/>
              <w:right w:w="115" w:type="dxa"/>
            </w:tcMar>
            <w:hideMark/>
          </w:tcPr>
          <w:p w:rsidR="00AD19D6" w:rsidRDefault="00AD19D6">
            <w:pPr>
              <w:spacing w:after="0" w:line="360" w:lineRule="auto"/>
              <w:rPr>
                <w:rFonts w:ascii="Calibri" w:hAnsi="Calibri"/>
                <w:sz w:val="24"/>
              </w:rPr>
            </w:pPr>
            <w:r>
              <w:rPr>
                <w:rFonts w:eastAsia="Times New Roman" w:cs="Times New Roman"/>
                <w:b/>
                <w:i/>
              </w:rPr>
              <w:t>Exit Conditions</w:t>
            </w:r>
          </w:p>
        </w:tc>
        <w:tc>
          <w:tcPr>
            <w:tcW w:w="5940" w:type="dxa"/>
            <w:tcBorders>
              <w:top w:val="single" w:sz="4" w:space="0" w:color="4472C4"/>
              <w:left w:val="single" w:sz="4" w:space="0" w:color="4472C4"/>
              <w:bottom w:val="single" w:sz="4" w:space="0" w:color="4472C4"/>
              <w:right w:val="single" w:sz="4" w:space="0" w:color="4472C4"/>
            </w:tcBorders>
            <w:tcMar>
              <w:top w:w="100" w:type="dxa"/>
              <w:left w:w="115" w:type="dxa"/>
              <w:bottom w:w="100" w:type="dxa"/>
              <w:right w:w="115" w:type="dxa"/>
            </w:tcMar>
            <w:hideMark/>
          </w:tcPr>
          <w:p w:rsidR="00AD19D6" w:rsidRDefault="00AD19D6" w:rsidP="00C91381">
            <w:pPr>
              <w:numPr>
                <w:ilvl w:val="0"/>
                <w:numId w:val="27"/>
              </w:numPr>
              <w:spacing w:after="0" w:line="360" w:lineRule="auto"/>
              <w:ind w:hanging="359"/>
              <w:contextualSpacing/>
              <w:rPr>
                <w:rFonts w:ascii="Calibri" w:hAnsi="Calibri"/>
                <w:sz w:val="24"/>
              </w:rPr>
            </w:pPr>
            <w:r>
              <w:rPr>
                <w:rFonts w:eastAsia="Times New Roman" w:cs="Times New Roman"/>
              </w:rPr>
              <w:t>User summary information displayed</w:t>
            </w:r>
          </w:p>
        </w:tc>
      </w:tr>
    </w:tbl>
    <w:p w:rsidR="00AD19D6" w:rsidRDefault="00AD19D6" w:rsidP="00AD19D6">
      <w:pPr>
        <w:spacing w:after="0" w:line="360" w:lineRule="auto"/>
        <w:ind w:left="792"/>
        <w:rPr>
          <w:rFonts w:ascii="Calibri" w:hAnsi="Calibri"/>
        </w:rPr>
      </w:pPr>
    </w:p>
    <w:p w:rsidR="00AD19D6" w:rsidRDefault="00AD19D6" w:rsidP="00AD19D6">
      <w:pPr>
        <w:spacing w:after="0" w:line="360" w:lineRule="auto"/>
        <w:ind w:left="792"/>
      </w:pPr>
    </w:p>
    <w:tbl>
      <w:tblPr>
        <w:tblW w:w="9555" w:type="dxa"/>
        <w:tblInd w:w="105" w:type="dxa"/>
        <w:tblBorders>
          <w:top w:val="single" w:sz="4" w:space="0" w:color="4472C4"/>
          <w:left w:val="single" w:sz="4" w:space="0" w:color="4472C4"/>
          <w:bottom w:val="single" w:sz="4" w:space="0" w:color="4472C4"/>
          <w:right w:val="single" w:sz="4" w:space="0" w:color="4472C4"/>
          <w:insideH w:val="single" w:sz="4" w:space="0" w:color="4472C4"/>
          <w:insideV w:val="single" w:sz="4" w:space="0" w:color="4472C4"/>
        </w:tblBorders>
        <w:tblLayout w:type="fixed"/>
        <w:tblCellMar>
          <w:left w:w="10" w:type="dxa"/>
          <w:right w:w="10" w:type="dxa"/>
        </w:tblCellMar>
        <w:tblLook w:val="04A0" w:firstRow="1" w:lastRow="0" w:firstColumn="1" w:lastColumn="0" w:noHBand="0" w:noVBand="1"/>
      </w:tblPr>
      <w:tblGrid>
        <w:gridCol w:w="3617"/>
        <w:gridCol w:w="5938"/>
      </w:tblGrid>
      <w:tr w:rsidR="00AD19D6" w:rsidTr="00AD19D6">
        <w:tc>
          <w:tcPr>
            <w:tcW w:w="3618" w:type="dxa"/>
            <w:tcBorders>
              <w:top w:val="single" w:sz="4" w:space="0" w:color="4472C4"/>
              <w:left w:val="single" w:sz="4" w:space="0" w:color="4472C4"/>
              <w:bottom w:val="single" w:sz="4" w:space="0" w:color="4472C4"/>
              <w:right w:val="single" w:sz="4" w:space="0" w:color="4472C4"/>
            </w:tcBorders>
            <w:tcMar>
              <w:top w:w="100" w:type="dxa"/>
              <w:left w:w="115" w:type="dxa"/>
              <w:bottom w:w="100" w:type="dxa"/>
              <w:right w:w="115" w:type="dxa"/>
            </w:tcMar>
            <w:hideMark/>
          </w:tcPr>
          <w:p w:rsidR="00AD19D6" w:rsidRDefault="00AD19D6">
            <w:pPr>
              <w:spacing w:after="0" w:line="360" w:lineRule="auto"/>
              <w:rPr>
                <w:rFonts w:ascii="Calibri" w:hAnsi="Calibri"/>
                <w:sz w:val="24"/>
              </w:rPr>
            </w:pPr>
            <w:r>
              <w:rPr>
                <w:rFonts w:eastAsia="Times New Roman" w:cs="Times New Roman"/>
                <w:b/>
                <w:i/>
              </w:rPr>
              <w:t xml:space="preserve">Use case Name </w:t>
            </w:r>
            <w:r>
              <w:rPr>
                <w:rFonts w:eastAsia="Times New Roman" w:cs="Times New Roman"/>
                <w:b/>
              </w:rPr>
              <w:t>(SPW2_302)</w:t>
            </w:r>
          </w:p>
        </w:tc>
        <w:tc>
          <w:tcPr>
            <w:tcW w:w="5940" w:type="dxa"/>
            <w:tcBorders>
              <w:top w:val="single" w:sz="4" w:space="0" w:color="4472C4"/>
              <w:left w:val="single" w:sz="4" w:space="0" w:color="4472C4"/>
              <w:bottom w:val="single" w:sz="4" w:space="0" w:color="4472C4"/>
              <w:right w:val="single" w:sz="4" w:space="0" w:color="4472C4"/>
            </w:tcBorders>
            <w:tcMar>
              <w:top w:w="100" w:type="dxa"/>
              <w:left w:w="115" w:type="dxa"/>
              <w:bottom w:w="100" w:type="dxa"/>
              <w:right w:w="115" w:type="dxa"/>
            </w:tcMar>
            <w:hideMark/>
          </w:tcPr>
          <w:p w:rsidR="00AD19D6" w:rsidRDefault="00AD19D6">
            <w:pPr>
              <w:spacing w:after="0" w:line="360" w:lineRule="auto"/>
              <w:rPr>
                <w:rFonts w:ascii="Calibri" w:hAnsi="Calibri"/>
                <w:sz w:val="24"/>
              </w:rPr>
            </w:pPr>
            <w:r>
              <w:rPr>
                <w:rFonts w:eastAsia="Times New Roman" w:cs="Times New Roman"/>
                <w:b/>
              </w:rPr>
              <w:t>Browse Open Projects</w:t>
            </w:r>
          </w:p>
        </w:tc>
      </w:tr>
      <w:tr w:rsidR="00AD19D6" w:rsidTr="00AD19D6">
        <w:tc>
          <w:tcPr>
            <w:tcW w:w="3618" w:type="dxa"/>
            <w:tcBorders>
              <w:top w:val="single" w:sz="4" w:space="0" w:color="4472C4"/>
              <w:left w:val="single" w:sz="4" w:space="0" w:color="4472C4"/>
              <w:bottom w:val="single" w:sz="4" w:space="0" w:color="4472C4"/>
              <w:right w:val="single" w:sz="4" w:space="0" w:color="4472C4"/>
            </w:tcBorders>
            <w:shd w:val="clear" w:color="auto" w:fill="BDD6EE"/>
            <w:tcMar>
              <w:top w:w="100" w:type="dxa"/>
              <w:left w:w="115" w:type="dxa"/>
              <w:bottom w:w="100" w:type="dxa"/>
              <w:right w:w="115" w:type="dxa"/>
            </w:tcMar>
            <w:hideMark/>
          </w:tcPr>
          <w:p w:rsidR="00AD19D6" w:rsidRDefault="00AD19D6">
            <w:pPr>
              <w:spacing w:after="0" w:line="360" w:lineRule="auto"/>
              <w:rPr>
                <w:rFonts w:ascii="Calibri" w:hAnsi="Calibri"/>
                <w:sz w:val="24"/>
              </w:rPr>
            </w:pPr>
            <w:r>
              <w:rPr>
                <w:rFonts w:eastAsia="Times New Roman" w:cs="Times New Roman"/>
                <w:b/>
                <w:i/>
              </w:rPr>
              <w:t>Participating Actors</w:t>
            </w:r>
          </w:p>
        </w:tc>
        <w:tc>
          <w:tcPr>
            <w:tcW w:w="5940" w:type="dxa"/>
            <w:tcBorders>
              <w:top w:val="single" w:sz="4" w:space="0" w:color="4472C4"/>
              <w:left w:val="single" w:sz="4" w:space="0" w:color="4472C4"/>
              <w:bottom w:val="single" w:sz="4" w:space="0" w:color="4472C4"/>
              <w:right w:val="single" w:sz="4" w:space="0" w:color="4472C4"/>
            </w:tcBorders>
            <w:shd w:val="clear" w:color="auto" w:fill="BDD6EE"/>
            <w:tcMar>
              <w:top w:w="100" w:type="dxa"/>
              <w:left w:w="115" w:type="dxa"/>
              <w:bottom w:w="100" w:type="dxa"/>
              <w:right w:w="115" w:type="dxa"/>
            </w:tcMar>
            <w:hideMark/>
          </w:tcPr>
          <w:p w:rsidR="00AD19D6" w:rsidRDefault="00AD19D6">
            <w:pPr>
              <w:spacing w:after="0" w:line="360" w:lineRule="auto"/>
              <w:rPr>
                <w:rFonts w:ascii="Calibri" w:hAnsi="Calibri"/>
                <w:sz w:val="24"/>
              </w:rPr>
            </w:pPr>
            <w:r>
              <w:rPr>
                <w:rFonts w:eastAsia="Times New Roman" w:cs="Times New Roman"/>
              </w:rPr>
              <w:t>User</w:t>
            </w:r>
          </w:p>
        </w:tc>
      </w:tr>
      <w:tr w:rsidR="00AD19D6" w:rsidTr="00AD19D6">
        <w:tc>
          <w:tcPr>
            <w:tcW w:w="3618" w:type="dxa"/>
            <w:tcBorders>
              <w:top w:val="single" w:sz="4" w:space="0" w:color="4472C4"/>
              <w:left w:val="single" w:sz="4" w:space="0" w:color="4472C4"/>
              <w:bottom w:val="single" w:sz="4" w:space="0" w:color="4472C4"/>
              <w:right w:val="single" w:sz="4" w:space="0" w:color="4472C4"/>
            </w:tcBorders>
            <w:tcMar>
              <w:top w:w="100" w:type="dxa"/>
              <w:left w:w="115" w:type="dxa"/>
              <w:bottom w:w="100" w:type="dxa"/>
              <w:right w:w="115" w:type="dxa"/>
            </w:tcMar>
            <w:hideMark/>
          </w:tcPr>
          <w:p w:rsidR="00AD19D6" w:rsidRDefault="00AD19D6">
            <w:pPr>
              <w:spacing w:after="0" w:line="360" w:lineRule="auto"/>
              <w:rPr>
                <w:rFonts w:ascii="Calibri" w:hAnsi="Calibri"/>
                <w:sz w:val="24"/>
              </w:rPr>
            </w:pPr>
            <w:r>
              <w:rPr>
                <w:rFonts w:eastAsia="Times New Roman" w:cs="Times New Roman"/>
                <w:b/>
                <w:i/>
              </w:rPr>
              <w:t>Flow of Events</w:t>
            </w:r>
          </w:p>
        </w:tc>
        <w:tc>
          <w:tcPr>
            <w:tcW w:w="5940" w:type="dxa"/>
            <w:tcBorders>
              <w:top w:val="single" w:sz="4" w:space="0" w:color="4472C4"/>
              <w:left w:val="single" w:sz="4" w:space="0" w:color="4472C4"/>
              <w:bottom w:val="single" w:sz="4" w:space="0" w:color="4472C4"/>
              <w:right w:val="single" w:sz="4" w:space="0" w:color="4472C4"/>
            </w:tcBorders>
            <w:tcMar>
              <w:top w:w="100" w:type="dxa"/>
              <w:left w:w="115" w:type="dxa"/>
              <w:bottom w:w="100" w:type="dxa"/>
              <w:right w:w="115" w:type="dxa"/>
            </w:tcMar>
            <w:hideMark/>
          </w:tcPr>
          <w:p w:rsidR="00AD19D6" w:rsidRDefault="00AD19D6" w:rsidP="00C91381">
            <w:pPr>
              <w:numPr>
                <w:ilvl w:val="0"/>
                <w:numId w:val="33"/>
              </w:numPr>
              <w:spacing w:after="0" w:line="360" w:lineRule="auto"/>
              <w:ind w:hanging="359"/>
              <w:contextualSpacing/>
              <w:rPr>
                <w:rFonts w:ascii="Calibri" w:eastAsia="Times New Roman" w:hAnsi="Calibri" w:cs="Times New Roman"/>
                <w:sz w:val="24"/>
              </w:rPr>
            </w:pPr>
            <w:r>
              <w:rPr>
                <w:rFonts w:eastAsia="Times New Roman" w:cs="Times New Roman"/>
              </w:rPr>
              <w:t>User clicks in “Open Projects” link located in top menu of the page</w:t>
            </w:r>
          </w:p>
          <w:p w:rsidR="00AD19D6" w:rsidRDefault="00AD19D6" w:rsidP="00C91381">
            <w:pPr>
              <w:numPr>
                <w:ilvl w:val="0"/>
                <w:numId w:val="33"/>
              </w:numPr>
              <w:spacing w:after="0" w:line="360" w:lineRule="auto"/>
              <w:ind w:hanging="359"/>
              <w:contextualSpacing/>
              <w:jc w:val="left"/>
              <w:rPr>
                <w:rFonts w:eastAsia="Times New Roman" w:cs="Times New Roman"/>
              </w:rPr>
            </w:pPr>
            <w:r>
              <w:rPr>
                <w:rFonts w:eastAsia="Times New Roman" w:cs="Times New Roman"/>
              </w:rPr>
              <w:t xml:space="preserve">Server requests the past projects information  to the </w:t>
            </w:r>
            <w:r>
              <w:rPr>
                <w:rFonts w:eastAsia="Times New Roman" w:cs="Times New Roman"/>
              </w:rPr>
              <w:lastRenderedPageBreak/>
              <w:t>database</w:t>
            </w:r>
          </w:p>
          <w:p w:rsidR="00AD19D6" w:rsidRDefault="00AD19D6" w:rsidP="00C91381">
            <w:pPr>
              <w:numPr>
                <w:ilvl w:val="0"/>
                <w:numId w:val="33"/>
              </w:numPr>
              <w:spacing w:after="0" w:line="360" w:lineRule="auto"/>
              <w:ind w:hanging="359"/>
              <w:contextualSpacing/>
              <w:rPr>
                <w:rFonts w:eastAsia="Times New Roman" w:cs="Times New Roman"/>
              </w:rPr>
            </w:pPr>
            <w:r>
              <w:rPr>
                <w:rFonts w:eastAsia="Times New Roman" w:cs="Times New Roman"/>
              </w:rPr>
              <w:t>Database responds</w:t>
            </w:r>
          </w:p>
          <w:p w:rsidR="00AD19D6" w:rsidRDefault="00AD19D6" w:rsidP="00C91381">
            <w:pPr>
              <w:numPr>
                <w:ilvl w:val="0"/>
                <w:numId w:val="33"/>
              </w:numPr>
              <w:spacing w:after="0" w:line="360" w:lineRule="auto"/>
              <w:ind w:hanging="359"/>
              <w:contextualSpacing/>
              <w:jc w:val="left"/>
              <w:rPr>
                <w:rFonts w:ascii="Calibri" w:eastAsia="Times New Roman" w:hAnsi="Calibri" w:cs="Times New Roman"/>
                <w:sz w:val="24"/>
              </w:rPr>
            </w:pPr>
            <w:r>
              <w:rPr>
                <w:rFonts w:eastAsia="Times New Roman" w:cs="Times New Roman"/>
              </w:rPr>
              <w:t>Server displays the past</w:t>
            </w:r>
          </w:p>
        </w:tc>
      </w:tr>
      <w:tr w:rsidR="00AD19D6" w:rsidTr="00AD19D6">
        <w:tc>
          <w:tcPr>
            <w:tcW w:w="3618" w:type="dxa"/>
            <w:tcBorders>
              <w:top w:val="single" w:sz="4" w:space="0" w:color="4472C4"/>
              <w:left w:val="single" w:sz="4" w:space="0" w:color="4472C4"/>
              <w:bottom w:val="single" w:sz="4" w:space="0" w:color="4472C4"/>
              <w:right w:val="single" w:sz="4" w:space="0" w:color="4472C4"/>
            </w:tcBorders>
            <w:shd w:val="clear" w:color="auto" w:fill="BDD6EE"/>
            <w:tcMar>
              <w:top w:w="100" w:type="dxa"/>
              <w:left w:w="115" w:type="dxa"/>
              <w:bottom w:w="100" w:type="dxa"/>
              <w:right w:w="115" w:type="dxa"/>
            </w:tcMar>
            <w:hideMark/>
          </w:tcPr>
          <w:p w:rsidR="00AD19D6" w:rsidRDefault="00AD19D6">
            <w:pPr>
              <w:spacing w:after="0" w:line="360" w:lineRule="auto"/>
              <w:rPr>
                <w:rFonts w:ascii="Calibri" w:hAnsi="Calibri"/>
                <w:sz w:val="24"/>
              </w:rPr>
            </w:pPr>
            <w:r>
              <w:rPr>
                <w:rFonts w:eastAsia="Times New Roman" w:cs="Times New Roman"/>
                <w:b/>
                <w:i/>
              </w:rPr>
              <w:lastRenderedPageBreak/>
              <w:t>Entry Conditions</w:t>
            </w:r>
          </w:p>
        </w:tc>
        <w:tc>
          <w:tcPr>
            <w:tcW w:w="5940" w:type="dxa"/>
            <w:tcBorders>
              <w:top w:val="single" w:sz="4" w:space="0" w:color="4472C4"/>
              <w:left w:val="single" w:sz="4" w:space="0" w:color="4472C4"/>
              <w:bottom w:val="single" w:sz="4" w:space="0" w:color="4472C4"/>
              <w:right w:val="single" w:sz="4" w:space="0" w:color="4472C4"/>
            </w:tcBorders>
            <w:shd w:val="clear" w:color="auto" w:fill="BDD6EE"/>
            <w:tcMar>
              <w:top w:w="100" w:type="dxa"/>
              <w:left w:w="115" w:type="dxa"/>
              <w:bottom w:w="100" w:type="dxa"/>
              <w:right w:w="115" w:type="dxa"/>
            </w:tcMar>
            <w:hideMark/>
          </w:tcPr>
          <w:p w:rsidR="00AD19D6" w:rsidRDefault="00AD19D6" w:rsidP="00C91381">
            <w:pPr>
              <w:numPr>
                <w:ilvl w:val="0"/>
                <w:numId w:val="27"/>
              </w:numPr>
              <w:spacing w:after="0" w:line="360" w:lineRule="auto"/>
              <w:ind w:hanging="359"/>
              <w:contextualSpacing/>
              <w:rPr>
                <w:rFonts w:ascii="Calibri" w:hAnsi="Calibri"/>
                <w:sz w:val="24"/>
              </w:rPr>
            </w:pPr>
            <w:r>
              <w:rPr>
                <w:rFonts w:eastAsia="Times New Roman" w:cs="Times New Roman"/>
              </w:rPr>
              <w:t>Registered user is logged into the system.</w:t>
            </w:r>
          </w:p>
          <w:p w:rsidR="00AD19D6" w:rsidRDefault="00AD19D6" w:rsidP="00C91381">
            <w:pPr>
              <w:numPr>
                <w:ilvl w:val="0"/>
                <w:numId w:val="27"/>
              </w:numPr>
              <w:spacing w:after="0" w:line="360" w:lineRule="auto"/>
              <w:ind w:hanging="359"/>
              <w:contextualSpacing/>
              <w:rPr>
                <w:rFonts w:ascii="Calibri" w:hAnsi="Calibri"/>
                <w:sz w:val="24"/>
              </w:rPr>
            </w:pPr>
            <w:r>
              <w:rPr>
                <w:rFonts w:eastAsia="Times New Roman" w:cs="Times New Roman"/>
              </w:rPr>
              <w:t>Any page with the navigation bar is show</w:t>
            </w:r>
          </w:p>
        </w:tc>
      </w:tr>
      <w:tr w:rsidR="00AD19D6" w:rsidTr="00AD19D6">
        <w:tc>
          <w:tcPr>
            <w:tcW w:w="3618" w:type="dxa"/>
            <w:tcBorders>
              <w:top w:val="single" w:sz="4" w:space="0" w:color="4472C4"/>
              <w:left w:val="single" w:sz="4" w:space="0" w:color="4472C4"/>
              <w:bottom w:val="single" w:sz="4" w:space="0" w:color="4472C4"/>
              <w:right w:val="single" w:sz="4" w:space="0" w:color="4472C4"/>
            </w:tcBorders>
            <w:tcMar>
              <w:top w:w="100" w:type="dxa"/>
              <w:left w:w="115" w:type="dxa"/>
              <w:bottom w:w="100" w:type="dxa"/>
              <w:right w:w="115" w:type="dxa"/>
            </w:tcMar>
            <w:hideMark/>
          </w:tcPr>
          <w:p w:rsidR="00AD19D6" w:rsidRDefault="00AD19D6">
            <w:pPr>
              <w:spacing w:after="0" w:line="360" w:lineRule="auto"/>
              <w:rPr>
                <w:rFonts w:ascii="Calibri" w:hAnsi="Calibri"/>
                <w:sz w:val="24"/>
              </w:rPr>
            </w:pPr>
            <w:r>
              <w:rPr>
                <w:rFonts w:eastAsia="Times New Roman" w:cs="Times New Roman"/>
                <w:b/>
                <w:i/>
              </w:rPr>
              <w:t>Exit Conditions</w:t>
            </w:r>
          </w:p>
        </w:tc>
        <w:tc>
          <w:tcPr>
            <w:tcW w:w="5940" w:type="dxa"/>
            <w:tcBorders>
              <w:top w:val="single" w:sz="4" w:space="0" w:color="4472C4"/>
              <w:left w:val="single" w:sz="4" w:space="0" w:color="4472C4"/>
              <w:bottom w:val="single" w:sz="4" w:space="0" w:color="4472C4"/>
              <w:right w:val="single" w:sz="4" w:space="0" w:color="4472C4"/>
            </w:tcBorders>
            <w:tcMar>
              <w:top w:w="100" w:type="dxa"/>
              <w:left w:w="115" w:type="dxa"/>
              <w:bottom w:w="100" w:type="dxa"/>
              <w:right w:w="115" w:type="dxa"/>
            </w:tcMar>
            <w:hideMark/>
          </w:tcPr>
          <w:p w:rsidR="00AD19D6" w:rsidRDefault="00AD19D6" w:rsidP="00C91381">
            <w:pPr>
              <w:numPr>
                <w:ilvl w:val="0"/>
                <w:numId w:val="27"/>
              </w:numPr>
              <w:spacing w:after="0" w:line="360" w:lineRule="auto"/>
              <w:ind w:hanging="359"/>
              <w:contextualSpacing/>
              <w:rPr>
                <w:rFonts w:ascii="Calibri" w:hAnsi="Calibri"/>
                <w:sz w:val="24"/>
              </w:rPr>
            </w:pPr>
            <w:r>
              <w:rPr>
                <w:rFonts w:eastAsia="Times New Roman" w:cs="Times New Roman"/>
              </w:rPr>
              <w:t>Project summary information displayed</w:t>
            </w:r>
          </w:p>
        </w:tc>
      </w:tr>
    </w:tbl>
    <w:p w:rsidR="00AD19D6" w:rsidRDefault="00AD19D6" w:rsidP="00AD19D6">
      <w:pPr>
        <w:spacing w:after="0" w:line="360" w:lineRule="auto"/>
        <w:ind w:left="792"/>
        <w:rPr>
          <w:rFonts w:ascii="Calibri" w:hAnsi="Calibri"/>
        </w:rPr>
      </w:pPr>
    </w:p>
    <w:p w:rsidR="00AD19D6" w:rsidRDefault="00AD19D6" w:rsidP="00AD19D6">
      <w:pPr>
        <w:spacing w:after="0" w:line="360" w:lineRule="auto"/>
        <w:ind w:left="792"/>
      </w:pPr>
    </w:p>
    <w:tbl>
      <w:tblPr>
        <w:tblW w:w="9555" w:type="dxa"/>
        <w:tblInd w:w="105" w:type="dxa"/>
        <w:tblBorders>
          <w:top w:val="single" w:sz="4" w:space="0" w:color="4472C4"/>
          <w:left w:val="single" w:sz="4" w:space="0" w:color="4472C4"/>
          <w:bottom w:val="single" w:sz="4" w:space="0" w:color="4472C4"/>
          <w:right w:val="single" w:sz="4" w:space="0" w:color="4472C4"/>
          <w:insideH w:val="single" w:sz="4" w:space="0" w:color="4472C4"/>
          <w:insideV w:val="single" w:sz="4" w:space="0" w:color="4472C4"/>
        </w:tblBorders>
        <w:tblLayout w:type="fixed"/>
        <w:tblCellMar>
          <w:left w:w="10" w:type="dxa"/>
          <w:right w:w="10" w:type="dxa"/>
        </w:tblCellMar>
        <w:tblLook w:val="04A0" w:firstRow="1" w:lastRow="0" w:firstColumn="1" w:lastColumn="0" w:noHBand="0" w:noVBand="1"/>
      </w:tblPr>
      <w:tblGrid>
        <w:gridCol w:w="3617"/>
        <w:gridCol w:w="5938"/>
      </w:tblGrid>
      <w:tr w:rsidR="00AD19D6" w:rsidTr="00AD19D6">
        <w:tc>
          <w:tcPr>
            <w:tcW w:w="3618" w:type="dxa"/>
            <w:tcBorders>
              <w:top w:val="single" w:sz="4" w:space="0" w:color="4472C4"/>
              <w:left w:val="single" w:sz="4" w:space="0" w:color="4472C4"/>
              <w:bottom w:val="single" w:sz="4" w:space="0" w:color="4472C4"/>
              <w:right w:val="single" w:sz="4" w:space="0" w:color="4472C4"/>
            </w:tcBorders>
            <w:tcMar>
              <w:top w:w="100" w:type="dxa"/>
              <w:left w:w="115" w:type="dxa"/>
              <w:bottom w:w="100" w:type="dxa"/>
              <w:right w:w="115" w:type="dxa"/>
            </w:tcMar>
            <w:hideMark/>
          </w:tcPr>
          <w:p w:rsidR="00AD19D6" w:rsidRDefault="00AD19D6">
            <w:pPr>
              <w:spacing w:after="0" w:line="360" w:lineRule="auto"/>
              <w:rPr>
                <w:rFonts w:ascii="Calibri" w:hAnsi="Calibri"/>
                <w:sz w:val="24"/>
              </w:rPr>
            </w:pPr>
            <w:r>
              <w:rPr>
                <w:rFonts w:eastAsia="Times New Roman" w:cs="Times New Roman"/>
                <w:b/>
                <w:i/>
              </w:rPr>
              <w:t xml:space="preserve">Use case Name </w:t>
            </w:r>
            <w:r>
              <w:rPr>
                <w:rFonts w:eastAsia="Times New Roman" w:cs="Times New Roman"/>
                <w:b/>
              </w:rPr>
              <w:t>(SPW2_303)</w:t>
            </w:r>
          </w:p>
        </w:tc>
        <w:tc>
          <w:tcPr>
            <w:tcW w:w="5940" w:type="dxa"/>
            <w:tcBorders>
              <w:top w:val="single" w:sz="4" w:space="0" w:color="4472C4"/>
              <w:left w:val="single" w:sz="4" w:space="0" w:color="4472C4"/>
              <w:bottom w:val="single" w:sz="4" w:space="0" w:color="4472C4"/>
              <w:right w:val="single" w:sz="4" w:space="0" w:color="4472C4"/>
            </w:tcBorders>
            <w:tcMar>
              <w:top w:w="100" w:type="dxa"/>
              <w:left w:w="115" w:type="dxa"/>
              <w:bottom w:w="100" w:type="dxa"/>
              <w:right w:w="115" w:type="dxa"/>
            </w:tcMar>
            <w:hideMark/>
          </w:tcPr>
          <w:p w:rsidR="00AD19D6" w:rsidRDefault="00AD19D6">
            <w:pPr>
              <w:spacing w:after="0" w:line="360" w:lineRule="auto"/>
              <w:rPr>
                <w:rFonts w:ascii="Calibri" w:hAnsi="Calibri"/>
                <w:sz w:val="24"/>
              </w:rPr>
            </w:pPr>
            <w:r>
              <w:rPr>
                <w:rFonts w:eastAsia="Times New Roman" w:cs="Times New Roman"/>
                <w:b/>
              </w:rPr>
              <w:t>Browse Past Projects</w:t>
            </w:r>
          </w:p>
        </w:tc>
      </w:tr>
      <w:tr w:rsidR="00AD19D6" w:rsidTr="00AD19D6">
        <w:tc>
          <w:tcPr>
            <w:tcW w:w="3618" w:type="dxa"/>
            <w:tcBorders>
              <w:top w:val="single" w:sz="4" w:space="0" w:color="4472C4"/>
              <w:left w:val="single" w:sz="4" w:space="0" w:color="4472C4"/>
              <w:bottom w:val="single" w:sz="4" w:space="0" w:color="4472C4"/>
              <w:right w:val="single" w:sz="4" w:space="0" w:color="4472C4"/>
            </w:tcBorders>
            <w:shd w:val="clear" w:color="auto" w:fill="BDD6EE"/>
            <w:tcMar>
              <w:top w:w="100" w:type="dxa"/>
              <w:left w:w="115" w:type="dxa"/>
              <w:bottom w:w="100" w:type="dxa"/>
              <w:right w:w="115" w:type="dxa"/>
            </w:tcMar>
            <w:hideMark/>
          </w:tcPr>
          <w:p w:rsidR="00AD19D6" w:rsidRDefault="00AD19D6">
            <w:pPr>
              <w:spacing w:after="0" w:line="360" w:lineRule="auto"/>
              <w:rPr>
                <w:rFonts w:ascii="Calibri" w:hAnsi="Calibri"/>
                <w:sz w:val="24"/>
              </w:rPr>
            </w:pPr>
            <w:r>
              <w:rPr>
                <w:rFonts w:eastAsia="Times New Roman" w:cs="Times New Roman"/>
                <w:b/>
                <w:i/>
              </w:rPr>
              <w:t>Participating Actors</w:t>
            </w:r>
          </w:p>
        </w:tc>
        <w:tc>
          <w:tcPr>
            <w:tcW w:w="5940" w:type="dxa"/>
            <w:tcBorders>
              <w:top w:val="single" w:sz="4" w:space="0" w:color="4472C4"/>
              <w:left w:val="single" w:sz="4" w:space="0" w:color="4472C4"/>
              <w:bottom w:val="single" w:sz="4" w:space="0" w:color="4472C4"/>
              <w:right w:val="single" w:sz="4" w:space="0" w:color="4472C4"/>
            </w:tcBorders>
            <w:shd w:val="clear" w:color="auto" w:fill="BDD6EE"/>
            <w:tcMar>
              <w:top w:w="100" w:type="dxa"/>
              <w:left w:w="115" w:type="dxa"/>
              <w:bottom w:w="100" w:type="dxa"/>
              <w:right w:w="115" w:type="dxa"/>
            </w:tcMar>
            <w:hideMark/>
          </w:tcPr>
          <w:p w:rsidR="00AD19D6" w:rsidRDefault="00AD19D6">
            <w:pPr>
              <w:spacing w:after="0" w:line="360" w:lineRule="auto"/>
              <w:rPr>
                <w:rFonts w:ascii="Calibri" w:hAnsi="Calibri"/>
                <w:sz w:val="24"/>
              </w:rPr>
            </w:pPr>
            <w:r>
              <w:rPr>
                <w:rFonts w:eastAsia="Times New Roman" w:cs="Times New Roman"/>
              </w:rPr>
              <w:t>User</w:t>
            </w:r>
          </w:p>
        </w:tc>
      </w:tr>
      <w:tr w:rsidR="00AD19D6" w:rsidTr="00AD19D6">
        <w:tc>
          <w:tcPr>
            <w:tcW w:w="3618" w:type="dxa"/>
            <w:tcBorders>
              <w:top w:val="single" w:sz="4" w:space="0" w:color="4472C4"/>
              <w:left w:val="single" w:sz="4" w:space="0" w:color="4472C4"/>
              <w:bottom w:val="single" w:sz="4" w:space="0" w:color="4472C4"/>
              <w:right w:val="single" w:sz="4" w:space="0" w:color="4472C4"/>
            </w:tcBorders>
            <w:tcMar>
              <w:top w:w="100" w:type="dxa"/>
              <w:left w:w="115" w:type="dxa"/>
              <w:bottom w:w="100" w:type="dxa"/>
              <w:right w:w="115" w:type="dxa"/>
            </w:tcMar>
            <w:hideMark/>
          </w:tcPr>
          <w:p w:rsidR="00AD19D6" w:rsidRDefault="00AD19D6">
            <w:pPr>
              <w:spacing w:after="0" w:line="360" w:lineRule="auto"/>
              <w:rPr>
                <w:rFonts w:ascii="Calibri" w:hAnsi="Calibri"/>
                <w:sz w:val="24"/>
              </w:rPr>
            </w:pPr>
            <w:r>
              <w:rPr>
                <w:rFonts w:eastAsia="Times New Roman" w:cs="Times New Roman"/>
                <w:b/>
                <w:i/>
              </w:rPr>
              <w:t>Flow of Events</w:t>
            </w:r>
          </w:p>
        </w:tc>
        <w:tc>
          <w:tcPr>
            <w:tcW w:w="5940" w:type="dxa"/>
            <w:tcBorders>
              <w:top w:val="single" w:sz="4" w:space="0" w:color="4472C4"/>
              <w:left w:val="single" w:sz="4" w:space="0" w:color="4472C4"/>
              <w:bottom w:val="single" w:sz="4" w:space="0" w:color="4472C4"/>
              <w:right w:val="single" w:sz="4" w:space="0" w:color="4472C4"/>
            </w:tcBorders>
            <w:tcMar>
              <w:top w:w="100" w:type="dxa"/>
              <w:left w:w="115" w:type="dxa"/>
              <w:bottom w:w="100" w:type="dxa"/>
              <w:right w:w="115" w:type="dxa"/>
            </w:tcMar>
            <w:hideMark/>
          </w:tcPr>
          <w:p w:rsidR="00AD19D6" w:rsidRDefault="00AD19D6" w:rsidP="00C91381">
            <w:pPr>
              <w:numPr>
                <w:ilvl w:val="0"/>
                <w:numId w:val="34"/>
              </w:numPr>
              <w:spacing w:after="0" w:line="360" w:lineRule="auto"/>
              <w:ind w:hanging="359"/>
              <w:contextualSpacing/>
              <w:rPr>
                <w:rFonts w:ascii="Calibri" w:eastAsia="Times New Roman" w:hAnsi="Calibri" w:cs="Times New Roman"/>
                <w:sz w:val="24"/>
              </w:rPr>
            </w:pPr>
            <w:r>
              <w:rPr>
                <w:rFonts w:eastAsia="Times New Roman" w:cs="Times New Roman"/>
              </w:rPr>
              <w:t>User clicks in “Past Projects” link located in top menu of the page</w:t>
            </w:r>
          </w:p>
          <w:p w:rsidR="00AD19D6" w:rsidRDefault="00AD19D6" w:rsidP="00C91381">
            <w:pPr>
              <w:numPr>
                <w:ilvl w:val="0"/>
                <w:numId w:val="34"/>
              </w:numPr>
              <w:spacing w:after="0" w:line="360" w:lineRule="auto"/>
              <w:ind w:hanging="359"/>
              <w:contextualSpacing/>
              <w:jc w:val="left"/>
              <w:rPr>
                <w:rFonts w:eastAsia="Times New Roman" w:cs="Times New Roman"/>
              </w:rPr>
            </w:pPr>
            <w:r>
              <w:rPr>
                <w:rFonts w:eastAsia="Times New Roman" w:cs="Times New Roman"/>
              </w:rPr>
              <w:t>Server requests the past projects information  to the database</w:t>
            </w:r>
          </w:p>
          <w:p w:rsidR="00AD19D6" w:rsidRDefault="00AD19D6" w:rsidP="00C91381">
            <w:pPr>
              <w:numPr>
                <w:ilvl w:val="0"/>
                <w:numId w:val="34"/>
              </w:numPr>
              <w:spacing w:after="0" w:line="360" w:lineRule="auto"/>
              <w:ind w:hanging="359"/>
              <w:contextualSpacing/>
              <w:rPr>
                <w:rFonts w:eastAsia="Times New Roman" w:cs="Times New Roman"/>
              </w:rPr>
            </w:pPr>
            <w:r>
              <w:rPr>
                <w:rFonts w:eastAsia="Times New Roman" w:cs="Times New Roman"/>
              </w:rPr>
              <w:t>Database responds</w:t>
            </w:r>
          </w:p>
          <w:p w:rsidR="00AD19D6" w:rsidRDefault="00AD19D6" w:rsidP="00C91381">
            <w:pPr>
              <w:numPr>
                <w:ilvl w:val="0"/>
                <w:numId w:val="34"/>
              </w:numPr>
              <w:spacing w:after="0" w:line="360" w:lineRule="auto"/>
              <w:ind w:hanging="359"/>
              <w:contextualSpacing/>
              <w:jc w:val="left"/>
              <w:rPr>
                <w:rFonts w:ascii="Calibri" w:eastAsia="Times New Roman" w:hAnsi="Calibri" w:cs="Times New Roman"/>
                <w:sz w:val="24"/>
              </w:rPr>
            </w:pPr>
            <w:r>
              <w:rPr>
                <w:rFonts w:eastAsia="Times New Roman" w:cs="Times New Roman"/>
              </w:rPr>
              <w:t>Server displays the past projects summary information</w:t>
            </w:r>
          </w:p>
        </w:tc>
      </w:tr>
      <w:tr w:rsidR="00AD19D6" w:rsidTr="00AD19D6">
        <w:tc>
          <w:tcPr>
            <w:tcW w:w="3618" w:type="dxa"/>
            <w:tcBorders>
              <w:top w:val="single" w:sz="4" w:space="0" w:color="4472C4"/>
              <w:left w:val="single" w:sz="4" w:space="0" w:color="4472C4"/>
              <w:bottom w:val="single" w:sz="4" w:space="0" w:color="4472C4"/>
              <w:right w:val="single" w:sz="4" w:space="0" w:color="4472C4"/>
            </w:tcBorders>
            <w:shd w:val="clear" w:color="auto" w:fill="BDD6EE"/>
            <w:tcMar>
              <w:top w:w="100" w:type="dxa"/>
              <w:left w:w="115" w:type="dxa"/>
              <w:bottom w:w="100" w:type="dxa"/>
              <w:right w:w="115" w:type="dxa"/>
            </w:tcMar>
            <w:hideMark/>
          </w:tcPr>
          <w:p w:rsidR="00AD19D6" w:rsidRDefault="00AD19D6">
            <w:pPr>
              <w:spacing w:after="0" w:line="360" w:lineRule="auto"/>
              <w:rPr>
                <w:rFonts w:ascii="Calibri" w:hAnsi="Calibri"/>
                <w:sz w:val="24"/>
              </w:rPr>
            </w:pPr>
            <w:r>
              <w:rPr>
                <w:rFonts w:eastAsia="Times New Roman" w:cs="Times New Roman"/>
                <w:b/>
                <w:i/>
              </w:rPr>
              <w:t>Entry Conditions</w:t>
            </w:r>
          </w:p>
        </w:tc>
        <w:tc>
          <w:tcPr>
            <w:tcW w:w="5940" w:type="dxa"/>
            <w:tcBorders>
              <w:top w:val="single" w:sz="4" w:space="0" w:color="4472C4"/>
              <w:left w:val="single" w:sz="4" w:space="0" w:color="4472C4"/>
              <w:bottom w:val="single" w:sz="4" w:space="0" w:color="4472C4"/>
              <w:right w:val="single" w:sz="4" w:space="0" w:color="4472C4"/>
            </w:tcBorders>
            <w:shd w:val="clear" w:color="auto" w:fill="BDD6EE"/>
            <w:tcMar>
              <w:top w:w="100" w:type="dxa"/>
              <w:left w:w="115" w:type="dxa"/>
              <w:bottom w:w="100" w:type="dxa"/>
              <w:right w:w="115" w:type="dxa"/>
            </w:tcMar>
            <w:hideMark/>
          </w:tcPr>
          <w:p w:rsidR="00AD19D6" w:rsidRDefault="00AD19D6" w:rsidP="00C91381">
            <w:pPr>
              <w:numPr>
                <w:ilvl w:val="0"/>
                <w:numId w:val="27"/>
              </w:numPr>
              <w:spacing w:after="0" w:line="360" w:lineRule="auto"/>
              <w:ind w:hanging="359"/>
              <w:contextualSpacing/>
              <w:rPr>
                <w:rFonts w:ascii="Calibri" w:hAnsi="Calibri"/>
                <w:sz w:val="24"/>
              </w:rPr>
            </w:pPr>
            <w:r>
              <w:rPr>
                <w:rFonts w:eastAsia="Times New Roman" w:cs="Times New Roman"/>
              </w:rPr>
              <w:t>Registered user is logged into the system.</w:t>
            </w:r>
          </w:p>
          <w:p w:rsidR="00AD19D6" w:rsidRDefault="00AD19D6" w:rsidP="00C91381">
            <w:pPr>
              <w:numPr>
                <w:ilvl w:val="0"/>
                <w:numId w:val="27"/>
              </w:numPr>
              <w:spacing w:after="0" w:line="360" w:lineRule="auto"/>
              <w:ind w:hanging="359"/>
              <w:contextualSpacing/>
              <w:rPr>
                <w:rFonts w:ascii="Calibri" w:hAnsi="Calibri"/>
                <w:sz w:val="24"/>
              </w:rPr>
            </w:pPr>
            <w:r>
              <w:rPr>
                <w:rFonts w:eastAsia="Times New Roman" w:cs="Times New Roman"/>
              </w:rPr>
              <w:t>Any page with the navigation bar is show</w:t>
            </w:r>
          </w:p>
        </w:tc>
      </w:tr>
      <w:tr w:rsidR="00AD19D6" w:rsidTr="00AD19D6">
        <w:tc>
          <w:tcPr>
            <w:tcW w:w="3618" w:type="dxa"/>
            <w:tcBorders>
              <w:top w:val="single" w:sz="4" w:space="0" w:color="4472C4"/>
              <w:left w:val="single" w:sz="4" w:space="0" w:color="4472C4"/>
              <w:bottom w:val="single" w:sz="4" w:space="0" w:color="4472C4"/>
              <w:right w:val="single" w:sz="4" w:space="0" w:color="4472C4"/>
            </w:tcBorders>
            <w:tcMar>
              <w:top w:w="100" w:type="dxa"/>
              <w:left w:w="115" w:type="dxa"/>
              <w:bottom w:w="100" w:type="dxa"/>
              <w:right w:w="115" w:type="dxa"/>
            </w:tcMar>
            <w:hideMark/>
          </w:tcPr>
          <w:p w:rsidR="00AD19D6" w:rsidRDefault="00AD19D6">
            <w:pPr>
              <w:spacing w:after="0" w:line="360" w:lineRule="auto"/>
              <w:rPr>
                <w:rFonts w:ascii="Calibri" w:hAnsi="Calibri"/>
                <w:sz w:val="24"/>
              </w:rPr>
            </w:pPr>
            <w:r>
              <w:rPr>
                <w:rFonts w:eastAsia="Times New Roman" w:cs="Times New Roman"/>
                <w:b/>
                <w:i/>
              </w:rPr>
              <w:t>Exit Conditions</w:t>
            </w:r>
          </w:p>
        </w:tc>
        <w:tc>
          <w:tcPr>
            <w:tcW w:w="5940" w:type="dxa"/>
            <w:tcBorders>
              <w:top w:val="single" w:sz="4" w:space="0" w:color="4472C4"/>
              <w:left w:val="single" w:sz="4" w:space="0" w:color="4472C4"/>
              <w:bottom w:val="single" w:sz="4" w:space="0" w:color="4472C4"/>
              <w:right w:val="single" w:sz="4" w:space="0" w:color="4472C4"/>
            </w:tcBorders>
            <w:tcMar>
              <w:top w:w="100" w:type="dxa"/>
              <w:left w:w="115" w:type="dxa"/>
              <w:bottom w:w="100" w:type="dxa"/>
              <w:right w:w="115" w:type="dxa"/>
            </w:tcMar>
            <w:hideMark/>
          </w:tcPr>
          <w:p w:rsidR="00AD19D6" w:rsidRDefault="00AD19D6" w:rsidP="00C91381">
            <w:pPr>
              <w:numPr>
                <w:ilvl w:val="0"/>
                <w:numId w:val="27"/>
              </w:numPr>
              <w:spacing w:after="0" w:line="360" w:lineRule="auto"/>
              <w:ind w:hanging="359"/>
              <w:contextualSpacing/>
              <w:jc w:val="left"/>
              <w:rPr>
                <w:rFonts w:ascii="Calibri" w:hAnsi="Calibri"/>
                <w:sz w:val="24"/>
              </w:rPr>
            </w:pPr>
            <w:r>
              <w:rPr>
                <w:rFonts w:eastAsia="Times New Roman" w:cs="Times New Roman"/>
              </w:rPr>
              <w:t>Past projects summary information displayed</w:t>
            </w:r>
          </w:p>
        </w:tc>
      </w:tr>
      <w:tr w:rsidR="00AD19D6" w:rsidTr="00AD19D6">
        <w:tc>
          <w:tcPr>
            <w:tcW w:w="3618" w:type="dxa"/>
            <w:tcBorders>
              <w:top w:val="single" w:sz="4" w:space="0" w:color="4472C4"/>
              <w:left w:val="single" w:sz="4" w:space="0" w:color="4472C4"/>
              <w:bottom w:val="single" w:sz="4" w:space="0" w:color="4472C4"/>
              <w:right w:val="single" w:sz="4" w:space="0" w:color="4472C4"/>
            </w:tcBorders>
            <w:shd w:val="clear" w:color="auto" w:fill="BDD6EE"/>
            <w:tcMar>
              <w:top w:w="100" w:type="dxa"/>
              <w:left w:w="115" w:type="dxa"/>
              <w:bottom w:w="100" w:type="dxa"/>
              <w:right w:w="115" w:type="dxa"/>
            </w:tcMar>
            <w:hideMark/>
          </w:tcPr>
          <w:p w:rsidR="00AD19D6" w:rsidRDefault="00AD19D6">
            <w:pPr>
              <w:spacing w:after="0" w:line="360" w:lineRule="auto"/>
              <w:rPr>
                <w:rFonts w:ascii="Calibri" w:hAnsi="Calibri"/>
                <w:sz w:val="24"/>
              </w:rPr>
            </w:pPr>
            <w:r>
              <w:rPr>
                <w:rFonts w:eastAsia="Times New Roman" w:cs="Times New Roman"/>
                <w:b/>
                <w:i/>
              </w:rPr>
              <w:t>Exceptions</w:t>
            </w:r>
          </w:p>
        </w:tc>
        <w:tc>
          <w:tcPr>
            <w:tcW w:w="5940" w:type="dxa"/>
            <w:tcBorders>
              <w:top w:val="single" w:sz="4" w:space="0" w:color="4472C4"/>
              <w:left w:val="single" w:sz="4" w:space="0" w:color="4472C4"/>
              <w:bottom w:val="single" w:sz="4" w:space="0" w:color="4472C4"/>
              <w:right w:val="single" w:sz="4" w:space="0" w:color="4472C4"/>
            </w:tcBorders>
            <w:shd w:val="clear" w:color="auto" w:fill="BDD6EE"/>
            <w:tcMar>
              <w:top w:w="100" w:type="dxa"/>
              <w:left w:w="115" w:type="dxa"/>
              <w:bottom w:w="100" w:type="dxa"/>
              <w:right w:w="115" w:type="dxa"/>
            </w:tcMar>
            <w:hideMark/>
          </w:tcPr>
          <w:p w:rsidR="00AD19D6" w:rsidRDefault="00AD19D6" w:rsidP="00C91381">
            <w:pPr>
              <w:numPr>
                <w:ilvl w:val="0"/>
                <w:numId w:val="27"/>
              </w:numPr>
              <w:spacing w:after="0" w:line="360" w:lineRule="auto"/>
              <w:ind w:hanging="359"/>
              <w:contextualSpacing/>
              <w:rPr>
                <w:rFonts w:ascii="Calibri" w:hAnsi="Calibri"/>
                <w:sz w:val="24"/>
              </w:rPr>
            </w:pPr>
            <w:r>
              <w:rPr>
                <w:rFonts w:eastAsia="Times New Roman" w:cs="Times New Roman"/>
              </w:rPr>
              <w:t>No matching found</w:t>
            </w:r>
          </w:p>
        </w:tc>
      </w:tr>
    </w:tbl>
    <w:p w:rsidR="00AD19D6" w:rsidRDefault="00AD19D6" w:rsidP="00AD19D6">
      <w:pPr>
        <w:spacing w:after="0" w:line="360" w:lineRule="auto"/>
        <w:ind w:left="792"/>
        <w:rPr>
          <w:rFonts w:ascii="Calibri" w:hAnsi="Calibri"/>
        </w:rPr>
      </w:pPr>
    </w:p>
    <w:tbl>
      <w:tblPr>
        <w:tblW w:w="9555" w:type="dxa"/>
        <w:tblInd w:w="105" w:type="dxa"/>
        <w:tblBorders>
          <w:top w:val="single" w:sz="4" w:space="0" w:color="4472C4"/>
          <w:left w:val="single" w:sz="4" w:space="0" w:color="4472C4"/>
          <w:bottom w:val="single" w:sz="4" w:space="0" w:color="4472C4"/>
          <w:right w:val="single" w:sz="4" w:space="0" w:color="4472C4"/>
          <w:insideH w:val="single" w:sz="4" w:space="0" w:color="4472C4"/>
          <w:insideV w:val="single" w:sz="4" w:space="0" w:color="4472C4"/>
        </w:tblBorders>
        <w:tblLayout w:type="fixed"/>
        <w:tblCellMar>
          <w:left w:w="10" w:type="dxa"/>
          <w:right w:w="10" w:type="dxa"/>
        </w:tblCellMar>
        <w:tblLook w:val="04A0" w:firstRow="1" w:lastRow="0" w:firstColumn="1" w:lastColumn="0" w:noHBand="0" w:noVBand="1"/>
      </w:tblPr>
      <w:tblGrid>
        <w:gridCol w:w="3617"/>
        <w:gridCol w:w="5938"/>
      </w:tblGrid>
      <w:tr w:rsidR="00AD19D6" w:rsidTr="00AD19D6">
        <w:tc>
          <w:tcPr>
            <w:tcW w:w="3618" w:type="dxa"/>
            <w:tcBorders>
              <w:top w:val="single" w:sz="4" w:space="0" w:color="4472C4"/>
              <w:left w:val="single" w:sz="4" w:space="0" w:color="4472C4"/>
              <w:bottom w:val="single" w:sz="4" w:space="0" w:color="4472C4"/>
              <w:right w:val="single" w:sz="4" w:space="0" w:color="4472C4"/>
            </w:tcBorders>
            <w:tcMar>
              <w:top w:w="100" w:type="dxa"/>
              <w:left w:w="115" w:type="dxa"/>
              <w:bottom w:w="100" w:type="dxa"/>
              <w:right w:w="115" w:type="dxa"/>
            </w:tcMar>
            <w:hideMark/>
          </w:tcPr>
          <w:p w:rsidR="00AD19D6" w:rsidRDefault="00AD19D6">
            <w:pPr>
              <w:spacing w:after="0" w:line="360" w:lineRule="auto"/>
              <w:rPr>
                <w:rFonts w:ascii="Calibri" w:hAnsi="Calibri"/>
                <w:sz w:val="24"/>
              </w:rPr>
            </w:pPr>
            <w:r>
              <w:rPr>
                <w:rFonts w:eastAsia="Times New Roman" w:cs="Times New Roman"/>
                <w:b/>
                <w:i/>
              </w:rPr>
              <w:t xml:space="preserve">Use case Name </w:t>
            </w:r>
            <w:r>
              <w:rPr>
                <w:rFonts w:eastAsia="Times New Roman" w:cs="Times New Roman"/>
                <w:b/>
              </w:rPr>
              <w:t>(SPW2_304)</w:t>
            </w:r>
          </w:p>
        </w:tc>
        <w:tc>
          <w:tcPr>
            <w:tcW w:w="5940" w:type="dxa"/>
            <w:tcBorders>
              <w:top w:val="single" w:sz="4" w:space="0" w:color="4472C4"/>
              <w:left w:val="single" w:sz="4" w:space="0" w:color="4472C4"/>
              <w:bottom w:val="single" w:sz="4" w:space="0" w:color="4472C4"/>
              <w:right w:val="single" w:sz="4" w:space="0" w:color="4472C4"/>
            </w:tcBorders>
            <w:tcMar>
              <w:top w:w="100" w:type="dxa"/>
              <w:left w:w="115" w:type="dxa"/>
              <w:bottom w:w="100" w:type="dxa"/>
              <w:right w:w="115" w:type="dxa"/>
            </w:tcMar>
            <w:hideMark/>
          </w:tcPr>
          <w:p w:rsidR="00AD19D6" w:rsidRDefault="00AD19D6">
            <w:pPr>
              <w:spacing w:after="0" w:line="360" w:lineRule="auto"/>
              <w:rPr>
                <w:rFonts w:ascii="Calibri" w:hAnsi="Calibri"/>
                <w:sz w:val="24"/>
              </w:rPr>
            </w:pPr>
            <w:r>
              <w:rPr>
                <w:rFonts w:eastAsia="Times New Roman" w:cs="Times New Roman"/>
                <w:b/>
              </w:rPr>
              <w:t>Browse Users and Projects by keyword</w:t>
            </w:r>
          </w:p>
        </w:tc>
      </w:tr>
      <w:tr w:rsidR="00AD19D6" w:rsidTr="00AD19D6">
        <w:tc>
          <w:tcPr>
            <w:tcW w:w="3618" w:type="dxa"/>
            <w:tcBorders>
              <w:top w:val="single" w:sz="4" w:space="0" w:color="4472C4"/>
              <w:left w:val="single" w:sz="4" w:space="0" w:color="4472C4"/>
              <w:bottom w:val="single" w:sz="4" w:space="0" w:color="4472C4"/>
              <w:right w:val="single" w:sz="4" w:space="0" w:color="4472C4"/>
            </w:tcBorders>
            <w:shd w:val="clear" w:color="auto" w:fill="BDD6EE"/>
            <w:tcMar>
              <w:top w:w="100" w:type="dxa"/>
              <w:left w:w="115" w:type="dxa"/>
              <w:bottom w:w="100" w:type="dxa"/>
              <w:right w:w="115" w:type="dxa"/>
            </w:tcMar>
            <w:hideMark/>
          </w:tcPr>
          <w:p w:rsidR="00AD19D6" w:rsidRDefault="00AD19D6">
            <w:pPr>
              <w:spacing w:after="0" w:line="360" w:lineRule="auto"/>
              <w:rPr>
                <w:rFonts w:ascii="Calibri" w:hAnsi="Calibri"/>
                <w:sz w:val="24"/>
              </w:rPr>
            </w:pPr>
            <w:r>
              <w:rPr>
                <w:rFonts w:eastAsia="Times New Roman" w:cs="Times New Roman"/>
                <w:b/>
                <w:i/>
              </w:rPr>
              <w:t>Participating Actors</w:t>
            </w:r>
          </w:p>
        </w:tc>
        <w:tc>
          <w:tcPr>
            <w:tcW w:w="5940" w:type="dxa"/>
            <w:tcBorders>
              <w:top w:val="single" w:sz="4" w:space="0" w:color="4472C4"/>
              <w:left w:val="single" w:sz="4" w:space="0" w:color="4472C4"/>
              <w:bottom w:val="single" w:sz="4" w:space="0" w:color="4472C4"/>
              <w:right w:val="single" w:sz="4" w:space="0" w:color="4472C4"/>
            </w:tcBorders>
            <w:shd w:val="clear" w:color="auto" w:fill="BDD6EE"/>
            <w:tcMar>
              <w:top w:w="100" w:type="dxa"/>
              <w:left w:w="115" w:type="dxa"/>
              <w:bottom w:w="100" w:type="dxa"/>
              <w:right w:w="115" w:type="dxa"/>
            </w:tcMar>
            <w:hideMark/>
          </w:tcPr>
          <w:p w:rsidR="00AD19D6" w:rsidRDefault="00AD19D6">
            <w:pPr>
              <w:spacing w:after="0" w:line="360" w:lineRule="auto"/>
              <w:rPr>
                <w:rFonts w:ascii="Calibri" w:hAnsi="Calibri"/>
                <w:sz w:val="24"/>
              </w:rPr>
            </w:pPr>
            <w:r>
              <w:rPr>
                <w:rFonts w:eastAsia="Times New Roman" w:cs="Times New Roman"/>
              </w:rPr>
              <w:t>User</w:t>
            </w:r>
          </w:p>
        </w:tc>
      </w:tr>
      <w:tr w:rsidR="00AD19D6" w:rsidTr="00AD19D6">
        <w:tc>
          <w:tcPr>
            <w:tcW w:w="3618" w:type="dxa"/>
            <w:tcBorders>
              <w:top w:val="single" w:sz="4" w:space="0" w:color="4472C4"/>
              <w:left w:val="single" w:sz="4" w:space="0" w:color="4472C4"/>
              <w:bottom w:val="single" w:sz="4" w:space="0" w:color="4472C4"/>
              <w:right w:val="single" w:sz="4" w:space="0" w:color="4472C4"/>
            </w:tcBorders>
            <w:tcMar>
              <w:top w:w="100" w:type="dxa"/>
              <w:left w:w="115" w:type="dxa"/>
              <w:bottom w:w="100" w:type="dxa"/>
              <w:right w:w="115" w:type="dxa"/>
            </w:tcMar>
            <w:hideMark/>
          </w:tcPr>
          <w:p w:rsidR="00AD19D6" w:rsidRDefault="00AD19D6">
            <w:pPr>
              <w:spacing w:after="0" w:line="360" w:lineRule="auto"/>
              <w:rPr>
                <w:rFonts w:ascii="Calibri" w:hAnsi="Calibri"/>
                <w:sz w:val="24"/>
              </w:rPr>
            </w:pPr>
            <w:r>
              <w:rPr>
                <w:rFonts w:eastAsia="Times New Roman" w:cs="Times New Roman"/>
                <w:b/>
                <w:i/>
              </w:rPr>
              <w:t>Flow of Events</w:t>
            </w:r>
          </w:p>
        </w:tc>
        <w:tc>
          <w:tcPr>
            <w:tcW w:w="5940" w:type="dxa"/>
            <w:tcBorders>
              <w:top w:val="single" w:sz="4" w:space="0" w:color="4472C4"/>
              <w:left w:val="single" w:sz="4" w:space="0" w:color="4472C4"/>
              <w:bottom w:val="single" w:sz="4" w:space="0" w:color="4472C4"/>
              <w:right w:val="single" w:sz="4" w:space="0" w:color="4472C4"/>
            </w:tcBorders>
            <w:tcMar>
              <w:top w:w="100" w:type="dxa"/>
              <w:left w:w="115" w:type="dxa"/>
              <w:bottom w:w="100" w:type="dxa"/>
              <w:right w:w="115" w:type="dxa"/>
            </w:tcMar>
            <w:hideMark/>
          </w:tcPr>
          <w:p w:rsidR="00AD19D6" w:rsidRDefault="00AD19D6" w:rsidP="00C91381">
            <w:pPr>
              <w:numPr>
                <w:ilvl w:val="0"/>
                <w:numId w:val="35"/>
              </w:numPr>
              <w:spacing w:after="0" w:line="360" w:lineRule="auto"/>
              <w:ind w:hanging="359"/>
              <w:contextualSpacing/>
              <w:rPr>
                <w:rFonts w:ascii="Calibri" w:eastAsia="Times New Roman" w:hAnsi="Calibri" w:cs="Times New Roman"/>
                <w:sz w:val="24"/>
              </w:rPr>
            </w:pPr>
            <w:r>
              <w:rPr>
                <w:rFonts w:eastAsia="Times New Roman" w:cs="Times New Roman"/>
              </w:rPr>
              <w:t>User enters a keyword in the search box to look for a specific User or Project</w:t>
            </w:r>
          </w:p>
          <w:p w:rsidR="00AD19D6" w:rsidRDefault="00AD19D6" w:rsidP="00C91381">
            <w:pPr>
              <w:numPr>
                <w:ilvl w:val="0"/>
                <w:numId w:val="35"/>
              </w:numPr>
              <w:spacing w:after="0" w:line="360" w:lineRule="auto"/>
              <w:ind w:hanging="359"/>
              <w:contextualSpacing/>
              <w:jc w:val="left"/>
              <w:rPr>
                <w:rFonts w:eastAsia="Times New Roman" w:cs="Times New Roman"/>
              </w:rPr>
            </w:pPr>
            <w:r>
              <w:rPr>
                <w:rFonts w:eastAsia="Times New Roman" w:cs="Times New Roman"/>
              </w:rPr>
              <w:lastRenderedPageBreak/>
              <w:t>Search for keywords in the database</w:t>
            </w:r>
          </w:p>
          <w:p w:rsidR="00AD19D6" w:rsidRDefault="00AD19D6" w:rsidP="00C91381">
            <w:pPr>
              <w:numPr>
                <w:ilvl w:val="0"/>
                <w:numId w:val="35"/>
              </w:numPr>
              <w:spacing w:after="0" w:line="360" w:lineRule="auto"/>
              <w:ind w:hanging="359"/>
              <w:contextualSpacing/>
              <w:rPr>
                <w:rFonts w:eastAsia="Times New Roman" w:cs="Times New Roman"/>
              </w:rPr>
            </w:pPr>
            <w:r>
              <w:rPr>
                <w:rFonts w:eastAsia="Times New Roman" w:cs="Times New Roman"/>
              </w:rPr>
              <w:t>Database responds</w:t>
            </w:r>
          </w:p>
          <w:p w:rsidR="00AD19D6" w:rsidRDefault="00AD19D6" w:rsidP="00C91381">
            <w:pPr>
              <w:numPr>
                <w:ilvl w:val="0"/>
                <w:numId w:val="35"/>
              </w:numPr>
              <w:spacing w:after="0" w:line="360" w:lineRule="auto"/>
              <w:ind w:hanging="359"/>
              <w:contextualSpacing/>
              <w:jc w:val="left"/>
              <w:rPr>
                <w:rFonts w:ascii="Calibri" w:eastAsia="Times New Roman" w:hAnsi="Calibri" w:cs="Times New Roman"/>
                <w:sz w:val="24"/>
              </w:rPr>
            </w:pPr>
            <w:r>
              <w:rPr>
                <w:rFonts w:eastAsia="Times New Roman" w:cs="Times New Roman"/>
              </w:rPr>
              <w:t>Server displays the matching information</w:t>
            </w:r>
          </w:p>
        </w:tc>
      </w:tr>
      <w:tr w:rsidR="00AD19D6" w:rsidTr="00AD19D6">
        <w:tc>
          <w:tcPr>
            <w:tcW w:w="3618" w:type="dxa"/>
            <w:tcBorders>
              <w:top w:val="single" w:sz="4" w:space="0" w:color="4472C4"/>
              <w:left w:val="single" w:sz="4" w:space="0" w:color="4472C4"/>
              <w:bottom w:val="single" w:sz="4" w:space="0" w:color="4472C4"/>
              <w:right w:val="single" w:sz="4" w:space="0" w:color="4472C4"/>
            </w:tcBorders>
            <w:shd w:val="clear" w:color="auto" w:fill="BDD6EE"/>
            <w:tcMar>
              <w:top w:w="100" w:type="dxa"/>
              <w:left w:w="115" w:type="dxa"/>
              <w:bottom w:w="100" w:type="dxa"/>
              <w:right w:w="115" w:type="dxa"/>
            </w:tcMar>
            <w:hideMark/>
          </w:tcPr>
          <w:p w:rsidR="00AD19D6" w:rsidRDefault="00AD19D6">
            <w:pPr>
              <w:spacing w:after="0" w:line="360" w:lineRule="auto"/>
              <w:rPr>
                <w:rFonts w:ascii="Calibri" w:hAnsi="Calibri"/>
                <w:sz w:val="24"/>
              </w:rPr>
            </w:pPr>
            <w:r>
              <w:rPr>
                <w:rFonts w:eastAsia="Times New Roman" w:cs="Times New Roman"/>
                <w:b/>
                <w:i/>
              </w:rPr>
              <w:lastRenderedPageBreak/>
              <w:t>Entry Conditions</w:t>
            </w:r>
          </w:p>
        </w:tc>
        <w:tc>
          <w:tcPr>
            <w:tcW w:w="5940" w:type="dxa"/>
            <w:tcBorders>
              <w:top w:val="single" w:sz="4" w:space="0" w:color="4472C4"/>
              <w:left w:val="single" w:sz="4" w:space="0" w:color="4472C4"/>
              <w:bottom w:val="single" w:sz="4" w:space="0" w:color="4472C4"/>
              <w:right w:val="single" w:sz="4" w:space="0" w:color="4472C4"/>
            </w:tcBorders>
            <w:shd w:val="clear" w:color="auto" w:fill="BDD6EE"/>
            <w:tcMar>
              <w:top w:w="100" w:type="dxa"/>
              <w:left w:w="115" w:type="dxa"/>
              <w:bottom w:w="100" w:type="dxa"/>
              <w:right w:w="115" w:type="dxa"/>
            </w:tcMar>
            <w:hideMark/>
          </w:tcPr>
          <w:p w:rsidR="00AD19D6" w:rsidRDefault="00AD19D6" w:rsidP="00C91381">
            <w:pPr>
              <w:numPr>
                <w:ilvl w:val="0"/>
                <w:numId w:val="27"/>
              </w:numPr>
              <w:spacing w:after="0" w:line="360" w:lineRule="auto"/>
              <w:ind w:hanging="359"/>
              <w:contextualSpacing/>
              <w:rPr>
                <w:rFonts w:ascii="Calibri" w:hAnsi="Calibri"/>
                <w:sz w:val="24"/>
              </w:rPr>
            </w:pPr>
            <w:r>
              <w:rPr>
                <w:rFonts w:eastAsia="Times New Roman" w:cs="Times New Roman"/>
              </w:rPr>
              <w:t>Registered user is logged into the system.</w:t>
            </w:r>
          </w:p>
          <w:p w:rsidR="00AD19D6" w:rsidRDefault="00AD19D6" w:rsidP="00C91381">
            <w:pPr>
              <w:numPr>
                <w:ilvl w:val="0"/>
                <w:numId w:val="27"/>
              </w:numPr>
              <w:spacing w:after="0" w:line="360" w:lineRule="auto"/>
              <w:ind w:hanging="359"/>
              <w:contextualSpacing/>
              <w:rPr>
                <w:rFonts w:ascii="Calibri" w:hAnsi="Calibri"/>
                <w:sz w:val="24"/>
              </w:rPr>
            </w:pPr>
            <w:r>
              <w:rPr>
                <w:rFonts w:eastAsia="Times New Roman" w:cs="Times New Roman"/>
              </w:rPr>
              <w:t>Any page with the navigation bar is show</w:t>
            </w:r>
          </w:p>
        </w:tc>
      </w:tr>
      <w:tr w:rsidR="00AD19D6" w:rsidTr="00AD19D6">
        <w:tc>
          <w:tcPr>
            <w:tcW w:w="3618" w:type="dxa"/>
            <w:tcBorders>
              <w:top w:val="single" w:sz="4" w:space="0" w:color="4472C4"/>
              <w:left w:val="single" w:sz="4" w:space="0" w:color="4472C4"/>
              <w:bottom w:val="single" w:sz="4" w:space="0" w:color="4472C4"/>
              <w:right w:val="single" w:sz="4" w:space="0" w:color="4472C4"/>
            </w:tcBorders>
            <w:tcMar>
              <w:top w:w="100" w:type="dxa"/>
              <w:left w:w="115" w:type="dxa"/>
              <w:bottom w:w="100" w:type="dxa"/>
              <w:right w:w="115" w:type="dxa"/>
            </w:tcMar>
            <w:hideMark/>
          </w:tcPr>
          <w:p w:rsidR="00AD19D6" w:rsidRDefault="00AD19D6">
            <w:pPr>
              <w:spacing w:after="0" w:line="360" w:lineRule="auto"/>
              <w:rPr>
                <w:rFonts w:ascii="Calibri" w:hAnsi="Calibri"/>
                <w:sz w:val="24"/>
              </w:rPr>
            </w:pPr>
            <w:r>
              <w:rPr>
                <w:rFonts w:eastAsia="Times New Roman" w:cs="Times New Roman"/>
                <w:b/>
                <w:i/>
              </w:rPr>
              <w:t>Exit Conditions</w:t>
            </w:r>
          </w:p>
        </w:tc>
        <w:tc>
          <w:tcPr>
            <w:tcW w:w="5940" w:type="dxa"/>
            <w:tcBorders>
              <w:top w:val="single" w:sz="4" w:space="0" w:color="4472C4"/>
              <w:left w:val="single" w:sz="4" w:space="0" w:color="4472C4"/>
              <w:bottom w:val="single" w:sz="4" w:space="0" w:color="4472C4"/>
              <w:right w:val="single" w:sz="4" w:space="0" w:color="4472C4"/>
            </w:tcBorders>
            <w:tcMar>
              <w:top w:w="100" w:type="dxa"/>
              <w:left w:w="115" w:type="dxa"/>
              <w:bottom w:w="100" w:type="dxa"/>
              <w:right w:w="115" w:type="dxa"/>
            </w:tcMar>
            <w:hideMark/>
          </w:tcPr>
          <w:p w:rsidR="00AD19D6" w:rsidRDefault="00AD19D6" w:rsidP="00C91381">
            <w:pPr>
              <w:numPr>
                <w:ilvl w:val="0"/>
                <w:numId w:val="27"/>
              </w:numPr>
              <w:spacing w:after="0" w:line="360" w:lineRule="auto"/>
              <w:ind w:hanging="359"/>
              <w:contextualSpacing/>
              <w:jc w:val="left"/>
              <w:rPr>
                <w:rFonts w:ascii="Calibri" w:hAnsi="Calibri"/>
                <w:sz w:val="24"/>
              </w:rPr>
            </w:pPr>
            <w:r>
              <w:rPr>
                <w:rFonts w:eastAsia="Times New Roman" w:cs="Times New Roman"/>
              </w:rPr>
              <w:t>Matching information is displayed</w:t>
            </w:r>
          </w:p>
        </w:tc>
      </w:tr>
      <w:tr w:rsidR="00AD19D6" w:rsidTr="00AD19D6">
        <w:tc>
          <w:tcPr>
            <w:tcW w:w="3618" w:type="dxa"/>
            <w:tcBorders>
              <w:top w:val="single" w:sz="4" w:space="0" w:color="4472C4"/>
              <w:left w:val="single" w:sz="4" w:space="0" w:color="4472C4"/>
              <w:bottom w:val="single" w:sz="4" w:space="0" w:color="4472C4"/>
              <w:right w:val="single" w:sz="4" w:space="0" w:color="4472C4"/>
            </w:tcBorders>
            <w:shd w:val="clear" w:color="auto" w:fill="BDD6EE"/>
            <w:tcMar>
              <w:top w:w="100" w:type="dxa"/>
              <w:left w:w="115" w:type="dxa"/>
              <w:bottom w:w="100" w:type="dxa"/>
              <w:right w:w="115" w:type="dxa"/>
            </w:tcMar>
            <w:hideMark/>
          </w:tcPr>
          <w:p w:rsidR="00AD19D6" w:rsidRDefault="00AD19D6">
            <w:pPr>
              <w:spacing w:after="0" w:line="360" w:lineRule="auto"/>
              <w:rPr>
                <w:rFonts w:ascii="Calibri" w:hAnsi="Calibri"/>
                <w:sz w:val="24"/>
              </w:rPr>
            </w:pPr>
            <w:r>
              <w:rPr>
                <w:rFonts w:eastAsia="Times New Roman" w:cs="Times New Roman"/>
                <w:b/>
                <w:i/>
              </w:rPr>
              <w:t>Exceptions</w:t>
            </w:r>
          </w:p>
        </w:tc>
        <w:tc>
          <w:tcPr>
            <w:tcW w:w="5940" w:type="dxa"/>
            <w:tcBorders>
              <w:top w:val="single" w:sz="4" w:space="0" w:color="4472C4"/>
              <w:left w:val="single" w:sz="4" w:space="0" w:color="4472C4"/>
              <w:bottom w:val="single" w:sz="4" w:space="0" w:color="4472C4"/>
              <w:right w:val="single" w:sz="4" w:space="0" w:color="4472C4"/>
            </w:tcBorders>
            <w:shd w:val="clear" w:color="auto" w:fill="BDD6EE"/>
            <w:tcMar>
              <w:top w:w="100" w:type="dxa"/>
              <w:left w:w="115" w:type="dxa"/>
              <w:bottom w:w="100" w:type="dxa"/>
              <w:right w:w="115" w:type="dxa"/>
            </w:tcMar>
            <w:hideMark/>
          </w:tcPr>
          <w:p w:rsidR="00AD19D6" w:rsidRDefault="00AD19D6" w:rsidP="00C91381">
            <w:pPr>
              <w:numPr>
                <w:ilvl w:val="0"/>
                <w:numId w:val="27"/>
              </w:numPr>
              <w:spacing w:after="0" w:line="360" w:lineRule="auto"/>
              <w:ind w:hanging="359"/>
              <w:contextualSpacing/>
              <w:rPr>
                <w:rFonts w:ascii="Calibri" w:hAnsi="Calibri"/>
                <w:sz w:val="24"/>
              </w:rPr>
            </w:pPr>
            <w:r>
              <w:rPr>
                <w:rFonts w:eastAsia="Times New Roman" w:cs="Times New Roman"/>
              </w:rPr>
              <w:t>No matching found</w:t>
            </w:r>
          </w:p>
        </w:tc>
      </w:tr>
    </w:tbl>
    <w:p w:rsidR="00AD19D6" w:rsidRDefault="00AD19D6" w:rsidP="00AD19D6">
      <w:pPr>
        <w:spacing w:after="0" w:line="360" w:lineRule="auto"/>
        <w:ind w:left="792"/>
        <w:rPr>
          <w:rFonts w:ascii="Calibri" w:hAnsi="Calibri"/>
        </w:rPr>
      </w:pPr>
    </w:p>
    <w:p w:rsidR="00AD19D6" w:rsidRDefault="00AD19D6" w:rsidP="00AD19D6">
      <w:pPr>
        <w:spacing w:after="0" w:line="360" w:lineRule="auto"/>
        <w:ind w:left="792"/>
        <w:contextualSpacing/>
        <w:rPr>
          <w:rFonts w:cs="Times New Roman"/>
          <w:szCs w:val="24"/>
        </w:rPr>
      </w:pPr>
    </w:p>
    <w:tbl>
      <w:tblPr>
        <w:tblW w:w="0" w:type="auto"/>
        <w:tblBorders>
          <w:top w:val="double" w:sz="4" w:space="0" w:color="4472C4"/>
          <w:left w:val="double" w:sz="4" w:space="0" w:color="4472C4"/>
          <w:bottom w:val="double" w:sz="4" w:space="0" w:color="4472C4"/>
          <w:right w:val="double" w:sz="4" w:space="0" w:color="4472C4"/>
          <w:insideH w:val="double" w:sz="4" w:space="0" w:color="4472C4"/>
          <w:insideV w:val="double" w:sz="4" w:space="0" w:color="4472C4"/>
        </w:tblBorders>
        <w:tblLook w:val="04A0" w:firstRow="1" w:lastRow="0" w:firstColumn="1" w:lastColumn="0" w:noHBand="0" w:noVBand="1"/>
      </w:tblPr>
      <w:tblGrid>
        <w:gridCol w:w="3618"/>
        <w:gridCol w:w="5940"/>
      </w:tblGrid>
      <w:tr w:rsidR="00AD19D6" w:rsidTr="00AD19D6">
        <w:tc>
          <w:tcPr>
            <w:tcW w:w="3618" w:type="dxa"/>
            <w:tcBorders>
              <w:top w:val="double" w:sz="4" w:space="0" w:color="4472C4"/>
              <w:left w:val="double" w:sz="4" w:space="0" w:color="4472C4"/>
              <w:bottom w:val="double" w:sz="4" w:space="0" w:color="4472C4"/>
              <w:right w:val="double" w:sz="4" w:space="0" w:color="4472C4"/>
            </w:tcBorders>
            <w:hideMark/>
          </w:tcPr>
          <w:p w:rsidR="00AD19D6" w:rsidRDefault="00AD19D6">
            <w:pPr>
              <w:spacing w:after="0" w:line="360" w:lineRule="auto"/>
              <w:contextualSpacing/>
              <w:rPr>
                <w:rFonts w:ascii="Calibri" w:hAnsi="Calibri" w:cs="Times New Roman"/>
                <w:b/>
                <w:bCs/>
                <w:i/>
                <w:sz w:val="24"/>
                <w:szCs w:val="24"/>
              </w:rPr>
            </w:pPr>
            <w:r>
              <w:rPr>
                <w:rFonts w:cs="Times New Roman"/>
                <w:b/>
                <w:bCs/>
                <w:i/>
                <w:szCs w:val="24"/>
              </w:rPr>
              <w:t xml:space="preserve">Use Case Name </w:t>
            </w:r>
            <w:r>
              <w:rPr>
                <w:rFonts w:cs="Times New Roman"/>
                <w:b/>
                <w:bCs/>
                <w:szCs w:val="24"/>
              </w:rPr>
              <w:t>(SPW2_401)</w:t>
            </w:r>
          </w:p>
        </w:tc>
        <w:tc>
          <w:tcPr>
            <w:tcW w:w="5940" w:type="dxa"/>
            <w:tcBorders>
              <w:top w:val="double" w:sz="4" w:space="0" w:color="4472C4"/>
              <w:left w:val="double" w:sz="4" w:space="0" w:color="4472C4"/>
              <w:bottom w:val="double" w:sz="4" w:space="0" w:color="4472C4"/>
              <w:right w:val="double" w:sz="4" w:space="0" w:color="4472C4"/>
            </w:tcBorders>
            <w:hideMark/>
          </w:tcPr>
          <w:p w:rsidR="00AD19D6" w:rsidRDefault="00AD19D6">
            <w:pPr>
              <w:spacing w:after="0" w:line="360" w:lineRule="auto"/>
              <w:contextualSpacing/>
              <w:rPr>
                <w:rFonts w:ascii="Calibri" w:hAnsi="Calibri" w:cs="Times New Roman"/>
                <w:b/>
                <w:bCs/>
                <w:sz w:val="24"/>
                <w:szCs w:val="24"/>
              </w:rPr>
            </w:pPr>
            <w:r>
              <w:rPr>
                <w:rFonts w:cs="Times New Roman"/>
                <w:b/>
                <w:bCs/>
                <w:szCs w:val="24"/>
              </w:rPr>
              <w:t>Create Project</w:t>
            </w:r>
          </w:p>
        </w:tc>
      </w:tr>
      <w:tr w:rsidR="00AD19D6" w:rsidTr="00AD19D6">
        <w:tc>
          <w:tcPr>
            <w:tcW w:w="3618" w:type="dxa"/>
            <w:tcBorders>
              <w:top w:val="double" w:sz="4" w:space="0" w:color="4472C4"/>
              <w:left w:val="double" w:sz="4" w:space="0" w:color="4472C4"/>
              <w:bottom w:val="double" w:sz="4" w:space="0" w:color="4472C4"/>
              <w:right w:val="double" w:sz="4" w:space="0" w:color="4472C4"/>
            </w:tcBorders>
            <w:shd w:val="clear" w:color="auto" w:fill="BDD6EE"/>
            <w:hideMark/>
          </w:tcPr>
          <w:p w:rsidR="00AD19D6" w:rsidRDefault="00AD19D6">
            <w:pPr>
              <w:spacing w:after="0" w:line="360" w:lineRule="auto"/>
              <w:contextualSpacing/>
              <w:rPr>
                <w:rFonts w:ascii="Calibri" w:hAnsi="Calibri" w:cs="Times New Roman"/>
                <w:b/>
                <w:bCs/>
                <w:i/>
                <w:sz w:val="24"/>
                <w:szCs w:val="24"/>
              </w:rPr>
            </w:pPr>
            <w:r>
              <w:rPr>
                <w:rFonts w:cs="Times New Roman"/>
                <w:b/>
                <w:bCs/>
                <w:i/>
                <w:szCs w:val="24"/>
              </w:rPr>
              <w:t>Participating Actor</w:t>
            </w:r>
          </w:p>
        </w:tc>
        <w:tc>
          <w:tcPr>
            <w:tcW w:w="5940" w:type="dxa"/>
            <w:tcBorders>
              <w:top w:val="double" w:sz="4" w:space="0" w:color="4472C4"/>
              <w:left w:val="double" w:sz="4" w:space="0" w:color="4472C4"/>
              <w:bottom w:val="double" w:sz="4" w:space="0" w:color="4472C4"/>
              <w:right w:val="double" w:sz="4" w:space="0" w:color="4472C4"/>
            </w:tcBorders>
            <w:shd w:val="clear" w:color="auto" w:fill="BDD6EE"/>
            <w:hideMark/>
          </w:tcPr>
          <w:p w:rsidR="00AD19D6" w:rsidRDefault="00AD19D6">
            <w:pPr>
              <w:spacing w:after="0" w:line="360" w:lineRule="auto"/>
              <w:contextualSpacing/>
              <w:rPr>
                <w:rFonts w:ascii="Calibri" w:hAnsi="Calibri" w:cs="Times New Roman"/>
                <w:sz w:val="24"/>
                <w:szCs w:val="24"/>
              </w:rPr>
            </w:pPr>
            <w:r>
              <w:rPr>
                <w:rFonts w:cs="Times New Roman"/>
                <w:szCs w:val="24"/>
              </w:rPr>
              <w:t>Registered User</w:t>
            </w:r>
          </w:p>
        </w:tc>
      </w:tr>
      <w:tr w:rsidR="00AD19D6" w:rsidTr="00AD19D6">
        <w:tc>
          <w:tcPr>
            <w:tcW w:w="3618" w:type="dxa"/>
            <w:tcBorders>
              <w:top w:val="double" w:sz="4" w:space="0" w:color="4472C4"/>
              <w:left w:val="double" w:sz="4" w:space="0" w:color="4472C4"/>
              <w:bottom w:val="double" w:sz="4" w:space="0" w:color="4472C4"/>
              <w:right w:val="double" w:sz="4" w:space="0" w:color="4472C4"/>
            </w:tcBorders>
            <w:hideMark/>
          </w:tcPr>
          <w:p w:rsidR="00AD19D6" w:rsidRDefault="00AD19D6">
            <w:pPr>
              <w:spacing w:after="0" w:line="360" w:lineRule="auto"/>
              <w:contextualSpacing/>
              <w:rPr>
                <w:rFonts w:ascii="Calibri" w:hAnsi="Calibri" w:cs="Times New Roman"/>
                <w:b/>
                <w:bCs/>
                <w:i/>
                <w:sz w:val="24"/>
                <w:szCs w:val="24"/>
              </w:rPr>
            </w:pPr>
            <w:r>
              <w:rPr>
                <w:rFonts w:cs="Times New Roman"/>
                <w:b/>
                <w:bCs/>
                <w:i/>
                <w:szCs w:val="24"/>
              </w:rPr>
              <w:t>Flow of events</w:t>
            </w:r>
          </w:p>
        </w:tc>
        <w:tc>
          <w:tcPr>
            <w:tcW w:w="5940" w:type="dxa"/>
            <w:tcBorders>
              <w:top w:val="double" w:sz="4" w:space="0" w:color="4472C4"/>
              <w:left w:val="double" w:sz="4" w:space="0" w:color="4472C4"/>
              <w:bottom w:val="double" w:sz="4" w:space="0" w:color="4472C4"/>
              <w:right w:val="double" w:sz="4" w:space="0" w:color="4472C4"/>
            </w:tcBorders>
            <w:hideMark/>
          </w:tcPr>
          <w:p w:rsidR="00AD19D6" w:rsidRDefault="00AD19D6" w:rsidP="00C91381">
            <w:pPr>
              <w:pStyle w:val="ListParagraph"/>
              <w:numPr>
                <w:ilvl w:val="0"/>
                <w:numId w:val="36"/>
              </w:numPr>
              <w:spacing w:after="0" w:line="360" w:lineRule="auto"/>
              <w:jc w:val="left"/>
              <w:rPr>
                <w:rFonts w:ascii="Calibri" w:eastAsia="Calibri" w:hAnsi="Calibri" w:cs="Times New Roman"/>
                <w:sz w:val="24"/>
                <w:szCs w:val="24"/>
              </w:rPr>
            </w:pPr>
            <w:r>
              <w:rPr>
                <w:rFonts w:cs="Times New Roman"/>
                <w:szCs w:val="24"/>
              </w:rPr>
              <w:t>User clicks “Create New Project” button on “My Projects” page</w:t>
            </w:r>
          </w:p>
          <w:p w:rsidR="00AD19D6" w:rsidRDefault="00AD19D6" w:rsidP="00C91381">
            <w:pPr>
              <w:pStyle w:val="ListParagraph"/>
              <w:numPr>
                <w:ilvl w:val="0"/>
                <w:numId w:val="36"/>
              </w:numPr>
              <w:spacing w:after="0" w:line="360" w:lineRule="auto"/>
              <w:jc w:val="left"/>
              <w:rPr>
                <w:rFonts w:cs="Times New Roman"/>
                <w:szCs w:val="24"/>
              </w:rPr>
            </w:pPr>
            <w:r>
              <w:rPr>
                <w:rFonts w:cs="Times New Roman"/>
                <w:szCs w:val="24"/>
              </w:rPr>
              <w:t>User enter all the information required to create  a new project</w:t>
            </w:r>
          </w:p>
          <w:p w:rsidR="00AD19D6" w:rsidRDefault="00AD19D6" w:rsidP="00C91381">
            <w:pPr>
              <w:pStyle w:val="ListParagraph"/>
              <w:numPr>
                <w:ilvl w:val="0"/>
                <w:numId w:val="36"/>
              </w:numPr>
              <w:spacing w:after="0" w:line="360" w:lineRule="auto"/>
              <w:jc w:val="left"/>
              <w:rPr>
                <w:rFonts w:cs="Times New Roman"/>
                <w:szCs w:val="24"/>
              </w:rPr>
            </w:pPr>
            <w:r>
              <w:rPr>
                <w:rFonts w:cs="Times New Roman"/>
                <w:szCs w:val="24"/>
              </w:rPr>
              <w:t>Server send a request to database to insert a new project</w:t>
            </w:r>
          </w:p>
          <w:p w:rsidR="00AD19D6" w:rsidRDefault="00AD19D6" w:rsidP="00C91381">
            <w:pPr>
              <w:pStyle w:val="ListParagraph"/>
              <w:numPr>
                <w:ilvl w:val="0"/>
                <w:numId w:val="36"/>
              </w:numPr>
              <w:spacing w:after="0" w:line="360" w:lineRule="auto"/>
              <w:jc w:val="left"/>
              <w:rPr>
                <w:rFonts w:cs="Times New Roman"/>
                <w:szCs w:val="24"/>
              </w:rPr>
            </w:pPr>
            <w:r>
              <w:rPr>
                <w:rFonts w:cs="Times New Roman"/>
                <w:szCs w:val="24"/>
              </w:rPr>
              <w:t>Database acknowledges this new data</w:t>
            </w:r>
          </w:p>
          <w:p w:rsidR="00AD19D6" w:rsidRDefault="00AD19D6" w:rsidP="00C91381">
            <w:pPr>
              <w:pStyle w:val="ListParagraph"/>
              <w:numPr>
                <w:ilvl w:val="0"/>
                <w:numId w:val="36"/>
              </w:numPr>
              <w:spacing w:after="0" w:line="360" w:lineRule="auto"/>
              <w:jc w:val="left"/>
              <w:rPr>
                <w:rFonts w:cs="Times New Roman"/>
                <w:szCs w:val="24"/>
              </w:rPr>
            </w:pPr>
            <w:r>
              <w:rPr>
                <w:rFonts w:cs="Times New Roman"/>
                <w:szCs w:val="24"/>
              </w:rPr>
              <w:t xml:space="preserve">If user is student a notification for approval of the project is sent to the professor in charge of the Senior Project class </w:t>
            </w:r>
          </w:p>
          <w:p w:rsidR="00AD19D6" w:rsidRDefault="00AD19D6" w:rsidP="00C91381">
            <w:pPr>
              <w:pStyle w:val="ListParagraph"/>
              <w:numPr>
                <w:ilvl w:val="0"/>
                <w:numId w:val="36"/>
              </w:numPr>
              <w:spacing w:after="0" w:line="360" w:lineRule="auto"/>
              <w:jc w:val="left"/>
              <w:rPr>
                <w:rFonts w:eastAsiaTheme="minorHAnsi" w:cs="Times New Roman"/>
                <w:szCs w:val="24"/>
              </w:rPr>
            </w:pPr>
            <w:r>
              <w:rPr>
                <w:rFonts w:cs="Times New Roman"/>
                <w:szCs w:val="24"/>
              </w:rPr>
              <w:t>Server returns the My Projects page with all the information for the new created project.</w:t>
            </w:r>
          </w:p>
        </w:tc>
      </w:tr>
      <w:tr w:rsidR="00AD19D6" w:rsidTr="00AD19D6">
        <w:tc>
          <w:tcPr>
            <w:tcW w:w="3618" w:type="dxa"/>
            <w:tcBorders>
              <w:top w:val="double" w:sz="4" w:space="0" w:color="4472C4"/>
              <w:left w:val="double" w:sz="4" w:space="0" w:color="4472C4"/>
              <w:bottom w:val="double" w:sz="4" w:space="0" w:color="4472C4"/>
              <w:right w:val="double" w:sz="4" w:space="0" w:color="4472C4"/>
            </w:tcBorders>
            <w:shd w:val="clear" w:color="auto" w:fill="BDD6EE"/>
            <w:hideMark/>
          </w:tcPr>
          <w:p w:rsidR="00AD19D6" w:rsidRDefault="00AD19D6">
            <w:pPr>
              <w:spacing w:after="0" w:line="360" w:lineRule="auto"/>
              <w:contextualSpacing/>
              <w:rPr>
                <w:rFonts w:ascii="Calibri" w:hAnsi="Calibri" w:cs="Times New Roman"/>
                <w:b/>
                <w:bCs/>
                <w:i/>
                <w:sz w:val="24"/>
                <w:szCs w:val="24"/>
              </w:rPr>
            </w:pPr>
            <w:r>
              <w:rPr>
                <w:rFonts w:cs="Times New Roman"/>
                <w:b/>
                <w:bCs/>
                <w:i/>
                <w:szCs w:val="24"/>
              </w:rPr>
              <w:t>Entry Conditions</w:t>
            </w:r>
          </w:p>
        </w:tc>
        <w:tc>
          <w:tcPr>
            <w:tcW w:w="5940" w:type="dxa"/>
            <w:tcBorders>
              <w:top w:val="double" w:sz="4" w:space="0" w:color="4472C4"/>
              <w:left w:val="double" w:sz="4" w:space="0" w:color="4472C4"/>
              <w:bottom w:val="double" w:sz="4" w:space="0" w:color="4472C4"/>
              <w:right w:val="double" w:sz="4" w:space="0" w:color="4472C4"/>
            </w:tcBorders>
            <w:shd w:val="clear" w:color="auto" w:fill="BDD6EE"/>
            <w:hideMark/>
          </w:tcPr>
          <w:p w:rsidR="00AD19D6" w:rsidRDefault="00AD19D6" w:rsidP="00C91381">
            <w:pPr>
              <w:pStyle w:val="ListParagraph"/>
              <w:numPr>
                <w:ilvl w:val="0"/>
                <w:numId w:val="37"/>
              </w:numPr>
              <w:spacing w:after="0" w:line="360" w:lineRule="auto"/>
              <w:jc w:val="left"/>
              <w:rPr>
                <w:rFonts w:ascii="Calibri" w:eastAsia="Calibri" w:hAnsi="Calibri" w:cs="Times New Roman"/>
                <w:sz w:val="24"/>
                <w:szCs w:val="24"/>
              </w:rPr>
            </w:pPr>
            <w:r>
              <w:rPr>
                <w:rFonts w:cs="Times New Roman"/>
                <w:szCs w:val="24"/>
              </w:rPr>
              <w:t>User is in his My Projects page</w:t>
            </w:r>
          </w:p>
          <w:p w:rsidR="00AD19D6" w:rsidRDefault="00AD19D6" w:rsidP="00C91381">
            <w:pPr>
              <w:pStyle w:val="ListParagraph"/>
              <w:numPr>
                <w:ilvl w:val="0"/>
                <w:numId w:val="37"/>
              </w:numPr>
              <w:spacing w:after="0" w:line="360" w:lineRule="auto"/>
              <w:jc w:val="left"/>
              <w:rPr>
                <w:rFonts w:eastAsiaTheme="minorHAnsi" w:cs="Times New Roman"/>
                <w:szCs w:val="24"/>
              </w:rPr>
            </w:pPr>
            <w:r>
              <w:rPr>
                <w:rFonts w:cs="Times New Roman"/>
                <w:szCs w:val="24"/>
              </w:rPr>
              <w:t>The term deadline has not passed</w:t>
            </w:r>
          </w:p>
        </w:tc>
      </w:tr>
      <w:tr w:rsidR="00AD19D6" w:rsidTr="00AD19D6">
        <w:tc>
          <w:tcPr>
            <w:tcW w:w="3618" w:type="dxa"/>
            <w:tcBorders>
              <w:top w:val="double" w:sz="4" w:space="0" w:color="4472C4"/>
              <w:left w:val="double" w:sz="4" w:space="0" w:color="4472C4"/>
              <w:bottom w:val="double" w:sz="4" w:space="0" w:color="4472C4"/>
              <w:right w:val="double" w:sz="4" w:space="0" w:color="4472C4"/>
            </w:tcBorders>
            <w:hideMark/>
          </w:tcPr>
          <w:p w:rsidR="00AD19D6" w:rsidRDefault="00AD19D6">
            <w:pPr>
              <w:spacing w:after="0" w:line="360" w:lineRule="auto"/>
              <w:contextualSpacing/>
              <w:rPr>
                <w:rFonts w:ascii="Calibri" w:hAnsi="Calibri" w:cs="Times New Roman"/>
                <w:b/>
                <w:bCs/>
                <w:i/>
                <w:sz w:val="24"/>
                <w:szCs w:val="24"/>
              </w:rPr>
            </w:pPr>
            <w:r>
              <w:rPr>
                <w:rFonts w:cs="Times New Roman"/>
                <w:b/>
                <w:bCs/>
                <w:i/>
                <w:szCs w:val="24"/>
              </w:rPr>
              <w:t>Exit Conditions</w:t>
            </w:r>
          </w:p>
        </w:tc>
        <w:tc>
          <w:tcPr>
            <w:tcW w:w="5940" w:type="dxa"/>
            <w:tcBorders>
              <w:top w:val="double" w:sz="4" w:space="0" w:color="4472C4"/>
              <w:left w:val="double" w:sz="4" w:space="0" w:color="4472C4"/>
              <w:bottom w:val="double" w:sz="4" w:space="0" w:color="4472C4"/>
              <w:right w:val="double" w:sz="4" w:space="0" w:color="4472C4"/>
            </w:tcBorders>
            <w:hideMark/>
          </w:tcPr>
          <w:p w:rsidR="00AD19D6" w:rsidRDefault="00AD19D6" w:rsidP="00C91381">
            <w:pPr>
              <w:pStyle w:val="ListParagraph"/>
              <w:numPr>
                <w:ilvl w:val="0"/>
                <w:numId w:val="38"/>
              </w:numPr>
              <w:spacing w:after="0" w:line="360" w:lineRule="auto"/>
              <w:jc w:val="left"/>
              <w:rPr>
                <w:rFonts w:ascii="Calibri" w:eastAsia="Calibri" w:hAnsi="Calibri" w:cs="Times New Roman"/>
                <w:sz w:val="24"/>
                <w:szCs w:val="24"/>
              </w:rPr>
            </w:pPr>
            <w:r>
              <w:rPr>
                <w:rFonts w:cs="Times New Roman"/>
                <w:szCs w:val="24"/>
              </w:rPr>
              <w:t>Project created</w:t>
            </w:r>
          </w:p>
          <w:p w:rsidR="00AD19D6" w:rsidRDefault="00AD19D6" w:rsidP="00C91381">
            <w:pPr>
              <w:pStyle w:val="ListParagraph"/>
              <w:numPr>
                <w:ilvl w:val="0"/>
                <w:numId w:val="38"/>
              </w:numPr>
              <w:spacing w:after="0" w:line="360" w:lineRule="auto"/>
              <w:jc w:val="left"/>
              <w:rPr>
                <w:rFonts w:cs="Times New Roman"/>
                <w:szCs w:val="24"/>
              </w:rPr>
            </w:pPr>
            <w:r>
              <w:rPr>
                <w:rFonts w:cs="Times New Roman"/>
                <w:szCs w:val="24"/>
              </w:rPr>
              <w:t>The projects table on the database in increased by 1</w:t>
            </w:r>
          </w:p>
          <w:p w:rsidR="00AD19D6" w:rsidRDefault="00AD19D6" w:rsidP="00C91381">
            <w:pPr>
              <w:pStyle w:val="ListParagraph"/>
              <w:numPr>
                <w:ilvl w:val="0"/>
                <w:numId w:val="38"/>
              </w:numPr>
              <w:spacing w:after="0" w:line="360" w:lineRule="auto"/>
              <w:jc w:val="left"/>
              <w:rPr>
                <w:rFonts w:cs="Times New Roman"/>
                <w:szCs w:val="24"/>
              </w:rPr>
            </w:pPr>
            <w:r>
              <w:rPr>
                <w:rFonts w:cs="Times New Roman"/>
                <w:szCs w:val="24"/>
              </w:rPr>
              <w:t>If user is student the project created is pending approval by the professor, otherwise it is approved</w:t>
            </w:r>
          </w:p>
          <w:p w:rsidR="00AD19D6" w:rsidRDefault="00AD19D6" w:rsidP="00C91381">
            <w:pPr>
              <w:pStyle w:val="ListParagraph"/>
              <w:numPr>
                <w:ilvl w:val="0"/>
                <w:numId w:val="38"/>
              </w:numPr>
              <w:spacing w:after="0" w:line="360" w:lineRule="auto"/>
              <w:jc w:val="left"/>
              <w:rPr>
                <w:rFonts w:eastAsiaTheme="minorHAnsi" w:cs="Times New Roman"/>
                <w:szCs w:val="24"/>
              </w:rPr>
            </w:pPr>
            <w:r>
              <w:rPr>
                <w:rFonts w:cs="Times New Roman"/>
                <w:szCs w:val="24"/>
              </w:rPr>
              <w:lastRenderedPageBreak/>
              <w:t>If user is Professor he is the Mentor of the Project</w:t>
            </w:r>
          </w:p>
        </w:tc>
      </w:tr>
      <w:tr w:rsidR="00AD19D6" w:rsidTr="00AD19D6">
        <w:tc>
          <w:tcPr>
            <w:tcW w:w="3618" w:type="dxa"/>
            <w:tcBorders>
              <w:top w:val="double" w:sz="4" w:space="0" w:color="4472C4"/>
              <w:left w:val="double" w:sz="4" w:space="0" w:color="4472C4"/>
              <w:bottom w:val="double" w:sz="4" w:space="0" w:color="4472C4"/>
              <w:right w:val="double" w:sz="4" w:space="0" w:color="4472C4"/>
            </w:tcBorders>
            <w:shd w:val="clear" w:color="auto" w:fill="BDD6EE"/>
            <w:hideMark/>
          </w:tcPr>
          <w:p w:rsidR="00AD19D6" w:rsidRDefault="00AD19D6">
            <w:pPr>
              <w:spacing w:after="0" w:line="360" w:lineRule="auto"/>
              <w:contextualSpacing/>
              <w:rPr>
                <w:rFonts w:ascii="Calibri" w:hAnsi="Calibri" w:cs="Times New Roman"/>
                <w:b/>
                <w:bCs/>
                <w:i/>
                <w:sz w:val="24"/>
                <w:szCs w:val="24"/>
              </w:rPr>
            </w:pPr>
            <w:r>
              <w:rPr>
                <w:rFonts w:cs="Times New Roman"/>
                <w:b/>
                <w:bCs/>
                <w:i/>
                <w:szCs w:val="24"/>
              </w:rPr>
              <w:lastRenderedPageBreak/>
              <w:t xml:space="preserve">Exceptions </w:t>
            </w:r>
          </w:p>
        </w:tc>
        <w:tc>
          <w:tcPr>
            <w:tcW w:w="5940" w:type="dxa"/>
            <w:tcBorders>
              <w:top w:val="double" w:sz="4" w:space="0" w:color="4472C4"/>
              <w:left w:val="double" w:sz="4" w:space="0" w:color="4472C4"/>
              <w:bottom w:val="double" w:sz="4" w:space="0" w:color="4472C4"/>
              <w:right w:val="double" w:sz="4" w:space="0" w:color="4472C4"/>
            </w:tcBorders>
            <w:shd w:val="clear" w:color="auto" w:fill="BDD6EE"/>
            <w:hideMark/>
          </w:tcPr>
          <w:p w:rsidR="00AD19D6" w:rsidRDefault="00AD19D6" w:rsidP="00C91381">
            <w:pPr>
              <w:pStyle w:val="ListParagraph"/>
              <w:numPr>
                <w:ilvl w:val="0"/>
                <w:numId w:val="38"/>
              </w:numPr>
              <w:spacing w:after="0" w:line="360" w:lineRule="auto"/>
              <w:jc w:val="left"/>
              <w:rPr>
                <w:rFonts w:ascii="Calibri" w:eastAsia="Calibri" w:hAnsi="Calibri" w:cs="Times New Roman"/>
                <w:sz w:val="24"/>
                <w:szCs w:val="24"/>
              </w:rPr>
            </w:pPr>
            <w:r>
              <w:rPr>
                <w:rFonts w:cs="Times New Roman"/>
                <w:szCs w:val="24"/>
              </w:rPr>
              <w:t>User leaves a text field empty</w:t>
            </w:r>
          </w:p>
          <w:p w:rsidR="00AD19D6" w:rsidRDefault="00AD19D6" w:rsidP="00C91381">
            <w:pPr>
              <w:pStyle w:val="ListParagraph"/>
              <w:numPr>
                <w:ilvl w:val="0"/>
                <w:numId w:val="38"/>
              </w:numPr>
              <w:spacing w:after="0" w:line="360" w:lineRule="auto"/>
              <w:jc w:val="left"/>
              <w:rPr>
                <w:rFonts w:eastAsiaTheme="minorHAnsi" w:cs="Times New Roman"/>
                <w:szCs w:val="24"/>
              </w:rPr>
            </w:pPr>
            <w:r>
              <w:rPr>
                <w:rFonts w:cs="Times New Roman"/>
                <w:szCs w:val="24"/>
              </w:rPr>
              <w:t>The Database was not able to store the document</w:t>
            </w:r>
          </w:p>
        </w:tc>
      </w:tr>
    </w:tbl>
    <w:p w:rsidR="00AD19D6" w:rsidRDefault="00AD19D6" w:rsidP="00AD19D6">
      <w:pPr>
        <w:spacing w:after="0" w:line="360" w:lineRule="auto"/>
        <w:ind w:left="792"/>
        <w:contextualSpacing/>
        <w:rPr>
          <w:rFonts w:ascii="Calibri" w:hAnsi="Calibri" w:cs="Times New Roman"/>
          <w:szCs w:val="24"/>
        </w:rPr>
      </w:pPr>
    </w:p>
    <w:p w:rsidR="00AD19D6" w:rsidRDefault="00AD19D6" w:rsidP="00AD19D6">
      <w:pPr>
        <w:spacing w:after="0" w:line="360" w:lineRule="auto"/>
        <w:ind w:left="792"/>
        <w:contextualSpacing/>
        <w:rPr>
          <w:rFonts w:cs="Times New Roman"/>
          <w:szCs w:val="24"/>
        </w:rPr>
      </w:pPr>
    </w:p>
    <w:tbl>
      <w:tblPr>
        <w:tblW w:w="0" w:type="auto"/>
        <w:tblBorders>
          <w:top w:val="double" w:sz="4" w:space="0" w:color="4472C4"/>
          <w:left w:val="double" w:sz="4" w:space="0" w:color="4472C4"/>
          <w:bottom w:val="double" w:sz="4" w:space="0" w:color="4472C4"/>
          <w:right w:val="double" w:sz="4" w:space="0" w:color="4472C4"/>
          <w:insideH w:val="double" w:sz="4" w:space="0" w:color="4472C4"/>
          <w:insideV w:val="double" w:sz="4" w:space="0" w:color="4472C4"/>
        </w:tblBorders>
        <w:tblLook w:val="04A0" w:firstRow="1" w:lastRow="0" w:firstColumn="1" w:lastColumn="0" w:noHBand="0" w:noVBand="1"/>
      </w:tblPr>
      <w:tblGrid>
        <w:gridCol w:w="3618"/>
        <w:gridCol w:w="5909"/>
      </w:tblGrid>
      <w:tr w:rsidR="00AD19D6" w:rsidTr="00AD19D6">
        <w:trPr>
          <w:trHeight w:val="366"/>
        </w:trPr>
        <w:tc>
          <w:tcPr>
            <w:tcW w:w="3618" w:type="dxa"/>
            <w:tcBorders>
              <w:top w:val="double" w:sz="4" w:space="0" w:color="4472C4"/>
              <w:left w:val="double" w:sz="4" w:space="0" w:color="4472C4"/>
              <w:bottom w:val="double" w:sz="4" w:space="0" w:color="4472C4"/>
              <w:right w:val="double" w:sz="4" w:space="0" w:color="4472C4"/>
            </w:tcBorders>
            <w:hideMark/>
          </w:tcPr>
          <w:p w:rsidR="00AD19D6" w:rsidRDefault="00AD19D6">
            <w:pPr>
              <w:spacing w:after="0" w:line="360" w:lineRule="auto"/>
              <w:contextualSpacing/>
              <w:rPr>
                <w:rFonts w:ascii="Calibri" w:hAnsi="Calibri" w:cs="Times New Roman"/>
                <w:b/>
                <w:bCs/>
                <w:i/>
                <w:sz w:val="24"/>
                <w:szCs w:val="24"/>
              </w:rPr>
            </w:pPr>
            <w:r>
              <w:rPr>
                <w:rFonts w:cs="Times New Roman"/>
                <w:b/>
                <w:bCs/>
                <w:i/>
                <w:szCs w:val="24"/>
              </w:rPr>
              <w:t xml:space="preserve">Use Case Name </w:t>
            </w:r>
            <w:r>
              <w:rPr>
                <w:rFonts w:cs="Times New Roman"/>
                <w:b/>
                <w:bCs/>
                <w:szCs w:val="24"/>
              </w:rPr>
              <w:t>(SPW2_402)</w:t>
            </w:r>
          </w:p>
        </w:tc>
        <w:tc>
          <w:tcPr>
            <w:tcW w:w="5909" w:type="dxa"/>
            <w:tcBorders>
              <w:top w:val="double" w:sz="4" w:space="0" w:color="4472C4"/>
              <w:left w:val="double" w:sz="4" w:space="0" w:color="4472C4"/>
              <w:bottom w:val="double" w:sz="4" w:space="0" w:color="4472C4"/>
              <w:right w:val="double" w:sz="4" w:space="0" w:color="4472C4"/>
            </w:tcBorders>
            <w:hideMark/>
          </w:tcPr>
          <w:p w:rsidR="00AD19D6" w:rsidRDefault="00AD19D6">
            <w:pPr>
              <w:spacing w:after="0" w:line="360" w:lineRule="auto"/>
              <w:contextualSpacing/>
              <w:rPr>
                <w:rFonts w:ascii="Calibri" w:hAnsi="Calibri" w:cs="Times New Roman"/>
                <w:b/>
                <w:bCs/>
                <w:sz w:val="24"/>
                <w:szCs w:val="24"/>
              </w:rPr>
            </w:pPr>
            <w:r>
              <w:rPr>
                <w:rFonts w:cs="Times New Roman"/>
                <w:b/>
                <w:bCs/>
                <w:szCs w:val="24"/>
              </w:rPr>
              <w:t>Join Project</w:t>
            </w:r>
          </w:p>
        </w:tc>
      </w:tr>
      <w:tr w:rsidR="00AD19D6" w:rsidTr="00AD19D6">
        <w:trPr>
          <w:trHeight w:val="238"/>
        </w:trPr>
        <w:tc>
          <w:tcPr>
            <w:tcW w:w="3618" w:type="dxa"/>
            <w:tcBorders>
              <w:top w:val="double" w:sz="4" w:space="0" w:color="4472C4"/>
              <w:left w:val="double" w:sz="4" w:space="0" w:color="4472C4"/>
              <w:bottom w:val="double" w:sz="4" w:space="0" w:color="4472C4"/>
              <w:right w:val="double" w:sz="4" w:space="0" w:color="4472C4"/>
            </w:tcBorders>
            <w:shd w:val="clear" w:color="auto" w:fill="BDD6EE"/>
            <w:hideMark/>
          </w:tcPr>
          <w:p w:rsidR="00AD19D6" w:rsidRDefault="00AD19D6">
            <w:pPr>
              <w:spacing w:after="0" w:line="360" w:lineRule="auto"/>
              <w:contextualSpacing/>
              <w:rPr>
                <w:rFonts w:ascii="Calibri" w:hAnsi="Calibri" w:cs="Times New Roman"/>
                <w:b/>
                <w:bCs/>
                <w:i/>
                <w:sz w:val="24"/>
                <w:szCs w:val="24"/>
              </w:rPr>
            </w:pPr>
            <w:r>
              <w:rPr>
                <w:rFonts w:cs="Times New Roman"/>
                <w:b/>
                <w:bCs/>
                <w:i/>
                <w:szCs w:val="24"/>
              </w:rPr>
              <w:t>Participating Actor</w:t>
            </w:r>
          </w:p>
        </w:tc>
        <w:tc>
          <w:tcPr>
            <w:tcW w:w="5909" w:type="dxa"/>
            <w:tcBorders>
              <w:top w:val="double" w:sz="4" w:space="0" w:color="4472C4"/>
              <w:left w:val="double" w:sz="4" w:space="0" w:color="4472C4"/>
              <w:bottom w:val="double" w:sz="4" w:space="0" w:color="4472C4"/>
              <w:right w:val="double" w:sz="4" w:space="0" w:color="4472C4"/>
            </w:tcBorders>
            <w:shd w:val="clear" w:color="auto" w:fill="BDD6EE"/>
            <w:hideMark/>
          </w:tcPr>
          <w:p w:rsidR="00AD19D6" w:rsidRDefault="00AD19D6">
            <w:pPr>
              <w:spacing w:after="0" w:line="360" w:lineRule="auto"/>
              <w:contextualSpacing/>
              <w:rPr>
                <w:rFonts w:ascii="Calibri" w:hAnsi="Calibri" w:cs="Times New Roman"/>
                <w:sz w:val="24"/>
                <w:szCs w:val="24"/>
              </w:rPr>
            </w:pPr>
            <w:r>
              <w:rPr>
                <w:rFonts w:cs="Times New Roman"/>
                <w:szCs w:val="24"/>
              </w:rPr>
              <w:t>Student user</w:t>
            </w:r>
          </w:p>
        </w:tc>
      </w:tr>
      <w:tr w:rsidR="00AD19D6" w:rsidTr="00AD19D6">
        <w:trPr>
          <w:trHeight w:val="1980"/>
        </w:trPr>
        <w:tc>
          <w:tcPr>
            <w:tcW w:w="3618" w:type="dxa"/>
            <w:tcBorders>
              <w:top w:val="double" w:sz="4" w:space="0" w:color="4472C4"/>
              <w:left w:val="double" w:sz="4" w:space="0" w:color="4472C4"/>
              <w:bottom w:val="double" w:sz="4" w:space="0" w:color="4472C4"/>
              <w:right w:val="double" w:sz="4" w:space="0" w:color="4472C4"/>
            </w:tcBorders>
            <w:hideMark/>
          </w:tcPr>
          <w:p w:rsidR="00AD19D6" w:rsidRDefault="00AD19D6">
            <w:pPr>
              <w:spacing w:after="0" w:line="360" w:lineRule="auto"/>
              <w:contextualSpacing/>
              <w:rPr>
                <w:rFonts w:ascii="Calibri" w:hAnsi="Calibri" w:cs="Times New Roman"/>
                <w:b/>
                <w:bCs/>
                <w:i/>
                <w:sz w:val="24"/>
                <w:szCs w:val="24"/>
              </w:rPr>
            </w:pPr>
            <w:r>
              <w:rPr>
                <w:rFonts w:cs="Times New Roman"/>
                <w:b/>
                <w:bCs/>
                <w:i/>
                <w:szCs w:val="24"/>
              </w:rPr>
              <w:t>Flow of Events</w:t>
            </w:r>
          </w:p>
        </w:tc>
        <w:tc>
          <w:tcPr>
            <w:tcW w:w="5909" w:type="dxa"/>
            <w:tcBorders>
              <w:top w:val="double" w:sz="4" w:space="0" w:color="4472C4"/>
              <w:left w:val="double" w:sz="4" w:space="0" w:color="4472C4"/>
              <w:bottom w:val="double" w:sz="4" w:space="0" w:color="4472C4"/>
              <w:right w:val="double" w:sz="4" w:space="0" w:color="4472C4"/>
            </w:tcBorders>
            <w:hideMark/>
          </w:tcPr>
          <w:p w:rsidR="00AD19D6" w:rsidRDefault="00AD19D6" w:rsidP="00C91381">
            <w:pPr>
              <w:pStyle w:val="ListParagraph"/>
              <w:numPr>
                <w:ilvl w:val="0"/>
                <w:numId w:val="39"/>
              </w:numPr>
              <w:spacing w:after="0" w:line="360" w:lineRule="auto"/>
              <w:jc w:val="left"/>
              <w:rPr>
                <w:rFonts w:ascii="Calibri" w:eastAsia="Calibri" w:hAnsi="Calibri" w:cs="Times New Roman"/>
                <w:b/>
                <w:sz w:val="24"/>
                <w:szCs w:val="24"/>
              </w:rPr>
            </w:pPr>
            <w:r>
              <w:rPr>
                <w:rFonts w:cs="Times New Roman"/>
                <w:szCs w:val="24"/>
              </w:rPr>
              <w:t>Student clicks the “Join” button showed on the project details summary from the project he wants to join</w:t>
            </w:r>
          </w:p>
          <w:p w:rsidR="00AD19D6" w:rsidRDefault="00AD19D6" w:rsidP="00C91381">
            <w:pPr>
              <w:pStyle w:val="ListParagraph"/>
              <w:numPr>
                <w:ilvl w:val="0"/>
                <w:numId w:val="39"/>
              </w:numPr>
              <w:spacing w:after="0" w:line="360" w:lineRule="auto"/>
              <w:jc w:val="left"/>
              <w:rPr>
                <w:rFonts w:cs="Times New Roman"/>
                <w:szCs w:val="24"/>
              </w:rPr>
            </w:pPr>
            <w:r>
              <w:rPr>
                <w:rFonts w:cs="Times New Roman"/>
                <w:szCs w:val="24"/>
              </w:rPr>
              <w:t>Server send a request to database to insert a new team member to the project</w:t>
            </w:r>
          </w:p>
          <w:p w:rsidR="00AD19D6" w:rsidRDefault="00AD19D6" w:rsidP="00C91381">
            <w:pPr>
              <w:pStyle w:val="ListParagraph"/>
              <w:numPr>
                <w:ilvl w:val="0"/>
                <w:numId w:val="39"/>
              </w:numPr>
              <w:spacing w:after="0" w:line="360" w:lineRule="auto"/>
              <w:jc w:val="left"/>
              <w:rPr>
                <w:rFonts w:cs="Times New Roman"/>
                <w:b/>
                <w:szCs w:val="24"/>
              </w:rPr>
            </w:pPr>
            <w:r>
              <w:rPr>
                <w:rFonts w:cs="Times New Roman"/>
                <w:szCs w:val="24"/>
              </w:rPr>
              <w:t>Database acknowledges this new data</w:t>
            </w:r>
          </w:p>
          <w:p w:rsidR="00AD19D6" w:rsidRDefault="00AD19D6" w:rsidP="00C91381">
            <w:pPr>
              <w:pStyle w:val="ListParagraph"/>
              <w:numPr>
                <w:ilvl w:val="0"/>
                <w:numId w:val="39"/>
              </w:numPr>
              <w:spacing w:after="0" w:line="360" w:lineRule="auto"/>
              <w:jc w:val="left"/>
              <w:rPr>
                <w:rFonts w:cs="Times New Roman"/>
                <w:szCs w:val="24"/>
              </w:rPr>
            </w:pPr>
            <w:r>
              <w:rPr>
                <w:rFonts w:cs="Times New Roman"/>
                <w:szCs w:val="24"/>
              </w:rPr>
              <w:t>The System sends a notification to all the team members</w:t>
            </w:r>
          </w:p>
          <w:p w:rsidR="00AD19D6" w:rsidRDefault="00AD19D6" w:rsidP="00C91381">
            <w:pPr>
              <w:pStyle w:val="ListParagraph"/>
              <w:numPr>
                <w:ilvl w:val="0"/>
                <w:numId w:val="39"/>
              </w:numPr>
              <w:spacing w:after="0" w:line="360" w:lineRule="auto"/>
              <w:jc w:val="left"/>
              <w:rPr>
                <w:rFonts w:eastAsiaTheme="minorHAnsi" w:cs="Times New Roman"/>
                <w:b/>
                <w:szCs w:val="24"/>
              </w:rPr>
            </w:pPr>
            <w:r>
              <w:rPr>
                <w:rFonts w:cs="Times New Roman"/>
                <w:szCs w:val="24"/>
              </w:rPr>
              <w:t>Student is added as a team member to the project he requested to join</w:t>
            </w:r>
          </w:p>
        </w:tc>
      </w:tr>
      <w:tr w:rsidR="00AD19D6" w:rsidTr="00AD19D6">
        <w:trPr>
          <w:trHeight w:val="730"/>
        </w:trPr>
        <w:tc>
          <w:tcPr>
            <w:tcW w:w="3618" w:type="dxa"/>
            <w:tcBorders>
              <w:top w:val="double" w:sz="4" w:space="0" w:color="4472C4"/>
              <w:left w:val="double" w:sz="4" w:space="0" w:color="4472C4"/>
              <w:bottom w:val="double" w:sz="4" w:space="0" w:color="4472C4"/>
              <w:right w:val="double" w:sz="4" w:space="0" w:color="4472C4"/>
            </w:tcBorders>
            <w:shd w:val="clear" w:color="auto" w:fill="BDD6EE"/>
            <w:hideMark/>
          </w:tcPr>
          <w:p w:rsidR="00AD19D6" w:rsidRDefault="00AD19D6">
            <w:pPr>
              <w:spacing w:after="0" w:line="360" w:lineRule="auto"/>
              <w:contextualSpacing/>
              <w:rPr>
                <w:rFonts w:ascii="Calibri" w:hAnsi="Calibri" w:cs="Times New Roman"/>
                <w:b/>
                <w:bCs/>
                <w:i/>
                <w:sz w:val="24"/>
                <w:szCs w:val="24"/>
              </w:rPr>
            </w:pPr>
            <w:r>
              <w:rPr>
                <w:rFonts w:cs="Times New Roman"/>
                <w:b/>
                <w:bCs/>
                <w:i/>
                <w:szCs w:val="24"/>
              </w:rPr>
              <w:t>Entry Conditions</w:t>
            </w:r>
          </w:p>
        </w:tc>
        <w:tc>
          <w:tcPr>
            <w:tcW w:w="5909" w:type="dxa"/>
            <w:tcBorders>
              <w:top w:val="double" w:sz="4" w:space="0" w:color="4472C4"/>
              <w:left w:val="double" w:sz="4" w:space="0" w:color="4472C4"/>
              <w:bottom w:val="double" w:sz="4" w:space="0" w:color="4472C4"/>
              <w:right w:val="double" w:sz="4" w:space="0" w:color="4472C4"/>
            </w:tcBorders>
            <w:shd w:val="clear" w:color="auto" w:fill="BDD6EE"/>
            <w:hideMark/>
          </w:tcPr>
          <w:p w:rsidR="00AD19D6" w:rsidRDefault="00AD19D6" w:rsidP="00C91381">
            <w:pPr>
              <w:pStyle w:val="ListParagraph"/>
              <w:numPr>
                <w:ilvl w:val="0"/>
                <w:numId w:val="37"/>
              </w:numPr>
              <w:spacing w:after="0" w:line="360" w:lineRule="auto"/>
              <w:jc w:val="left"/>
              <w:rPr>
                <w:rFonts w:ascii="Calibri" w:eastAsia="Calibri" w:hAnsi="Calibri" w:cs="Times New Roman"/>
                <w:sz w:val="24"/>
                <w:szCs w:val="24"/>
              </w:rPr>
            </w:pPr>
            <w:r>
              <w:rPr>
                <w:rFonts w:cs="Times New Roman"/>
                <w:szCs w:val="24"/>
              </w:rPr>
              <w:t>User is in his homepage where projects are listed</w:t>
            </w:r>
          </w:p>
          <w:p w:rsidR="00AD19D6" w:rsidRDefault="00AD19D6" w:rsidP="00C91381">
            <w:pPr>
              <w:pStyle w:val="ListParagraph"/>
              <w:numPr>
                <w:ilvl w:val="0"/>
                <w:numId w:val="37"/>
              </w:numPr>
              <w:spacing w:after="0" w:line="360" w:lineRule="auto"/>
              <w:jc w:val="left"/>
              <w:rPr>
                <w:rFonts w:cs="Times New Roman"/>
                <w:szCs w:val="24"/>
              </w:rPr>
            </w:pPr>
            <w:r>
              <w:rPr>
                <w:rFonts w:cs="Times New Roman"/>
                <w:szCs w:val="24"/>
              </w:rPr>
              <w:t>List of  projects from as a result of user search are shown</w:t>
            </w:r>
          </w:p>
          <w:p w:rsidR="00AD19D6" w:rsidRDefault="00AD19D6" w:rsidP="00C91381">
            <w:pPr>
              <w:pStyle w:val="ListParagraph"/>
              <w:numPr>
                <w:ilvl w:val="0"/>
                <w:numId w:val="37"/>
              </w:numPr>
              <w:spacing w:after="0" w:line="360" w:lineRule="auto"/>
              <w:jc w:val="left"/>
              <w:rPr>
                <w:rFonts w:eastAsiaTheme="minorHAnsi" w:cs="Times New Roman"/>
                <w:szCs w:val="24"/>
              </w:rPr>
            </w:pPr>
            <w:r>
              <w:rPr>
                <w:rFonts w:cs="Times New Roman"/>
                <w:szCs w:val="24"/>
              </w:rPr>
              <w:t>The term deadline has not passed</w:t>
            </w:r>
          </w:p>
        </w:tc>
      </w:tr>
      <w:tr w:rsidR="00AD19D6" w:rsidTr="00AD19D6">
        <w:trPr>
          <w:trHeight w:val="252"/>
        </w:trPr>
        <w:tc>
          <w:tcPr>
            <w:tcW w:w="3618" w:type="dxa"/>
            <w:tcBorders>
              <w:top w:val="double" w:sz="4" w:space="0" w:color="4472C4"/>
              <w:left w:val="double" w:sz="4" w:space="0" w:color="4472C4"/>
              <w:bottom w:val="double" w:sz="4" w:space="0" w:color="4472C4"/>
              <w:right w:val="double" w:sz="4" w:space="0" w:color="4472C4"/>
            </w:tcBorders>
            <w:hideMark/>
          </w:tcPr>
          <w:p w:rsidR="00AD19D6" w:rsidRDefault="00AD19D6">
            <w:pPr>
              <w:spacing w:after="0" w:line="360" w:lineRule="auto"/>
              <w:contextualSpacing/>
              <w:rPr>
                <w:rFonts w:ascii="Calibri" w:hAnsi="Calibri" w:cs="Times New Roman"/>
                <w:b/>
                <w:bCs/>
                <w:i/>
                <w:sz w:val="24"/>
                <w:szCs w:val="24"/>
              </w:rPr>
            </w:pPr>
            <w:r>
              <w:rPr>
                <w:rFonts w:cs="Times New Roman"/>
                <w:b/>
                <w:bCs/>
                <w:i/>
                <w:szCs w:val="24"/>
              </w:rPr>
              <w:t>Exit Conditions</w:t>
            </w:r>
          </w:p>
        </w:tc>
        <w:tc>
          <w:tcPr>
            <w:tcW w:w="5909" w:type="dxa"/>
            <w:tcBorders>
              <w:top w:val="double" w:sz="4" w:space="0" w:color="4472C4"/>
              <w:left w:val="double" w:sz="4" w:space="0" w:color="4472C4"/>
              <w:bottom w:val="double" w:sz="4" w:space="0" w:color="4472C4"/>
              <w:right w:val="double" w:sz="4" w:space="0" w:color="4472C4"/>
            </w:tcBorders>
            <w:hideMark/>
          </w:tcPr>
          <w:p w:rsidR="00AD19D6" w:rsidRDefault="00AD19D6" w:rsidP="00C91381">
            <w:pPr>
              <w:pStyle w:val="ListParagraph"/>
              <w:numPr>
                <w:ilvl w:val="0"/>
                <w:numId w:val="38"/>
              </w:numPr>
              <w:spacing w:after="0" w:line="360" w:lineRule="auto"/>
              <w:jc w:val="left"/>
              <w:rPr>
                <w:rFonts w:ascii="Calibri" w:eastAsia="Calibri" w:hAnsi="Calibri" w:cs="Times New Roman"/>
                <w:sz w:val="24"/>
                <w:szCs w:val="24"/>
              </w:rPr>
            </w:pPr>
            <w:r>
              <w:rPr>
                <w:rFonts w:cs="Times New Roman"/>
                <w:szCs w:val="24"/>
              </w:rPr>
              <w:t xml:space="preserve">User is added to the project </w:t>
            </w:r>
          </w:p>
          <w:p w:rsidR="00AD19D6" w:rsidRDefault="00AD19D6" w:rsidP="00C91381">
            <w:pPr>
              <w:pStyle w:val="ListParagraph"/>
              <w:numPr>
                <w:ilvl w:val="0"/>
                <w:numId w:val="38"/>
              </w:numPr>
              <w:spacing w:after="0" w:line="360" w:lineRule="auto"/>
              <w:jc w:val="left"/>
              <w:rPr>
                <w:rFonts w:eastAsiaTheme="minorHAnsi" w:cs="Times New Roman"/>
                <w:szCs w:val="24"/>
              </w:rPr>
            </w:pPr>
            <w:r>
              <w:rPr>
                <w:rFonts w:cs="Times New Roman"/>
                <w:szCs w:val="24"/>
              </w:rPr>
              <w:t>Project’s team members is increased by 1</w:t>
            </w:r>
          </w:p>
        </w:tc>
      </w:tr>
      <w:tr w:rsidR="00AD19D6" w:rsidTr="00AD19D6">
        <w:trPr>
          <w:trHeight w:val="252"/>
        </w:trPr>
        <w:tc>
          <w:tcPr>
            <w:tcW w:w="3618" w:type="dxa"/>
            <w:tcBorders>
              <w:top w:val="double" w:sz="4" w:space="0" w:color="4472C4"/>
              <w:left w:val="double" w:sz="4" w:space="0" w:color="4472C4"/>
              <w:bottom w:val="double" w:sz="4" w:space="0" w:color="4472C4"/>
              <w:right w:val="double" w:sz="4" w:space="0" w:color="4472C4"/>
            </w:tcBorders>
            <w:shd w:val="clear" w:color="auto" w:fill="BDD6EE"/>
            <w:hideMark/>
          </w:tcPr>
          <w:p w:rsidR="00AD19D6" w:rsidRDefault="00AD19D6">
            <w:pPr>
              <w:spacing w:after="0" w:line="360" w:lineRule="auto"/>
              <w:contextualSpacing/>
              <w:rPr>
                <w:rFonts w:ascii="Calibri" w:hAnsi="Calibri" w:cs="Times New Roman"/>
                <w:b/>
                <w:bCs/>
                <w:i/>
                <w:sz w:val="24"/>
                <w:szCs w:val="24"/>
              </w:rPr>
            </w:pPr>
            <w:r>
              <w:rPr>
                <w:rFonts w:cs="Times New Roman"/>
                <w:b/>
                <w:bCs/>
                <w:i/>
                <w:szCs w:val="24"/>
              </w:rPr>
              <w:t xml:space="preserve">Exceptions </w:t>
            </w:r>
          </w:p>
        </w:tc>
        <w:tc>
          <w:tcPr>
            <w:tcW w:w="5909" w:type="dxa"/>
            <w:tcBorders>
              <w:top w:val="double" w:sz="4" w:space="0" w:color="4472C4"/>
              <w:left w:val="double" w:sz="4" w:space="0" w:color="4472C4"/>
              <w:bottom w:val="double" w:sz="4" w:space="0" w:color="4472C4"/>
              <w:right w:val="double" w:sz="4" w:space="0" w:color="4472C4"/>
            </w:tcBorders>
            <w:shd w:val="clear" w:color="auto" w:fill="BDD6EE"/>
            <w:hideMark/>
          </w:tcPr>
          <w:p w:rsidR="00AD19D6" w:rsidRDefault="00AD19D6" w:rsidP="00C91381">
            <w:pPr>
              <w:pStyle w:val="ListParagraph"/>
              <w:numPr>
                <w:ilvl w:val="0"/>
                <w:numId w:val="38"/>
              </w:numPr>
              <w:spacing w:after="0" w:line="360" w:lineRule="auto"/>
              <w:jc w:val="left"/>
              <w:rPr>
                <w:rFonts w:ascii="Calibri" w:eastAsia="Calibri" w:hAnsi="Calibri" w:cs="Times New Roman"/>
                <w:sz w:val="24"/>
                <w:szCs w:val="24"/>
              </w:rPr>
            </w:pPr>
            <w:r>
              <w:rPr>
                <w:rFonts w:cs="Times New Roman"/>
                <w:szCs w:val="24"/>
              </w:rPr>
              <w:t>User is already a team member of a project</w:t>
            </w:r>
          </w:p>
          <w:p w:rsidR="00AD19D6" w:rsidRDefault="00AD19D6" w:rsidP="00C91381">
            <w:pPr>
              <w:pStyle w:val="ListParagraph"/>
              <w:numPr>
                <w:ilvl w:val="0"/>
                <w:numId w:val="38"/>
              </w:numPr>
              <w:spacing w:after="0" w:line="360" w:lineRule="auto"/>
              <w:jc w:val="left"/>
              <w:rPr>
                <w:rFonts w:eastAsiaTheme="minorHAnsi" w:cs="Times New Roman"/>
                <w:szCs w:val="24"/>
              </w:rPr>
            </w:pPr>
            <w:r>
              <w:rPr>
                <w:rFonts w:cs="Times New Roman"/>
                <w:szCs w:val="24"/>
              </w:rPr>
              <w:t>Project student’s maximum capacity is full</w:t>
            </w:r>
          </w:p>
        </w:tc>
      </w:tr>
    </w:tbl>
    <w:p w:rsidR="00AD19D6" w:rsidRDefault="00AD19D6" w:rsidP="00AD19D6">
      <w:pPr>
        <w:spacing w:after="0" w:line="360" w:lineRule="auto"/>
        <w:ind w:left="792"/>
        <w:contextualSpacing/>
        <w:rPr>
          <w:rFonts w:ascii="Calibri" w:hAnsi="Calibri" w:cs="Times New Roman"/>
          <w:szCs w:val="24"/>
        </w:rPr>
      </w:pPr>
    </w:p>
    <w:p w:rsidR="00AD19D6" w:rsidRDefault="00AD19D6" w:rsidP="00AD19D6">
      <w:pPr>
        <w:spacing w:after="0" w:line="360" w:lineRule="auto"/>
        <w:ind w:left="792"/>
        <w:contextualSpacing/>
        <w:rPr>
          <w:rFonts w:cs="Times New Roman"/>
          <w:szCs w:val="24"/>
        </w:rPr>
      </w:pPr>
    </w:p>
    <w:tbl>
      <w:tblPr>
        <w:tblW w:w="9558" w:type="dxa"/>
        <w:tblBorders>
          <w:top w:val="double" w:sz="4" w:space="0" w:color="4472C4"/>
          <w:left w:val="double" w:sz="4" w:space="0" w:color="4472C4"/>
          <w:bottom w:val="double" w:sz="4" w:space="0" w:color="4472C4"/>
          <w:right w:val="double" w:sz="4" w:space="0" w:color="4472C4"/>
          <w:insideH w:val="double" w:sz="4" w:space="0" w:color="4472C4"/>
          <w:insideV w:val="double" w:sz="4" w:space="0" w:color="4472C4"/>
        </w:tblBorders>
        <w:tblLook w:val="04A0" w:firstRow="1" w:lastRow="0" w:firstColumn="1" w:lastColumn="0" w:noHBand="0" w:noVBand="1"/>
      </w:tblPr>
      <w:tblGrid>
        <w:gridCol w:w="3708"/>
        <w:gridCol w:w="5850"/>
      </w:tblGrid>
      <w:tr w:rsidR="00AD19D6" w:rsidTr="00AD19D6">
        <w:tc>
          <w:tcPr>
            <w:tcW w:w="3708" w:type="dxa"/>
            <w:tcBorders>
              <w:top w:val="double" w:sz="4" w:space="0" w:color="4472C4"/>
              <w:left w:val="double" w:sz="4" w:space="0" w:color="4472C4"/>
              <w:bottom w:val="double" w:sz="4" w:space="0" w:color="4472C4"/>
              <w:right w:val="double" w:sz="4" w:space="0" w:color="4472C4"/>
            </w:tcBorders>
            <w:hideMark/>
          </w:tcPr>
          <w:p w:rsidR="00AD19D6" w:rsidRDefault="00AD19D6">
            <w:pPr>
              <w:spacing w:after="0" w:line="360" w:lineRule="auto"/>
              <w:contextualSpacing/>
              <w:rPr>
                <w:rFonts w:ascii="Calibri" w:hAnsi="Calibri" w:cs="Times New Roman"/>
                <w:b/>
                <w:bCs/>
                <w:i/>
                <w:sz w:val="24"/>
                <w:szCs w:val="24"/>
                <w:lang w:bidi="en-US"/>
              </w:rPr>
            </w:pPr>
            <w:r>
              <w:rPr>
                <w:rFonts w:cs="Times New Roman"/>
                <w:b/>
                <w:bCs/>
                <w:i/>
                <w:szCs w:val="24"/>
                <w:lang w:bidi="en-US"/>
              </w:rPr>
              <w:t xml:space="preserve">Use case Name </w:t>
            </w:r>
            <w:r>
              <w:rPr>
                <w:rFonts w:cs="Times New Roman"/>
                <w:b/>
                <w:bCs/>
                <w:szCs w:val="24"/>
              </w:rPr>
              <w:t>(SPW2_403)</w:t>
            </w:r>
          </w:p>
        </w:tc>
        <w:tc>
          <w:tcPr>
            <w:tcW w:w="5850" w:type="dxa"/>
            <w:tcBorders>
              <w:top w:val="double" w:sz="4" w:space="0" w:color="4472C4"/>
              <w:left w:val="double" w:sz="4" w:space="0" w:color="4472C4"/>
              <w:bottom w:val="double" w:sz="4" w:space="0" w:color="4472C4"/>
              <w:right w:val="double" w:sz="4" w:space="0" w:color="4472C4"/>
            </w:tcBorders>
            <w:hideMark/>
          </w:tcPr>
          <w:p w:rsidR="00AD19D6" w:rsidRDefault="00AD19D6">
            <w:pPr>
              <w:spacing w:after="0" w:line="360" w:lineRule="auto"/>
              <w:contextualSpacing/>
              <w:rPr>
                <w:rFonts w:ascii="Calibri" w:hAnsi="Calibri" w:cs="Times New Roman"/>
                <w:b/>
                <w:bCs/>
                <w:sz w:val="24"/>
                <w:szCs w:val="24"/>
                <w:lang w:bidi="en-US"/>
              </w:rPr>
            </w:pPr>
            <w:r>
              <w:rPr>
                <w:rFonts w:cs="Times New Roman"/>
                <w:b/>
                <w:bCs/>
                <w:szCs w:val="24"/>
                <w:lang w:bidi="en-US"/>
              </w:rPr>
              <w:t>Leave Project</w:t>
            </w:r>
          </w:p>
        </w:tc>
      </w:tr>
      <w:tr w:rsidR="00AD19D6" w:rsidTr="00AD19D6">
        <w:tc>
          <w:tcPr>
            <w:tcW w:w="3708" w:type="dxa"/>
            <w:tcBorders>
              <w:top w:val="double" w:sz="4" w:space="0" w:color="4472C4"/>
              <w:left w:val="double" w:sz="4" w:space="0" w:color="4472C4"/>
              <w:bottom w:val="double" w:sz="4" w:space="0" w:color="4472C4"/>
              <w:right w:val="double" w:sz="4" w:space="0" w:color="4472C4"/>
            </w:tcBorders>
            <w:shd w:val="clear" w:color="auto" w:fill="BDD6EE"/>
            <w:hideMark/>
          </w:tcPr>
          <w:p w:rsidR="00AD19D6" w:rsidRDefault="00AD19D6">
            <w:pPr>
              <w:spacing w:after="0" w:line="360" w:lineRule="auto"/>
              <w:contextualSpacing/>
              <w:rPr>
                <w:rFonts w:ascii="Calibri" w:hAnsi="Calibri" w:cs="Times New Roman"/>
                <w:b/>
                <w:bCs/>
                <w:i/>
                <w:sz w:val="24"/>
                <w:szCs w:val="24"/>
                <w:lang w:bidi="en-US"/>
              </w:rPr>
            </w:pPr>
            <w:r>
              <w:rPr>
                <w:rFonts w:cs="Times New Roman"/>
                <w:b/>
                <w:bCs/>
                <w:i/>
                <w:szCs w:val="24"/>
                <w:lang w:bidi="en-US"/>
              </w:rPr>
              <w:t>Participating Actors</w:t>
            </w:r>
          </w:p>
        </w:tc>
        <w:tc>
          <w:tcPr>
            <w:tcW w:w="5850" w:type="dxa"/>
            <w:tcBorders>
              <w:top w:val="double" w:sz="4" w:space="0" w:color="4472C4"/>
              <w:left w:val="double" w:sz="4" w:space="0" w:color="4472C4"/>
              <w:bottom w:val="double" w:sz="4" w:space="0" w:color="4472C4"/>
              <w:right w:val="double" w:sz="4" w:space="0" w:color="4472C4"/>
            </w:tcBorders>
            <w:shd w:val="clear" w:color="auto" w:fill="BDD6EE"/>
            <w:hideMark/>
          </w:tcPr>
          <w:p w:rsidR="00AD19D6" w:rsidRDefault="00AD19D6">
            <w:pPr>
              <w:spacing w:after="0" w:line="360" w:lineRule="auto"/>
              <w:contextualSpacing/>
              <w:rPr>
                <w:rFonts w:ascii="Calibri" w:hAnsi="Calibri" w:cs="Times New Roman"/>
                <w:sz w:val="24"/>
                <w:szCs w:val="24"/>
                <w:lang w:bidi="en-US"/>
              </w:rPr>
            </w:pPr>
            <w:r>
              <w:rPr>
                <w:rFonts w:cs="Times New Roman"/>
                <w:szCs w:val="24"/>
                <w:lang w:bidi="en-US"/>
              </w:rPr>
              <w:t>Student user</w:t>
            </w:r>
          </w:p>
        </w:tc>
      </w:tr>
      <w:tr w:rsidR="00AD19D6" w:rsidTr="00AD19D6">
        <w:tc>
          <w:tcPr>
            <w:tcW w:w="3708" w:type="dxa"/>
            <w:tcBorders>
              <w:top w:val="double" w:sz="4" w:space="0" w:color="4472C4"/>
              <w:left w:val="double" w:sz="4" w:space="0" w:color="4472C4"/>
              <w:bottom w:val="double" w:sz="4" w:space="0" w:color="4472C4"/>
              <w:right w:val="double" w:sz="4" w:space="0" w:color="4472C4"/>
            </w:tcBorders>
            <w:hideMark/>
          </w:tcPr>
          <w:p w:rsidR="00AD19D6" w:rsidRDefault="00AD19D6">
            <w:pPr>
              <w:spacing w:after="0" w:line="360" w:lineRule="auto"/>
              <w:contextualSpacing/>
              <w:rPr>
                <w:rFonts w:ascii="Calibri" w:hAnsi="Calibri" w:cs="Times New Roman"/>
                <w:b/>
                <w:bCs/>
                <w:i/>
                <w:sz w:val="24"/>
                <w:szCs w:val="24"/>
                <w:lang w:bidi="en-US"/>
              </w:rPr>
            </w:pPr>
            <w:r>
              <w:rPr>
                <w:rFonts w:cs="Times New Roman"/>
                <w:b/>
                <w:bCs/>
                <w:i/>
                <w:szCs w:val="24"/>
                <w:lang w:bidi="en-US"/>
              </w:rPr>
              <w:t>Flow of Events</w:t>
            </w:r>
          </w:p>
        </w:tc>
        <w:tc>
          <w:tcPr>
            <w:tcW w:w="5850" w:type="dxa"/>
            <w:tcBorders>
              <w:top w:val="double" w:sz="4" w:space="0" w:color="4472C4"/>
              <w:left w:val="double" w:sz="4" w:space="0" w:color="4472C4"/>
              <w:bottom w:val="double" w:sz="4" w:space="0" w:color="4472C4"/>
              <w:right w:val="double" w:sz="4" w:space="0" w:color="4472C4"/>
            </w:tcBorders>
            <w:hideMark/>
          </w:tcPr>
          <w:p w:rsidR="00AD19D6" w:rsidRDefault="00AD19D6" w:rsidP="00C91381">
            <w:pPr>
              <w:pStyle w:val="ListParagraph"/>
              <w:numPr>
                <w:ilvl w:val="0"/>
                <w:numId w:val="40"/>
              </w:numPr>
              <w:spacing w:after="0" w:line="360" w:lineRule="auto"/>
              <w:jc w:val="left"/>
              <w:rPr>
                <w:rFonts w:ascii="Calibri" w:eastAsia="Calibri" w:hAnsi="Calibri" w:cs="Times New Roman"/>
                <w:sz w:val="24"/>
                <w:szCs w:val="24"/>
              </w:rPr>
            </w:pPr>
            <w:r>
              <w:rPr>
                <w:rFonts w:cs="Times New Roman"/>
                <w:szCs w:val="24"/>
              </w:rPr>
              <w:t xml:space="preserve">Student clicks the “Leave” button showed on the project details summary from the project he wants to </w:t>
            </w:r>
            <w:r>
              <w:rPr>
                <w:rFonts w:cs="Times New Roman"/>
                <w:szCs w:val="24"/>
              </w:rPr>
              <w:lastRenderedPageBreak/>
              <w:t>leave</w:t>
            </w:r>
          </w:p>
          <w:p w:rsidR="00AD19D6" w:rsidRDefault="00AD19D6" w:rsidP="00C91381">
            <w:pPr>
              <w:pStyle w:val="ListParagraph"/>
              <w:numPr>
                <w:ilvl w:val="0"/>
                <w:numId w:val="40"/>
              </w:numPr>
              <w:spacing w:after="0" w:line="360" w:lineRule="auto"/>
              <w:jc w:val="left"/>
              <w:rPr>
                <w:rFonts w:cs="Times New Roman"/>
                <w:szCs w:val="24"/>
              </w:rPr>
            </w:pPr>
            <w:r>
              <w:rPr>
                <w:rFonts w:cs="Times New Roman"/>
                <w:szCs w:val="24"/>
              </w:rPr>
              <w:t>Server send a request to database to remove the user from the project</w:t>
            </w:r>
          </w:p>
          <w:p w:rsidR="00AD19D6" w:rsidRDefault="00AD19D6" w:rsidP="00C91381">
            <w:pPr>
              <w:pStyle w:val="ListParagraph"/>
              <w:numPr>
                <w:ilvl w:val="0"/>
                <w:numId w:val="40"/>
              </w:numPr>
              <w:spacing w:after="0" w:line="360" w:lineRule="auto"/>
              <w:jc w:val="left"/>
              <w:rPr>
                <w:rFonts w:cs="Times New Roman"/>
                <w:szCs w:val="24"/>
              </w:rPr>
            </w:pPr>
            <w:r>
              <w:rPr>
                <w:rFonts w:cs="Times New Roman"/>
                <w:szCs w:val="24"/>
              </w:rPr>
              <w:t>Database acknowledges the request</w:t>
            </w:r>
          </w:p>
          <w:p w:rsidR="00AD19D6" w:rsidRDefault="00AD19D6" w:rsidP="00C91381">
            <w:pPr>
              <w:pStyle w:val="ListParagraph"/>
              <w:numPr>
                <w:ilvl w:val="0"/>
                <w:numId w:val="40"/>
              </w:numPr>
              <w:spacing w:after="0" w:line="360" w:lineRule="auto"/>
              <w:jc w:val="left"/>
              <w:rPr>
                <w:rFonts w:cs="Times New Roman"/>
                <w:szCs w:val="24"/>
              </w:rPr>
            </w:pPr>
            <w:r>
              <w:rPr>
                <w:rFonts w:cs="Times New Roman"/>
                <w:szCs w:val="24"/>
              </w:rPr>
              <w:t>The System sends a notification to all the team members</w:t>
            </w:r>
          </w:p>
          <w:p w:rsidR="00AD19D6" w:rsidRDefault="00AD19D6" w:rsidP="00C91381">
            <w:pPr>
              <w:pStyle w:val="ListParagraph"/>
              <w:numPr>
                <w:ilvl w:val="0"/>
                <w:numId w:val="40"/>
              </w:numPr>
              <w:spacing w:after="0" w:line="360" w:lineRule="auto"/>
              <w:jc w:val="left"/>
              <w:rPr>
                <w:rFonts w:eastAsiaTheme="minorHAnsi" w:cs="Times New Roman"/>
                <w:szCs w:val="24"/>
              </w:rPr>
            </w:pPr>
            <w:r>
              <w:rPr>
                <w:rFonts w:cs="Times New Roman"/>
                <w:szCs w:val="24"/>
              </w:rPr>
              <w:t>System displays a confirmation flash message</w:t>
            </w:r>
            <w:r>
              <w:rPr>
                <w:rFonts w:cs="Times New Roman"/>
                <w:szCs w:val="24"/>
                <w:lang w:bidi="en-US"/>
              </w:rPr>
              <w:t xml:space="preserve"> </w:t>
            </w:r>
          </w:p>
        </w:tc>
      </w:tr>
      <w:tr w:rsidR="00AD19D6" w:rsidTr="00AD19D6">
        <w:tc>
          <w:tcPr>
            <w:tcW w:w="3708" w:type="dxa"/>
            <w:tcBorders>
              <w:top w:val="double" w:sz="4" w:space="0" w:color="4472C4"/>
              <w:left w:val="double" w:sz="4" w:space="0" w:color="4472C4"/>
              <w:bottom w:val="double" w:sz="4" w:space="0" w:color="4472C4"/>
              <w:right w:val="double" w:sz="4" w:space="0" w:color="4472C4"/>
            </w:tcBorders>
            <w:shd w:val="clear" w:color="auto" w:fill="BDD6EE"/>
            <w:hideMark/>
          </w:tcPr>
          <w:p w:rsidR="00AD19D6" w:rsidRDefault="00AD19D6">
            <w:pPr>
              <w:spacing w:after="0" w:line="360" w:lineRule="auto"/>
              <w:contextualSpacing/>
              <w:rPr>
                <w:rFonts w:ascii="Calibri" w:hAnsi="Calibri" w:cs="Times New Roman"/>
                <w:b/>
                <w:bCs/>
                <w:i/>
                <w:sz w:val="24"/>
                <w:szCs w:val="24"/>
                <w:lang w:bidi="en-US"/>
              </w:rPr>
            </w:pPr>
            <w:r>
              <w:rPr>
                <w:rFonts w:cs="Times New Roman"/>
                <w:b/>
                <w:bCs/>
                <w:i/>
                <w:szCs w:val="24"/>
                <w:lang w:bidi="en-US"/>
              </w:rPr>
              <w:lastRenderedPageBreak/>
              <w:t>Entry Conditions</w:t>
            </w:r>
          </w:p>
        </w:tc>
        <w:tc>
          <w:tcPr>
            <w:tcW w:w="5850" w:type="dxa"/>
            <w:tcBorders>
              <w:top w:val="double" w:sz="4" w:space="0" w:color="4472C4"/>
              <w:left w:val="double" w:sz="4" w:space="0" w:color="4472C4"/>
              <w:bottom w:val="double" w:sz="4" w:space="0" w:color="4472C4"/>
              <w:right w:val="double" w:sz="4" w:space="0" w:color="4472C4"/>
            </w:tcBorders>
            <w:shd w:val="clear" w:color="auto" w:fill="BDD6EE"/>
            <w:hideMark/>
          </w:tcPr>
          <w:p w:rsidR="00AD19D6" w:rsidRDefault="00AD19D6" w:rsidP="00C91381">
            <w:pPr>
              <w:numPr>
                <w:ilvl w:val="0"/>
                <w:numId w:val="41"/>
              </w:numPr>
              <w:spacing w:after="0" w:line="360" w:lineRule="auto"/>
              <w:contextualSpacing/>
              <w:rPr>
                <w:rFonts w:ascii="Calibri" w:hAnsi="Calibri" w:cs="Times New Roman"/>
                <w:sz w:val="24"/>
                <w:szCs w:val="24"/>
                <w:lang w:bidi="en-US"/>
              </w:rPr>
            </w:pPr>
            <w:r>
              <w:rPr>
                <w:rFonts w:cs="Times New Roman"/>
                <w:szCs w:val="24"/>
                <w:lang w:bidi="en-US"/>
              </w:rPr>
              <w:t>Student user is logged into the system</w:t>
            </w:r>
          </w:p>
          <w:p w:rsidR="00AD19D6" w:rsidRDefault="00AD19D6" w:rsidP="00C91381">
            <w:pPr>
              <w:numPr>
                <w:ilvl w:val="0"/>
                <w:numId w:val="41"/>
              </w:numPr>
              <w:spacing w:after="0" w:line="360" w:lineRule="auto"/>
              <w:contextualSpacing/>
              <w:rPr>
                <w:rFonts w:ascii="Calibri" w:hAnsi="Calibri" w:cs="Times New Roman"/>
                <w:sz w:val="24"/>
                <w:szCs w:val="24"/>
                <w:lang w:bidi="en-US"/>
              </w:rPr>
            </w:pPr>
            <w:r>
              <w:rPr>
                <w:rFonts w:cs="Times New Roman"/>
                <w:szCs w:val="24"/>
                <w:lang w:bidi="en-US"/>
              </w:rPr>
              <w:t>User is a team member of the project</w:t>
            </w:r>
          </w:p>
        </w:tc>
      </w:tr>
      <w:tr w:rsidR="00AD19D6" w:rsidTr="00AD19D6">
        <w:tc>
          <w:tcPr>
            <w:tcW w:w="3708" w:type="dxa"/>
            <w:tcBorders>
              <w:top w:val="double" w:sz="4" w:space="0" w:color="4472C4"/>
              <w:left w:val="double" w:sz="4" w:space="0" w:color="4472C4"/>
              <w:bottom w:val="double" w:sz="4" w:space="0" w:color="4472C4"/>
              <w:right w:val="double" w:sz="4" w:space="0" w:color="4472C4"/>
            </w:tcBorders>
            <w:hideMark/>
          </w:tcPr>
          <w:p w:rsidR="00AD19D6" w:rsidRDefault="00AD19D6">
            <w:pPr>
              <w:spacing w:after="0" w:line="360" w:lineRule="auto"/>
              <w:contextualSpacing/>
              <w:rPr>
                <w:rFonts w:ascii="Calibri" w:hAnsi="Calibri" w:cs="Times New Roman"/>
                <w:b/>
                <w:bCs/>
                <w:i/>
                <w:sz w:val="24"/>
                <w:szCs w:val="24"/>
                <w:lang w:bidi="en-US"/>
              </w:rPr>
            </w:pPr>
            <w:r>
              <w:rPr>
                <w:rFonts w:cs="Times New Roman"/>
                <w:b/>
                <w:bCs/>
                <w:i/>
                <w:szCs w:val="24"/>
                <w:lang w:bidi="en-US"/>
              </w:rPr>
              <w:t>Exit Conditions</w:t>
            </w:r>
          </w:p>
        </w:tc>
        <w:tc>
          <w:tcPr>
            <w:tcW w:w="5850" w:type="dxa"/>
            <w:tcBorders>
              <w:top w:val="double" w:sz="4" w:space="0" w:color="4472C4"/>
              <w:left w:val="double" w:sz="4" w:space="0" w:color="4472C4"/>
              <w:bottom w:val="double" w:sz="4" w:space="0" w:color="4472C4"/>
              <w:right w:val="double" w:sz="4" w:space="0" w:color="4472C4"/>
            </w:tcBorders>
            <w:hideMark/>
          </w:tcPr>
          <w:p w:rsidR="00AD19D6" w:rsidRDefault="00AD19D6" w:rsidP="00C91381">
            <w:pPr>
              <w:numPr>
                <w:ilvl w:val="0"/>
                <w:numId w:val="41"/>
              </w:numPr>
              <w:spacing w:after="0" w:line="360" w:lineRule="auto"/>
              <w:contextualSpacing/>
              <w:rPr>
                <w:rFonts w:ascii="Calibri" w:hAnsi="Calibri" w:cs="Times New Roman"/>
                <w:sz w:val="24"/>
                <w:szCs w:val="24"/>
                <w:lang w:bidi="en-US"/>
              </w:rPr>
            </w:pPr>
            <w:r>
              <w:rPr>
                <w:rFonts w:cs="Times New Roman"/>
                <w:szCs w:val="24"/>
                <w:lang w:bidi="en-US"/>
              </w:rPr>
              <w:t>Student is no longer team member of the project</w:t>
            </w:r>
          </w:p>
          <w:p w:rsidR="00AD19D6" w:rsidRDefault="00AD19D6" w:rsidP="00C91381">
            <w:pPr>
              <w:numPr>
                <w:ilvl w:val="0"/>
                <w:numId w:val="41"/>
              </w:numPr>
              <w:spacing w:after="0" w:line="360" w:lineRule="auto"/>
              <w:contextualSpacing/>
              <w:rPr>
                <w:rFonts w:ascii="Calibri" w:hAnsi="Calibri" w:cs="Times New Roman"/>
                <w:sz w:val="24"/>
                <w:szCs w:val="24"/>
                <w:lang w:bidi="en-US"/>
              </w:rPr>
            </w:pPr>
            <w:r>
              <w:rPr>
                <w:rFonts w:cs="Times New Roman"/>
                <w:szCs w:val="24"/>
                <w:lang w:bidi="en-US"/>
              </w:rPr>
              <w:t>Team members of the project is decreased by one</w:t>
            </w:r>
          </w:p>
        </w:tc>
      </w:tr>
      <w:tr w:rsidR="00AD19D6" w:rsidTr="00AD19D6">
        <w:tc>
          <w:tcPr>
            <w:tcW w:w="3708" w:type="dxa"/>
            <w:tcBorders>
              <w:top w:val="double" w:sz="4" w:space="0" w:color="4472C4"/>
              <w:left w:val="double" w:sz="4" w:space="0" w:color="4472C4"/>
              <w:bottom w:val="double" w:sz="4" w:space="0" w:color="4472C4"/>
              <w:right w:val="double" w:sz="4" w:space="0" w:color="4472C4"/>
            </w:tcBorders>
            <w:shd w:val="clear" w:color="auto" w:fill="BDD6EE"/>
            <w:hideMark/>
          </w:tcPr>
          <w:p w:rsidR="00AD19D6" w:rsidRDefault="00AD19D6">
            <w:pPr>
              <w:spacing w:after="0" w:line="360" w:lineRule="auto"/>
              <w:contextualSpacing/>
              <w:rPr>
                <w:rFonts w:ascii="Calibri" w:hAnsi="Calibri" w:cs="Times New Roman"/>
                <w:b/>
                <w:bCs/>
                <w:i/>
                <w:sz w:val="24"/>
                <w:szCs w:val="24"/>
                <w:lang w:bidi="en-US"/>
              </w:rPr>
            </w:pPr>
            <w:r>
              <w:rPr>
                <w:rFonts w:cs="Times New Roman"/>
                <w:b/>
                <w:bCs/>
                <w:i/>
                <w:szCs w:val="24"/>
                <w:lang w:bidi="en-US"/>
              </w:rPr>
              <w:t>Exceptions</w:t>
            </w:r>
          </w:p>
        </w:tc>
        <w:tc>
          <w:tcPr>
            <w:tcW w:w="5850" w:type="dxa"/>
            <w:tcBorders>
              <w:top w:val="double" w:sz="4" w:space="0" w:color="4472C4"/>
              <w:left w:val="double" w:sz="4" w:space="0" w:color="4472C4"/>
              <w:bottom w:val="double" w:sz="4" w:space="0" w:color="4472C4"/>
              <w:right w:val="double" w:sz="4" w:space="0" w:color="4472C4"/>
            </w:tcBorders>
            <w:shd w:val="clear" w:color="auto" w:fill="BDD6EE"/>
            <w:hideMark/>
          </w:tcPr>
          <w:p w:rsidR="00AD19D6" w:rsidRDefault="00AD19D6" w:rsidP="00C91381">
            <w:pPr>
              <w:numPr>
                <w:ilvl w:val="0"/>
                <w:numId w:val="41"/>
              </w:numPr>
              <w:spacing w:after="0" w:line="360" w:lineRule="auto"/>
              <w:contextualSpacing/>
              <w:rPr>
                <w:rFonts w:ascii="Calibri" w:hAnsi="Calibri" w:cs="Times New Roman"/>
                <w:sz w:val="24"/>
                <w:szCs w:val="24"/>
                <w:lang w:bidi="en-US"/>
              </w:rPr>
            </w:pPr>
            <w:r>
              <w:rPr>
                <w:rFonts w:cs="Times New Roman"/>
                <w:szCs w:val="24"/>
                <w:lang w:bidi="en-US"/>
              </w:rPr>
              <w:t>The proposer of a project cannot leave the project</w:t>
            </w:r>
          </w:p>
          <w:p w:rsidR="00AD19D6" w:rsidRDefault="00AD19D6" w:rsidP="00C91381">
            <w:pPr>
              <w:numPr>
                <w:ilvl w:val="0"/>
                <w:numId w:val="41"/>
              </w:numPr>
              <w:spacing w:after="0" w:line="360" w:lineRule="auto"/>
              <w:contextualSpacing/>
              <w:rPr>
                <w:rFonts w:ascii="Calibri" w:hAnsi="Calibri" w:cs="Times New Roman"/>
                <w:sz w:val="24"/>
                <w:szCs w:val="24"/>
                <w:lang w:bidi="en-US"/>
              </w:rPr>
            </w:pPr>
            <w:r>
              <w:rPr>
                <w:rFonts w:cs="Times New Roman"/>
                <w:szCs w:val="24"/>
                <w:lang w:bidi="en-US"/>
              </w:rPr>
              <w:t>The term deadline has passed</w:t>
            </w:r>
          </w:p>
        </w:tc>
      </w:tr>
    </w:tbl>
    <w:p w:rsidR="00AD19D6" w:rsidRDefault="00AD19D6" w:rsidP="00AD19D6">
      <w:pPr>
        <w:spacing w:after="0" w:line="360" w:lineRule="auto"/>
        <w:ind w:left="792"/>
        <w:contextualSpacing/>
        <w:rPr>
          <w:rFonts w:ascii="Calibri" w:hAnsi="Calibri" w:cs="Times New Roman"/>
          <w:szCs w:val="24"/>
        </w:rPr>
      </w:pPr>
    </w:p>
    <w:p w:rsidR="00AD19D6" w:rsidRDefault="00AD19D6" w:rsidP="00AD19D6">
      <w:pPr>
        <w:spacing w:after="0" w:line="360" w:lineRule="auto"/>
        <w:ind w:left="792"/>
        <w:contextualSpacing/>
        <w:rPr>
          <w:rFonts w:cs="Times New Roman"/>
          <w:szCs w:val="24"/>
        </w:rPr>
      </w:pPr>
    </w:p>
    <w:tbl>
      <w:tblPr>
        <w:tblW w:w="9558" w:type="dxa"/>
        <w:tblBorders>
          <w:top w:val="double" w:sz="4" w:space="0" w:color="4472C4"/>
          <w:left w:val="double" w:sz="4" w:space="0" w:color="4472C4"/>
          <w:bottom w:val="double" w:sz="4" w:space="0" w:color="4472C4"/>
          <w:right w:val="double" w:sz="4" w:space="0" w:color="4472C4"/>
          <w:insideH w:val="double" w:sz="4" w:space="0" w:color="4472C4"/>
          <w:insideV w:val="double" w:sz="4" w:space="0" w:color="4472C4"/>
        </w:tblBorders>
        <w:tblLook w:val="04A0" w:firstRow="1" w:lastRow="0" w:firstColumn="1" w:lastColumn="0" w:noHBand="0" w:noVBand="1"/>
      </w:tblPr>
      <w:tblGrid>
        <w:gridCol w:w="3708"/>
        <w:gridCol w:w="5850"/>
      </w:tblGrid>
      <w:tr w:rsidR="00AD19D6" w:rsidTr="00AD19D6">
        <w:tc>
          <w:tcPr>
            <w:tcW w:w="3708" w:type="dxa"/>
            <w:tcBorders>
              <w:top w:val="double" w:sz="4" w:space="0" w:color="4472C4"/>
              <w:left w:val="double" w:sz="4" w:space="0" w:color="4472C4"/>
              <w:bottom w:val="double" w:sz="4" w:space="0" w:color="4472C4"/>
              <w:right w:val="double" w:sz="4" w:space="0" w:color="4472C4"/>
            </w:tcBorders>
            <w:hideMark/>
          </w:tcPr>
          <w:p w:rsidR="00AD19D6" w:rsidRDefault="00AD19D6">
            <w:pPr>
              <w:spacing w:after="0" w:line="360" w:lineRule="auto"/>
              <w:contextualSpacing/>
              <w:rPr>
                <w:rFonts w:ascii="Calibri" w:hAnsi="Calibri" w:cs="Times New Roman"/>
                <w:b/>
                <w:bCs/>
                <w:i/>
                <w:sz w:val="24"/>
                <w:szCs w:val="24"/>
                <w:lang w:bidi="en-US"/>
              </w:rPr>
            </w:pPr>
            <w:r>
              <w:rPr>
                <w:rFonts w:cs="Times New Roman"/>
                <w:b/>
                <w:bCs/>
                <w:i/>
                <w:szCs w:val="24"/>
                <w:lang w:bidi="en-US"/>
              </w:rPr>
              <w:t xml:space="preserve">Use case Name </w:t>
            </w:r>
            <w:r>
              <w:rPr>
                <w:rFonts w:cs="Times New Roman"/>
                <w:b/>
                <w:bCs/>
                <w:szCs w:val="24"/>
              </w:rPr>
              <w:t>(SPW_404)</w:t>
            </w:r>
          </w:p>
        </w:tc>
        <w:tc>
          <w:tcPr>
            <w:tcW w:w="5850" w:type="dxa"/>
            <w:tcBorders>
              <w:top w:val="double" w:sz="4" w:space="0" w:color="4472C4"/>
              <w:left w:val="double" w:sz="4" w:space="0" w:color="4472C4"/>
              <w:bottom w:val="double" w:sz="4" w:space="0" w:color="4472C4"/>
              <w:right w:val="double" w:sz="4" w:space="0" w:color="4472C4"/>
            </w:tcBorders>
            <w:hideMark/>
          </w:tcPr>
          <w:p w:rsidR="00AD19D6" w:rsidRDefault="00AD19D6">
            <w:pPr>
              <w:spacing w:after="0" w:line="360" w:lineRule="auto"/>
              <w:contextualSpacing/>
              <w:rPr>
                <w:rFonts w:ascii="Calibri" w:hAnsi="Calibri" w:cs="Times New Roman"/>
                <w:b/>
                <w:bCs/>
                <w:sz w:val="24"/>
                <w:szCs w:val="24"/>
                <w:lang w:bidi="en-US"/>
              </w:rPr>
            </w:pPr>
            <w:r>
              <w:rPr>
                <w:rFonts w:cs="Times New Roman"/>
                <w:b/>
                <w:bCs/>
                <w:szCs w:val="24"/>
                <w:lang w:bidi="en-US"/>
              </w:rPr>
              <w:t>Assign student to any project</w:t>
            </w:r>
          </w:p>
        </w:tc>
      </w:tr>
      <w:tr w:rsidR="00AD19D6" w:rsidTr="00AD19D6">
        <w:tc>
          <w:tcPr>
            <w:tcW w:w="3708" w:type="dxa"/>
            <w:tcBorders>
              <w:top w:val="double" w:sz="4" w:space="0" w:color="4472C4"/>
              <w:left w:val="double" w:sz="4" w:space="0" w:color="4472C4"/>
              <w:bottom w:val="double" w:sz="4" w:space="0" w:color="4472C4"/>
              <w:right w:val="double" w:sz="4" w:space="0" w:color="4472C4"/>
            </w:tcBorders>
            <w:shd w:val="clear" w:color="auto" w:fill="BDD6EE"/>
            <w:hideMark/>
          </w:tcPr>
          <w:p w:rsidR="00AD19D6" w:rsidRDefault="00AD19D6">
            <w:pPr>
              <w:spacing w:after="0" w:line="360" w:lineRule="auto"/>
              <w:contextualSpacing/>
              <w:rPr>
                <w:rFonts w:ascii="Calibri" w:hAnsi="Calibri" w:cs="Times New Roman"/>
                <w:b/>
                <w:bCs/>
                <w:i/>
                <w:sz w:val="24"/>
                <w:szCs w:val="24"/>
              </w:rPr>
            </w:pPr>
            <w:r>
              <w:rPr>
                <w:rFonts w:cs="Times New Roman"/>
                <w:b/>
                <w:bCs/>
                <w:i/>
                <w:szCs w:val="24"/>
              </w:rPr>
              <w:t>Participating Actor</w:t>
            </w:r>
          </w:p>
        </w:tc>
        <w:tc>
          <w:tcPr>
            <w:tcW w:w="5850" w:type="dxa"/>
            <w:tcBorders>
              <w:top w:val="double" w:sz="4" w:space="0" w:color="4472C4"/>
              <w:left w:val="double" w:sz="4" w:space="0" w:color="4472C4"/>
              <w:bottom w:val="double" w:sz="4" w:space="0" w:color="4472C4"/>
              <w:right w:val="double" w:sz="4" w:space="0" w:color="4472C4"/>
            </w:tcBorders>
            <w:shd w:val="clear" w:color="auto" w:fill="BDD6EE"/>
            <w:hideMark/>
          </w:tcPr>
          <w:p w:rsidR="00AD19D6" w:rsidRDefault="00AD19D6">
            <w:pPr>
              <w:spacing w:after="0" w:line="360" w:lineRule="auto"/>
              <w:contextualSpacing/>
              <w:rPr>
                <w:rFonts w:ascii="Calibri" w:hAnsi="Calibri" w:cs="Times New Roman"/>
                <w:sz w:val="24"/>
                <w:szCs w:val="24"/>
              </w:rPr>
            </w:pPr>
            <w:r>
              <w:rPr>
                <w:rFonts w:cs="Times New Roman"/>
                <w:szCs w:val="24"/>
              </w:rPr>
              <w:t>Head Professor user</w:t>
            </w:r>
          </w:p>
        </w:tc>
      </w:tr>
      <w:tr w:rsidR="00AD19D6" w:rsidTr="00AD19D6">
        <w:tc>
          <w:tcPr>
            <w:tcW w:w="3708" w:type="dxa"/>
            <w:tcBorders>
              <w:top w:val="double" w:sz="4" w:space="0" w:color="4472C4"/>
              <w:left w:val="double" w:sz="4" w:space="0" w:color="4472C4"/>
              <w:bottom w:val="double" w:sz="4" w:space="0" w:color="4472C4"/>
              <w:right w:val="double" w:sz="4" w:space="0" w:color="4472C4"/>
            </w:tcBorders>
            <w:hideMark/>
          </w:tcPr>
          <w:p w:rsidR="00AD19D6" w:rsidRDefault="00AD19D6">
            <w:pPr>
              <w:spacing w:after="0" w:line="360" w:lineRule="auto"/>
              <w:contextualSpacing/>
              <w:rPr>
                <w:rFonts w:ascii="Calibri" w:hAnsi="Calibri" w:cs="Times New Roman"/>
                <w:b/>
                <w:bCs/>
                <w:i/>
                <w:sz w:val="24"/>
                <w:szCs w:val="24"/>
              </w:rPr>
            </w:pPr>
            <w:r>
              <w:rPr>
                <w:rFonts w:cs="Times New Roman"/>
                <w:b/>
                <w:bCs/>
                <w:i/>
                <w:szCs w:val="24"/>
              </w:rPr>
              <w:t>Flow of Events</w:t>
            </w:r>
          </w:p>
        </w:tc>
        <w:tc>
          <w:tcPr>
            <w:tcW w:w="5850" w:type="dxa"/>
            <w:tcBorders>
              <w:top w:val="double" w:sz="4" w:space="0" w:color="4472C4"/>
              <w:left w:val="double" w:sz="4" w:space="0" w:color="4472C4"/>
              <w:bottom w:val="double" w:sz="4" w:space="0" w:color="4472C4"/>
              <w:right w:val="double" w:sz="4" w:space="0" w:color="4472C4"/>
            </w:tcBorders>
            <w:hideMark/>
          </w:tcPr>
          <w:p w:rsidR="00AD19D6" w:rsidRDefault="00AD19D6" w:rsidP="00C91381">
            <w:pPr>
              <w:numPr>
                <w:ilvl w:val="0"/>
                <w:numId w:val="42"/>
              </w:numPr>
              <w:spacing w:after="0" w:line="360" w:lineRule="auto"/>
              <w:contextualSpacing/>
              <w:rPr>
                <w:rFonts w:ascii="Calibri" w:hAnsi="Calibri" w:cs="Times New Roman"/>
                <w:sz w:val="24"/>
                <w:szCs w:val="24"/>
                <w:lang w:bidi="en-US"/>
              </w:rPr>
            </w:pPr>
            <w:r>
              <w:rPr>
                <w:rFonts w:cs="Times New Roman"/>
                <w:szCs w:val="24"/>
                <w:lang w:bidi="en-US"/>
              </w:rPr>
              <w:t>Head Professor opens the “Add Students to the Project” dropdown menu button in one of the projects</w:t>
            </w:r>
          </w:p>
          <w:p w:rsidR="00AD19D6" w:rsidRDefault="00AD19D6" w:rsidP="00C91381">
            <w:pPr>
              <w:numPr>
                <w:ilvl w:val="0"/>
                <w:numId w:val="42"/>
              </w:numPr>
              <w:spacing w:after="0" w:line="360" w:lineRule="auto"/>
              <w:contextualSpacing/>
              <w:rPr>
                <w:rFonts w:cs="Times New Roman"/>
                <w:szCs w:val="24"/>
                <w:lang w:bidi="en-US"/>
              </w:rPr>
            </w:pPr>
            <w:r>
              <w:rPr>
                <w:rFonts w:cs="Times New Roman"/>
                <w:szCs w:val="24"/>
                <w:lang w:bidi="en-US"/>
              </w:rPr>
              <w:t>Head Professor chooses from a list of students without an assigned project</w:t>
            </w:r>
          </w:p>
          <w:p w:rsidR="00AD19D6" w:rsidRDefault="00AD19D6" w:rsidP="00C91381">
            <w:pPr>
              <w:numPr>
                <w:ilvl w:val="0"/>
                <w:numId w:val="42"/>
              </w:numPr>
              <w:spacing w:after="0" w:line="360" w:lineRule="auto"/>
              <w:contextualSpacing/>
              <w:rPr>
                <w:rFonts w:cs="Times New Roman"/>
                <w:szCs w:val="24"/>
                <w:lang w:bidi="en-US"/>
              </w:rPr>
            </w:pPr>
            <w:r>
              <w:rPr>
                <w:rFonts w:cs="Times New Roman"/>
                <w:szCs w:val="24"/>
                <w:lang w:bidi="en-US"/>
              </w:rPr>
              <w:t>Head Professor clicks on the “Save Changes” button</w:t>
            </w:r>
          </w:p>
          <w:p w:rsidR="00AD19D6" w:rsidRDefault="00AD19D6" w:rsidP="00C91381">
            <w:pPr>
              <w:pStyle w:val="ListParagraph"/>
              <w:numPr>
                <w:ilvl w:val="0"/>
                <w:numId w:val="42"/>
              </w:numPr>
              <w:spacing w:after="0" w:line="360" w:lineRule="auto"/>
              <w:jc w:val="left"/>
              <w:rPr>
                <w:rFonts w:cs="Times New Roman"/>
                <w:szCs w:val="24"/>
              </w:rPr>
            </w:pPr>
            <w:r>
              <w:rPr>
                <w:rFonts w:cs="Times New Roman"/>
                <w:szCs w:val="24"/>
              </w:rPr>
              <w:t>Server send a request to the database to insert a new team member to the project</w:t>
            </w:r>
          </w:p>
          <w:p w:rsidR="00AD19D6" w:rsidRDefault="00AD19D6" w:rsidP="00C91381">
            <w:pPr>
              <w:pStyle w:val="ListParagraph"/>
              <w:numPr>
                <w:ilvl w:val="0"/>
                <w:numId w:val="42"/>
              </w:numPr>
              <w:spacing w:after="0" w:line="360" w:lineRule="auto"/>
              <w:jc w:val="left"/>
              <w:rPr>
                <w:rFonts w:cs="Times New Roman"/>
                <w:b/>
                <w:szCs w:val="24"/>
              </w:rPr>
            </w:pPr>
            <w:r>
              <w:rPr>
                <w:rFonts w:cs="Times New Roman"/>
                <w:szCs w:val="24"/>
              </w:rPr>
              <w:t>Database acknowledges this new data</w:t>
            </w:r>
          </w:p>
          <w:p w:rsidR="00AD19D6" w:rsidRDefault="00AD19D6" w:rsidP="00C91381">
            <w:pPr>
              <w:pStyle w:val="ListParagraph"/>
              <w:numPr>
                <w:ilvl w:val="0"/>
                <w:numId w:val="42"/>
              </w:numPr>
              <w:spacing w:after="0" w:line="360" w:lineRule="auto"/>
              <w:jc w:val="left"/>
              <w:rPr>
                <w:rFonts w:cs="Times New Roman"/>
                <w:szCs w:val="24"/>
              </w:rPr>
            </w:pPr>
            <w:r>
              <w:rPr>
                <w:rFonts w:cs="Times New Roman"/>
                <w:szCs w:val="24"/>
              </w:rPr>
              <w:t>The System sends a notification to the user added</w:t>
            </w:r>
          </w:p>
          <w:p w:rsidR="00AD19D6" w:rsidRDefault="00AD19D6" w:rsidP="00C91381">
            <w:pPr>
              <w:pStyle w:val="ListParagraph"/>
              <w:numPr>
                <w:ilvl w:val="0"/>
                <w:numId w:val="42"/>
              </w:numPr>
              <w:spacing w:after="0" w:line="360" w:lineRule="auto"/>
              <w:jc w:val="left"/>
              <w:rPr>
                <w:rFonts w:eastAsiaTheme="minorHAnsi" w:cs="Times New Roman"/>
                <w:b/>
                <w:szCs w:val="24"/>
              </w:rPr>
            </w:pPr>
            <w:r>
              <w:rPr>
                <w:rFonts w:cs="Times New Roman"/>
                <w:szCs w:val="24"/>
                <w:lang w:bidi="en-US"/>
              </w:rPr>
              <w:t>Server displays updated notification message</w:t>
            </w:r>
          </w:p>
        </w:tc>
      </w:tr>
      <w:tr w:rsidR="00AD19D6" w:rsidTr="00AD19D6">
        <w:tc>
          <w:tcPr>
            <w:tcW w:w="3708" w:type="dxa"/>
            <w:tcBorders>
              <w:top w:val="double" w:sz="4" w:space="0" w:color="4472C4"/>
              <w:left w:val="double" w:sz="4" w:space="0" w:color="4472C4"/>
              <w:bottom w:val="double" w:sz="4" w:space="0" w:color="4472C4"/>
              <w:right w:val="double" w:sz="4" w:space="0" w:color="4472C4"/>
            </w:tcBorders>
            <w:shd w:val="clear" w:color="auto" w:fill="C6D9F1" w:themeFill="text2" w:themeFillTint="33"/>
            <w:hideMark/>
          </w:tcPr>
          <w:p w:rsidR="00AD19D6" w:rsidRDefault="00AD19D6">
            <w:pPr>
              <w:spacing w:after="0" w:line="360" w:lineRule="auto"/>
              <w:contextualSpacing/>
              <w:rPr>
                <w:rFonts w:ascii="Calibri" w:hAnsi="Calibri" w:cs="Times New Roman"/>
                <w:b/>
                <w:bCs/>
                <w:i/>
                <w:sz w:val="24"/>
                <w:szCs w:val="24"/>
              </w:rPr>
            </w:pPr>
            <w:r>
              <w:rPr>
                <w:rFonts w:cs="Times New Roman"/>
                <w:b/>
                <w:bCs/>
                <w:i/>
                <w:szCs w:val="24"/>
              </w:rPr>
              <w:t>Entry Conditions</w:t>
            </w:r>
          </w:p>
        </w:tc>
        <w:tc>
          <w:tcPr>
            <w:tcW w:w="5850" w:type="dxa"/>
            <w:tcBorders>
              <w:top w:val="double" w:sz="4" w:space="0" w:color="4472C4"/>
              <w:left w:val="double" w:sz="4" w:space="0" w:color="4472C4"/>
              <w:bottom w:val="double" w:sz="4" w:space="0" w:color="4472C4"/>
              <w:right w:val="double" w:sz="4" w:space="0" w:color="4472C4"/>
            </w:tcBorders>
            <w:shd w:val="clear" w:color="auto" w:fill="C6D9F1" w:themeFill="text2" w:themeFillTint="33"/>
            <w:hideMark/>
          </w:tcPr>
          <w:p w:rsidR="00AD19D6" w:rsidRDefault="00AD19D6" w:rsidP="00C91381">
            <w:pPr>
              <w:pStyle w:val="ListParagraph"/>
              <w:numPr>
                <w:ilvl w:val="0"/>
                <w:numId w:val="37"/>
              </w:numPr>
              <w:spacing w:after="0" w:line="360" w:lineRule="auto"/>
              <w:jc w:val="left"/>
              <w:rPr>
                <w:rFonts w:ascii="Calibri" w:eastAsia="Calibri" w:hAnsi="Calibri" w:cs="Times New Roman"/>
                <w:sz w:val="24"/>
                <w:szCs w:val="24"/>
              </w:rPr>
            </w:pPr>
            <w:r>
              <w:rPr>
                <w:rFonts w:cs="Times New Roman"/>
                <w:szCs w:val="24"/>
              </w:rPr>
              <w:t>Head Professor is logged into the system</w:t>
            </w:r>
          </w:p>
          <w:p w:rsidR="00AD19D6" w:rsidRDefault="00AD19D6" w:rsidP="00C91381">
            <w:pPr>
              <w:pStyle w:val="ListParagraph"/>
              <w:numPr>
                <w:ilvl w:val="0"/>
                <w:numId w:val="37"/>
              </w:numPr>
              <w:spacing w:after="0" w:line="360" w:lineRule="auto"/>
              <w:jc w:val="left"/>
              <w:rPr>
                <w:rFonts w:cs="Times New Roman"/>
                <w:szCs w:val="24"/>
              </w:rPr>
            </w:pPr>
            <w:r>
              <w:rPr>
                <w:rFonts w:cs="Times New Roman"/>
                <w:szCs w:val="24"/>
              </w:rPr>
              <w:t>A project page is displayed</w:t>
            </w:r>
          </w:p>
          <w:p w:rsidR="00AD19D6" w:rsidRDefault="00AD19D6" w:rsidP="00C91381">
            <w:pPr>
              <w:pStyle w:val="ListParagraph"/>
              <w:numPr>
                <w:ilvl w:val="0"/>
                <w:numId w:val="37"/>
              </w:numPr>
              <w:spacing w:after="0" w:line="360" w:lineRule="auto"/>
              <w:jc w:val="left"/>
              <w:rPr>
                <w:rFonts w:eastAsiaTheme="minorHAnsi" w:cs="Times New Roman"/>
                <w:szCs w:val="24"/>
              </w:rPr>
            </w:pPr>
            <w:r>
              <w:rPr>
                <w:rFonts w:cs="Times New Roman"/>
                <w:szCs w:val="24"/>
              </w:rPr>
              <w:t xml:space="preserve">The System previously filled the drop down menu with </w:t>
            </w:r>
            <w:r>
              <w:rPr>
                <w:rFonts w:cs="Times New Roman"/>
                <w:szCs w:val="24"/>
              </w:rPr>
              <w:lastRenderedPageBreak/>
              <w:t>a list of students without a project</w:t>
            </w:r>
          </w:p>
        </w:tc>
      </w:tr>
      <w:tr w:rsidR="00AD19D6" w:rsidTr="00AD19D6">
        <w:trPr>
          <w:trHeight w:val="306"/>
        </w:trPr>
        <w:tc>
          <w:tcPr>
            <w:tcW w:w="3708" w:type="dxa"/>
            <w:tcBorders>
              <w:top w:val="double" w:sz="4" w:space="0" w:color="4472C4"/>
              <w:left w:val="double" w:sz="4" w:space="0" w:color="4472C4"/>
              <w:bottom w:val="double" w:sz="4" w:space="0" w:color="4472C4"/>
              <w:right w:val="double" w:sz="4" w:space="0" w:color="4472C4"/>
            </w:tcBorders>
            <w:shd w:val="clear" w:color="auto" w:fill="FFFFFF" w:themeFill="background1"/>
            <w:hideMark/>
          </w:tcPr>
          <w:p w:rsidR="00AD19D6" w:rsidRDefault="00AD19D6">
            <w:pPr>
              <w:spacing w:after="0" w:line="360" w:lineRule="auto"/>
              <w:contextualSpacing/>
              <w:rPr>
                <w:rFonts w:ascii="Calibri" w:hAnsi="Calibri" w:cs="Times New Roman"/>
                <w:b/>
                <w:bCs/>
                <w:i/>
                <w:sz w:val="24"/>
                <w:szCs w:val="24"/>
              </w:rPr>
            </w:pPr>
            <w:r>
              <w:rPr>
                <w:rFonts w:cs="Times New Roman"/>
                <w:b/>
                <w:bCs/>
                <w:i/>
                <w:szCs w:val="24"/>
              </w:rPr>
              <w:lastRenderedPageBreak/>
              <w:t>Exit Conditions</w:t>
            </w:r>
          </w:p>
        </w:tc>
        <w:tc>
          <w:tcPr>
            <w:tcW w:w="5850" w:type="dxa"/>
            <w:tcBorders>
              <w:top w:val="double" w:sz="4" w:space="0" w:color="4472C4"/>
              <w:left w:val="double" w:sz="4" w:space="0" w:color="4472C4"/>
              <w:bottom w:val="double" w:sz="4" w:space="0" w:color="4472C4"/>
              <w:right w:val="double" w:sz="4" w:space="0" w:color="4472C4"/>
            </w:tcBorders>
            <w:shd w:val="clear" w:color="auto" w:fill="FFFFFF" w:themeFill="background1"/>
            <w:hideMark/>
          </w:tcPr>
          <w:p w:rsidR="00AD19D6" w:rsidRDefault="00AD19D6" w:rsidP="00C91381">
            <w:pPr>
              <w:pStyle w:val="ListParagraph"/>
              <w:numPr>
                <w:ilvl w:val="0"/>
                <w:numId w:val="38"/>
              </w:numPr>
              <w:spacing w:after="0" w:line="360" w:lineRule="auto"/>
              <w:jc w:val="left"/>
              <w:rPr>
                <w:rFonts w:ascii="Calibri" w:eastAsia="Calibri" w:hAnsi="Calibri" w:cs="Times New Roman"/>
                <w:sz w:val="24"/>
                <w:szCs w:val="24"/>
              </w:rPr>
            </w:pPr>
            <w:r>
              <w:rPr>
                <w:rFonts w:cs="Times New Roman"/>
                <w:szCs w:val="24"/>
              </w:rPr>
              <w:t xml:space="preserve">User is added to the project </w:t>
            </w:r>
          </w:p>
          <w:p w:rsidR="00AD19D6" w:rsidRDefault="00AD19D6" w:rsidP="00C91381">
            <w:pPr>
              <w:pStyle w:val="ListParagraph"/>
              <w:numPr>
                <w:ilvl w:val="0"/>
                <w:numId w:val="38"/>
              </w:numPr>
              <w:spacing w:after="0" w:line="360" w:lineRule="auto"/>
              <w:jc w:val="left"/>
              <w:rPr>
                <w:rFonts w:eastAsiaTheme="minorHAnsi" w:cs="Times New Roman"/>
                <w:szCs w:val="24"/>
              </w:rPr>
            </w:pPr>
            <w:r>
              <w:rPr>
                <w:rFonts w:cs="Times New Roman"/>
                <w:szCs w:val="24"/>
              </w:rPr>
              <w:t>Project’s team members is increased by 1</w:t>
            </w:r>
          </w:p>
        </w:tc>
      </w:tr>
      <w:tr w:rsidR="00AD19D6" w:rsidTr="00AD19D6">
        <w:tc>
          <w:tcPr>
            <w:tcW w:w="3708" w:type="dxa"/>
            <w:tcBorders>
              <w:top w:val="double" w:sz="4" w:space="0" w:color="4472C4"/>
              <w:left w:val="double" w:sz="4" w:space="0" w:color="4472C4"/>
              <w:bottom w:val="double" w:sz="4" w:space="0" w:color="4472C4"/>
              <w:right w:val="double" w:sz="4" w:space="0" w:color="4472C4"/>
            </w:tcBorders>
            <w:shd w:val="clear" w:color="auto" w:fill="C6D9F1" w:themeFill="text2" w:themeFillTint="33"/>
            <w:hideMark/>
          </w:tcPr>
          <w:p w:rsidR="00AD19D6" w:rsidRDefault="00AD19D6">
            <w:pPr>
              <w:spacing w:after="0" w:line="360" w:lineRule="auto"/>
              <w:contextualSpacing/>
              <w:rPr>
                <w:rFonts w:ascii="Calibri" w:hAnsi="Calibri" w:cs="Times New Roman"/>
                <w:b/>
                <w:bCs/>
                <w:i/>
                <w:sz w:val="24"/>
                <w:szCs w:val="24"/>
              </w:rPr>
            </w:pPr>
            <w:r>
              <w:rPr>
                <w:rFonts w:cs="Times New Roman"/>
                <w:b/>
                <w:bCs/>
                <w:i/>
                <w:szCs w:val="24"/>
              </w:rPr>
              <w:t xml:space="preserve">Exceptions </w:t>
            </w:r>
          </w:p>
        </w:tc>
        <w:tc>
          <w:tcPr>
            <w:tcW w:w="5850" w:type="dxa"/>
            <w:tcBorders>
              <w:top w:val="double" w:sz="4" w:space="0" w:color="4472C4"/>
              <w:left w:val="double" w:sz="4" w:space="0" w:color="4472C4"/>
              <w:bottom w:val="double" w:sz="4" w:space="0" w:color="4472C4"/>
              <w:right w:val="double" w:sz="4" w:space="0" w:color="4472C4"/>
            </w:tcBorders>
            <w:shd w:val="clear" w:color="auto" w:fill="C6D9F1" w:themeFill="text2" w:themeFillTint="33"/>
            <w:hideMark/>
          </w:tcPr>
          <w:p w:rsidR="00AD19D6" w:rsidRDefault="00AD19D6" w:rsidP="00C91381">
            <w:pPr>
              <w:pStyle w:val="ListParagraph"/>
              <w:numPr>
                <w:ilvl w:val="0"/>
                <w:numId w:val="38"/>
              </w:numPr>
              <w:spacing w:after="0" w:line="360" w:lineRule="auto"/>
              <w:jc w:val="left"/>
              <w:rPr>
                <w:rFonts w:eastAsiaTheme="minorHAnsi" w:cs="Times New Roman"/>
                <w:szCs w:val="24"/>
              </w:rPr>
            </w:pPr>
            <w:r>
              <w:rPr>
                <w:rFonts w:cs="Times New Roman"/>
                <w:szCs w:val="24"/>
              </w:rPr>
              <w:t>The Database was not able to store the settings</w:t>
            </w:r>
          </w:p>
        </w:tc>
      </w:tr>
    </w:tbl>
    <w:p w:rsidR="00AD19D6" w:rsidRDefault="00AD19D6" w:rsidP="00AD19D6">
      <w:pPr>
        <w:spacing w:after="0" w:line="360" w:lineRule="auto"/>
        <w:ind w:left="792"/>
        <w:contextualSpacing/>
        <w:rPr>
          <w:rFonts w:ascii="Calibri" w:hAnsi="Calibri" w:cs="Times New Roman"/>
          <w:szCs w:val="24"/>
        </w:rPr>
      </w:pPr>
    </w:p>
    <w:p w:rsidR="00AD19D6" w:rsidRDefault="00AD19D6" w:rsidP="00AD19D6">
      <w:pPr>
        <w:spacing w:after="0" w:line="360" w:lineRule="auto"/>
        <w:ind w:left="792"/>
        <w:contextualSpacing/>
        <w:rPr>
          <w:rFonts w:cs="Times New Roman"/>
          <w:szCs w:val="24"/>
        </w:rPr>
      </w:pPr>
    </w:p>
    <w:tbl>
      <w:tblPr>
        <w:tblW w:w="9558" w:type="dxa"/>
        <w:tblBorders>
          <w:top w:val="double" w:sz="4" w:space="0" w:color="4472C4"/>
          <w:left w:val="double" w:sz="4" w:space="0" w:color="4472C4"/>
          <w:bottom w:val="double" w:sz="4" w:space="0" w:color="4472C4"/>
          <w:right w:val="double" w:sz="4" w:space="0" w:color="4472C4"/>
          <w:insideH w:val="double" w:sz="4" w:space="0" w:color="4472C4"/>
          <w:insideV w:val="double" w:sz="4" w:space="0" w:color="4472C4"/>
        </w:tblBorders>
        <w:tblLook w:val="04A0" w:firstRow="1" w:lastRow="0" w:firstColumn="1" w:lastColumn="0" w:noHBand="0" w:noVBand="1"/>
      </w:tblPr>
      <w:tblGrid>
        <w:gridCol w:w="3708"/>
        <w:gridCol w:w="5850"/>
      </w:tblGrid>
      <w:tr w:rsidR="00AD19D6" w:rsidTr="00AD19D6">
        <w:tc>
          <w:tcPr>
            <w:tcW w:w="3708" w:type="dxa"/>
            <w:tcBorders>
              <w:top w:val="double" w:sz="4" w:space="0" w:color="4472C4"/>
              <w:left w:val="double" w:sz="4" w:space="0" w:color="4472C4"/>
              <w:bottom w:val="double" w:sz="4" w:space="0" w:color="4472C4"/>
              <w:right w:val="double" w:sz="4" w:space="0" w:color="4472C4"/>
            </w:tcBorders>
            <w:hideMark/>
          </w:tcPr>
          <w:p w:rsidR="00AD19D6" w:rsidRDefault="00AD19D6">
            <w:pPr>
              <w:spacing w:after="0" w:line="360" w:lineRule="auto"/>
              <w:contextualSpacing/>
              <w:rPr>
                <w:rFonts w:ascii="Calibri" w:hAnsi="Calibri" w:cs="Times New Roman"/>
                <w:b/>
                <w:bCs/>
                <w:i/>
                <w:sz w:val="24"/>
                <w:szCs w:val="24"/>
                <w:lang w:bidi="en-US"/>
              </w:rPr>
            </w:pPr>
            <w:r>
              <w:rPr>
                <w:rFonts w:cs="Times New Roman"/>
                <w:b/>
                <w:bCs/>
                <w:i/>
                <w:szCs w:val="24"/>
                <w:lang w:bidi="en-US"/>
              </w:rPr>
              <w:t xml:space="preserve">Use case Name </w:t>
            </w:r>
            <w:r>
              <w:rPr>
                <w:rFonts w:cs="Times New Roman"/>
                <w:b/>
                <w:bCs/>
                <w:szCs w:val="24"/>
              </w:rPr>
              <w:t>(SPW_405)</w:t>
            </w:r>
          </w:p>
        </w:tc>
        <w:tc>
          <w:tcPr>
            <w:tcW w:w="5850" w:type="dxa"/>
            <w:tcBorders>
              <w:top w:val="double" w:sz="4" w:space="0" w:color="4472C4"/>
              <w:left w:val="double" w:sz="4" w:space="0" w:color="4472C4"/>
              <w:bottom w:val="double" w:sz="4" w:space="0" w:color="4472C4"/>
              <w:right w:val="double" w:sz="4" w:space="0" w:color="4472C4"/>
            </w:tcBorders>
            <w:hideMark/>
          </w:tcPr>
          <w:p w:rsidR="00AD19D6" w:rsidRDefault="00AD19D6">
            <w:pPr>
              <w:spacing w:after="0" w:line="360" w:lineRule="auto"/>
              <w:contextualSpacing/>
              <w:rPr>
                <w:rFonts w:ascii="Calibri" w:hAnsi="Calibri" w:cs="Times New Roman"/>
                <w:b/>
                <w:bCs/>
                <w:sz w:val="24"/>
                <w:szCs w:val="24"/>
                <w:lang w:bidi="en-US"/>
              </w:rPr>
            </w:pPr>
            <w:r>
              <w:rPr>
                <w:rFonts w:cs="Times New Roman"/>
                <w:b/>
                <w:bCs/>
                <w:szCs w:val="24"/>
                <w:lang w:bidi="en-US"/>
              </w:rPr>
              <w:t>Assign student to a project</w:t>
            </w:r>
          </w:p>
        </w:tc>
      </w:tr>
      <w:tr w:rsidR="00AD19D6" w:rsidTr="00AD19D6">
        <w:tc>
          <w:tcPr>
            <w:tcW w:w="3708" w:type="dxa"/>
            <w:tcBorders>
              <w:top w:val="double" w:sz="4" w:space="0" w:color="4472C4"/>
              <w:left w:val="double" w:sz="4" w:space="0" w:color="4472C4"/>
              <w:bottom w:val="double" w:sz="4" w:space="0" w:color="4472C4"/>
              <w:right w:val="double" w:sz="4" w:space="0" w:color="4472C4"/>
            </w:tcBorders>
            <w:shd w:val="clear" w:color="auto" w:fill="BDD6EE"/>
            <w:hideMark/>
          </w:tcPr>
          <w:p w:rsidR="00AD19D6" w:rsidRDefault="00AD19D6">
            <w:pPr>
              <w:spacing w:after="0" w:line="360" w:lineRule="auto"/>
              <w:contextualSpacing/>
              <w:rPr>
                <w:rFonts w:ascii="Calibri" w:hAnsi="Calibri" w:cs="Times New Roman"/>
                <w:b/>
                <w:bCs/>
                <w:i/>
                <w:sz w:val="24"/>
                <w:szCs w:val="24"/>
              </w:rPr>
            </w:pPr>
            <w:r>
              <w:rPr>
                <w:rFonts w:cs="Times New Roman"/>
                <w:b/>
                <w:bCs/>
                <w:i/>
                <w:szCs w:val="24"/>
              </w:rPr>
              <w:t>Participating Actor</w:t>
            </w:r>
          </w:p>
        </w:tc>
        <w:tc>
          <w:tcPr>
            <w:tcW w:w="5850" w:type="dxa"/>
            <w:tcBorders>
              <w:top w:val="double" w:sz="4" w:space="0" w:color="4472C4"/>
              <w:left w:val="double" w:sz="4" w:space="0" w:color="4472C4"/>
              <w:bottom w:val="double" w:sz="4" w:space="0" w:color="4472C4"/>
              <w:right w:val="double" w:sz="4" w:space="0" w:color="4472C4"/>
            </w:tcBorders>
            <w:shd w:val="clear" w:color="auto" w:fill="BDD6EE"/>
            <w:hideMark/>
          </w:tcPr>
          <w:p w:rsidR="00AD19D6" w:rsidRDefault="00AD19D6">
            <w:pPr>
              <w:spacing w:after="0" w:line="360" w:lineRule="auto"/>
              <w:contextualSpacing/>
              <w:rPr>
                <w:rFonts w:ascii="Calibri" w:hAnsi="Calibri" w:cs="Times New Roman"/>
                <w:sz w:val="24"/>
                <w:szCs w:val="24"/>
              </w:rPr>
            </w:pPr>
            <w:r>
              <w:rPr>
                <w:rFonts w:cs="Times New Roman"/>
                <w:szCs w:val="24"/>
              </w:rPr>
              <w:t>Professor user</w:t>
            </w:r>
          </w:p>
        </w:tc>
      </w:tr>
      <w:tr w:rsidR="00AD19D6" w:rsidTr="00AD19D6">
        <w:tc>
          <w:tcPr>
            <w:tcW w:w="3708" w:type="dxa"/>
            <w:tcBorders>
              <w:top w:val="double" w:sz="4" w:space="0" w:color="4472C4"/>
              <w:left w:val="double" w:sz="4" w:space="0" w:color="4472C4"/>
              <w:bottom w:val="double" w:sz="4" w:space="0" w:color="4472C4"/>
              <w:right w:val="double" w:sz="4" w:space="0" w:color="4472C4"/>
            </w:tcBorders>
            <w:hideMark/>
          </w:tcPr>
          <w:p w:rsidR="00AD19D6" w:rsidRDefault="00AD19D6">
            <w:pPr>
              <w:spacing w:after="0" w:line="360" w:lineRule="auto"/>
              <w:contextualSpacing/>
              <w:rPr>
                <w:rFonts w:ascii="Calibri" w:hAnsi="Calibri" w:cs="Times New Roman"/>
                <w:b/>
                <w:bCs/>
                <w:i/>
                <w:sz w:val="24"/>
                <w:szCs w:val="24"/>
              </w:rPr>
            </w:pPr>
            <w:r>
              <w:rPr>
                <w:rFonts w:cs="Times New Roman"/>
                <w:b/>
                <w:bCs/>
                <w:i/>
                <w:szCs w:val="24"/>
              </w:rPr>
              <w:t>Flow of Events</w:t>
            </w:r>
          </w:p>
        </w:tc>
        <w:tc>
          <w:tcPr>
            <w:tcW w:w="5850" w:type="dxa"/>
            <w:tcBorders>
              <w:top w:val="double" w:sz="4" w:space="0" w:color="4472C4"/>
              <w:left w:val="double" w:sz="4" w:space="0" w:color="4472C4"/>
              <w:bottom w:val="double" w:sz="4" w:space="0" w:color="4472C4"/>
              <w:right w:val="double" w:sz="4" w:space="0" w:color="4472C4"/>
            </w:tcBorders>
            <w:hideMark/>
          </w:tcPr>
          <w:p w:rsidR="00AD19D6" w:rsidRDefault="00AD19D6" w:rsidP="00C91381">
            <w:pPr>
              <w:numPr>
                <w:ilvl w:val="0"/>
                <w:numId w:val="43"/>
              </w:numPr>
              <w:spacing w:after="0" w:line="360" w:lineRule="auto"/>
              <w:contextualSpacing/>
              <w:rPr>
                <w:rFonts w:ascii="Calibri" w:hAnsi="Calibri" w:cs="Times New Roman"/>
                <w:sz w:val="24"/>
                <w:szCs w:val="24"/>
                <w:lang w:bidi="en-US"/>
              </w:rPr>
            </w:pPr>
            <w:r>
              <w:rPr>
                <w:rFonts w:cs="Times New Roman"/>
                <w:szCs w:val="24"/>
                <w:lang w:bidi="en-US"/>
              </w:rPr>
              <w:t>Head Professor opens the “Add Students to the Project” dropdown menu button in one of the projects</w:t>
            </w:r>
          </w:p>
          <w:p w:rsidR="00AD19D6" w:rsidRDefault="00AD19D6" w:rsidP="00C91381">
            <w:pPr>
              <w:numPr>
                <w:ilvl w:val="0"/>
                <w:numId w:val="43"/>
              </w:numPr>
              <w:spacing w:after="0" w:line="360" w:lineRule="auto"/>
              <w:contextualSpacing/>
              <w:rPr>
                <w:rFonts w:cs="Times New Roman"/>
                <w:szCs w:val="24"/>
                <w:lang w:bidi="en-US"/>
              </w:rPr>
            </w:pPr>
            <w:r>
              <w:rPr>
                <w:rFonts w:cs="Times New Roman"/>
                <w:szCs w:val="24"/>
                <w:lang w:bidi="en-US"/>
              </w:rPr>
              <w:t>Head Professor chooses from a list of students without an assigned project</w:t>
            </w:r>
          </w:p>
          <w:p w:rsidR="00AD19D6" w:rsidRDefault="00AD19D6" w:rsidP="00C91381">
            <w:pPr>
              <w:numPr>
                <w:ilvl w:val="0"/>
                <w:numId w:val="43"/>
              </w:numPr>
              <w:spacing w:after="0" w:line="360" w:lineRule="auto"/>
              <w:contextualSpacing/>
              <w:rPr>
                <w:rFonts w:cs="Times New Roman"/>
                <w:szCs w:val="24"/>
                <w:lang w:bidi="en-US"/>
              </w:rPr>
            </w:pPr>
            <w:r>
              <w:rPr>
                <w:rFonts w:cs="Times New Roman"/>
                <w:szCs w:val="24"/>
                <w:lang w:bidi="en-US"/>
              </w:rPr>
              <w:t>Head Professor clicks on the “Save Changes” button</w:t>
            </w:r>
          </w:p>
          <w:p w:rsidR="00AD19D6" w:rsidRDefault="00AD19D6" w:rsidP="00C91381">
            <w:pPr>
              <w:pStyle w:val="ListParagraph"/>
              <w:numPr>
                <w:ilvl w:val="0"/>
                <w:numId w:val="43"/>
              </w:numPr>
              <w:spacing w:after="0" w:line="360" w:lineRule="auto"/>
              <w:jc w:val="left"/>
              <w:rPr>
                <w:rFonts w:cs="Times New Roman"/>
                <w:szCs w:val="24"/>
              </w:rPr>
            </w:pPr>
            <w:r>
              <w:rPr>
                <w:rFonts w:cs="Times New Roman"/>
                <w:szCs w:val="24"/>
              </w:rPr>
              <w:t>Server send a request to the database to insert a new team member to the project</w:t>
            </w:r>
          </w:p>
          <w:p w:rsidR="00AD19D6" w:rsidRDefault="00AD19D6" w:rsidP="00C91381">
            <w:pPr>
              <w:pStyle w:val="ListParagraph"/>
              <w:numPr>
                <w:ilvl w:val="0"/>
                <w:numId w:val="43"/>
              </w:numPr>
              <w:spacing w:after="0" w:line="360" w:lineRule="auto"/>
              <w:jc w:val="left"/>
              <w:rPr>
                <w:rFonts w:cs="Times New Roman"/>
                <w:b/>
                <w:szCs w:val="24"/>
              </w:rPr>
            </w:pPr>
            <w:r>
              <w:rPr>
                <w:rFonts w:cs="Times New Roman"/>
                <w:szCs w:val="24"/>
              </w:rPr>
              <w:t>Database acknowledges this new data</w:t>
            </w:r>
          </w:p>
          <w:p w:rsidR="00AD19D6" w:rsidRDefault="00AD19D6" w:rsidP="00C91381">
            <w:pPr>
              <w:pStyle w:val="ListParagraph"/>
              <w:numPr>
                <w:ilvl w:val="0"/>
                <w:numId w:val="43"/>
              </w:numPr>
              <w:spacing w:after="0" w:line="360" w:lineRule="auto"/>
              <w:jc w:val="left"/>
              <w:rPr>
                <w:rFonts w:cs="Times New Roman"/>
                <w:szCs w:val="24"/>
              </w:rPr>
            </w:pPr>
            <w:r>
              <w:rPr>
                <w:rFonts w:cs="Times New Roman"/>
                <w:szCs w:val="24"/>
              </w:rPr>
              <w:t>The System sends a notification to the user added</w:t>
            </w:r>
          </w:p>
          <w:p w:rsidR="00AD19D6" w:rsidRDefault="00AD19D6" w:rsidP="00C91381">
            <w:pPr>
              <w:pStyle w:val="ListParagraph"/>
              <w:numPr>
                <w:ilvl w:val="0"/>
                <w:numId w:val="43"/>
              </w:numPr>
              <w:spacing w:after="0" w:line="360" w:lineRule="auto"/>
              <w:jc w:val="left"/>
              <w:rPr>
                <w:rFonts w:eastAsiaTheme="minorHAnsi" w:cs="Times New Roman"/>
                <w:b/>
                <w:szCs w:val="24"/>
              </w:rPr>
            </w:pPr>
            <w:r>
              <w:rPr>
                <w:rFonts w:cs="Times New Roman"/>
                <w:szCs w:val="24"/>
                <w:lang w:bidi="en-US"/>
              </w:rPr>
              <w:t>Server displays updated notification message</w:t>
            </w:r>
          </w:p>
        </w:tc>
      </w:tr>
      <w:tr w:rsidR="00AD19D6" w:rsidTr="00AD19D6">
        <w:tc>
          <w:tcPr>
            <w:tcW w:w="3708" w:type="dxa"/>
            <w:tcBorders>
              <w:top w:val="double" w:sz="4" w:space="0" w:color="4472C4"/>
              <w:left w:val="double" w:sz="4" w:space="0" w:color="4472C4"/>
              <w:bottom w:val="double" w:sz="4" w:space="0" w:color="4472C4"/>
              <w:right w:val="double" w:sz="4" w:space="0" w:color="4472C4"/>
            </w:tcBorders>
            <w:shd w:val="clear" w:color="auto" w:fill="C6D9F1" w:themeFill="text2" w:themeFillTint="33"/>
            <w:hideMark/>
          </w:tcPr>
          <w:p w:rsidR="00AD19D6" w:rsidRDefault="00AD19D6">
            <w:pPr>
              <w:spacing w:after="0" w:line="360" w:lineRule="auto"/>
              <w:contextualSpacing/>
              <w:rPr>
                <w:rFonts w:ascii="Calibri" w:hAnsi="Calibri" w:cs="Times New Roman"/>
                <w:b/>
                <w:bCs/>
                <w:i/>
                <w:sz w:val="24"/>
                <w:szCs w:val="24"/>
              </w:rPr>
            </w:pPr>
            <w:r>
              <w:rPr>
                <w:rFonts w:cs="Times New Roman"/>
                <w:b/>
                <w:bCs/>
                <w:i/>
                <w:szCs w:val="24"/>
              </w:rPr>
              <w:t>Entry Conditions</w:t>
            </w:r>
          </w:p>
        </w:tc>
        <w:tc>
          <w:tcPr>
            <w:tcW w:w="5850" w:type="dxa"/>
            <w:tcBorders>
              <w:top w:val="double" w:sz="4" w:space="0" w:color="4472C4"/>
              <w:left w:val="double" w:sz="4" w:space="0" w:color="4472C4"/>
              <w:bottom w:val="double" w:sz="4" w:space="0" w:color="4472C4"/>
              <w:right w:val="double" w:sz="4" w:space="0" w:color="4472C4"/>
            </w:tcBorders>
            <w:shd w:val="clear" w:color="auto" w:fill="C6D9F1" w:themeFill="text2" w:themeFillTint="33"/>
            <w:hideMark/>
          </w:tcPr>
          <w:p w:rsidR="00AD19D6" w:rsidRDefault="00AD19D6" w:rsidP="00C91381">
            <w:pPr>
              <w:pStyle w:val="ListParagraph"/>
              <w:numPr>
                <w:ilvl w:val="0"/>
                <w:numId w:val="37"/>
              </w:numPr>
              <w:spacing w:after="0" w:line="360" w:lineRule="auto"/>
              <w:jc w:val="left"/>
              <w:rPr>
                <w:rFonts w:ascii="Calibri" w:eastAsia="Calibri" w:hAnsi="Calibri" w:cs="Times New Roman"/>
                <w:sz w:val="24"/>
                <w:szCs w:val="24"/>
              </w:rPr>
            </w:pPr>
            <w:r>
              <w:rPr>
                <w:rFonts w:cs="Times New Roman"/>
                <w:szCs w:val="24"/>
              </w:rPr>
              <w:t>Professor is logged into the system</w:t>
            </w:r>
          </w:p>
          <w:p w:rsidR="00AD19D6" w:rsidRDefault="00AD19D6" w:rsidP="00C91381">
            <w:pPr>
              <w:pStyle w:val="ListParagraph"/>
              <w:numPr>
                <w:ilvl w:val="0"/>
                <w:numId w:val="37"/>
              </w:numPr>
              <w:spacing w:after="0" w:line="360" w:lineRule="auto"/>
              <w:jc w:val="left"/>
              <w:rPr>
                <w:rFonts w:cs="Times New Roman"/>
                <w:szCs w:val="24"/>
              </w:rPr>
            </w:pPr>
            <w:r>
              <w:rPr>
                <w:rFonts w:cs="Times New Roman"/>
                <w:szCs w:val="24"/>
              </w:rPr>
              <w:t>A project page is displayed</w:t>
            </w:r>
          </w:p>
          <w:p w:rsidR="00AD19D6" w:rsidRDefault="00AD19D6" w:rsidP="00C91381">
            <w:pPr>
              <w:pStyle w:val="ListParagraph"/>
              <w:numPr>
                <w:ilvl w:val="0"/>
                <w:numId w:val="37"/>
              </w:numPr>
              <w:spacing w:after="0" w:line="360" w:lineRule="auto"/>
              <w:jc w:val="left"/>
              <w:rPr>
                <w:rFonts w:cs="Times New Roman"/>
                <w:szCs w:val="24"/>
              </w:rPr>
            </w:pPr>
            <w:r>
              <w:rPr>
                <w:rFonts w:cs="Times New Roman"/>
                <w:szCs w:val="24"/>
              </w:rPr>
              <w:t>Professor created the project</w:t>
            </w:r>
          </w:p>
          <w:p w:rsidR="00AD19D6" w:rsidRDefault="00AD19D6" w:rsidP="00C91381">
            <w:pPr>
              <w:pStyle w:val="ListParagraph"/>
              <w:numPr>
                <w:ilvl w:val="0"/>
                <w:numId w:val="37"/>
              </w:numPr>
              <w:spacing w:after="0" w:line="360" w:lineRule="auto"/>
              <w:jc w:val="left"/>
              <w:rPr>
                <w:rFonts w:eastAsiaTheme="minorHAnsi" w:cs="Times New Roman"/>
                <w:szCs w:val="24"/>
              </w:rPr>
            </w:pPr>
            <w:r>
              <w:rPr>
                <w:rFonts w:cs="Times New Roman"/>
                <w:szCs w:val="24"/>
              </w:rPr>
              <w:t>The System previously filled the drop down menu with a list of students without a project</w:t>
            </w:r>
          </w:p>
        </w:tc>
      </w:tr>
      <w:tr w:rsidR="00AD19D6" w:rsidTr="00AD19D6">
        <w:trPr>
          <w:trHeight w:val="306"/>
        </w:trPr>
        <w:tc>
          <w:tcPr>
            <w:tcW w:w="3708" w:type="dxa"/>
            <w:tcBorders>
              <w:top w:val="double" w:sz="4" w:space="0" w:color="4472C4"/>
              <w:left w:val="double" w:sz="4" w:space="0" w:color="4472C4"/>
              <w:bottom w:val="double" w:sz="4" w:space="0" w:color="4472C4"/>
              <w:right w:val="double" w:sz="4" w:space="0" w:color="4472C4"/>
            </w:tcBorders>
            <w:shd w:val="clear" w:color="auto" w:fill="FFFFFF" w:themeFill="background1"/>
            <w:hideMark/>
          </w:tcPr>
          <w:p w:rsidR="00AD19D6" w:rsidRDefault="00AD19D6">
            <w:pPr>
              <w:spacing w:after="0" w:line="360" w:lineRule="auto"/>
              <w:contextualSpacing/>
              <w:rPr>
                <w:rFonts w:ascii="Calibri" w:hAnsi="Calibri" w:cs="Times New Roman"/>
                <w:b/>
                <w:bCs/>
                <w:i/>
                <w:sz w:val="24"/>
                <w:szCs w:val="24"/>
              </w:rPr>
            </w:pPr>
            <w:r>
              <w:rPr>
                <w:rFonts w:cs="Times New Roman"/>
                <w:b/>
                <w:bCs/>
                <w:i/>
                <w:szCs w:val="24"/>
              </w:rPr>
              <w:t>Exit Conditions</w:t>
            </w:r>
          </w:p>
        </w:tc>
        <w:tc>
          <w:tcPr>
            <w:tcW w:w="5850" w:type="dxa"/>
            <w:tcBorders>
              <w:top w:val="double" w:sz="4" w:space="0" w:color="4472C4"/>
              <w:left w:val="double" w:sz="4" w:space="0" w:color="4472C4"/>
              <w:bottom w:val="double" w:sz="4" w:space="0" w:color="4472C4"/>
              <w:right w:val="double" w:sz="4" w:space="0" w:color="4472C4"/>
            </w:tcBorders>
            <w:shd w:val="clear" w:color="auto" w:fill="FFFFFF" w:themeFill="background1"/>
            <w:hideMark/>
          </w:tcPr>
          <w:p w:rsidR="00AD19D6" w:rsidRDefault="00AD19D6" w:rsidP="00C91381">
            <w:pPr>
              <w:pStyle w:val="ListParagraph"/>
              <w:numPr>
                <w:ilvl w:val="0"/>
                <w:numId w:val="38"/>
              </w:numPr>
              <w:spacing w:after="0" w:line="360" w:lineRule="auto"/>
              <w:jc w:val="left"/>
              <w:rPr>
                <w:rFonts w:ascii="Calibri" w:eastAsia="Calibri" w:hAnsi="Calibri" w:cs="Times New Roman"/>
                <w:sz w:val="24"/>
                <w:szCs w:val="24"/>
              </w:rPr>
            </w:pPr>
            <w:r>
              <w:rPr>
                <w:rFonts w:cs="Times New Roman"/>
                <w:szCs w:val="24"/>
              </w:rPr>
              <w:t xml:space="preserve">User is added to the project </w:t>
            </w:r>
          </w:p>
          <w:p w:rsidR="00AD19D6" w:rsidRDefault="00AD19D6" w:rsidP="00C91381">
            <w:pPr>
              <w:pStyle w:val="ListParagraph"/>
              <w:numPr>
                <w:ilvl w:val="0"/>
                <w:numId w:val="38"/>
              </w:numPr>
              <w:spacing w:after="0" w:line="360" w:lineRule="auto"/>
              <w:jc w:val="left"/>
              <w:rPr>
                <w:rFonts w:eastAsiaTheme="minorHAnsi" w:cs="Times New Roman"/>
                <w:szCs w:val="24"/>
              </w:rPr>
            </w:pPr>
            <w:r>
              <w:rPr>
                <w:rFonts w:cs="Times New Roman"/>
                <w:szCs w:val="24"/>
              </w:rPr>
              <w:t>Project’s team members is increased by 1</w:t>
            </w:r>
          </w:p>
        </w:tc>
      </w:tr>
      <w:tr w:rsidR="00AD19D6" w:rsidTr="00AD19D6">
        <w:tc>
          <w:tcPr>
            <w:tcW w:w="3708" w:type="dxa"/>
            <w:tcBorders>
              <w:top w:val="double" w:sz="4" w:space="0" w:color="4472C4"/>
              <w:left w:val="double" w:sz="4" w:space="0" w:color="4472C4"/>
              <w:bottom w:val="double" w:sz="4" w:space="0" w:color="4472C4"/>
              <w:right w:val="double" w:sz="4" w:space="0" w:color="4472C4"/>
            </w:tcBorders>
            <w:shd w:val="clear" w:color="auto" w:fill="C6D9F1" w:themeFill="text2" w:themeFillTint="33"/>
            <w:hideMark/>
          </w:tcPr>
          <w:p w:rsidR="00AD19D6" w:rsidRDefault="00AD19D6">
            <w:pPr>
              <w:spacing w:after="0" w:line="360" w:lineRule="auto"/>
              <w:contextualSpacing/>
              <w:rPr>
                <w:rFonts w:ascii="Calibri" w:hAnsi="Calibri" w:cs="Times New Roman"/>
                <w:b/>
                <w:bCs/>
                <w:i/>
                <w:sz w:val="24"/>
                <w:szCs w:val="24"/>
              </w:rPr>
            </w:pPr>
            <w:r>
              <w:rPr>
                <w:rFonts w:cs="Times New Roman"/>
                <w:b/>
                <w:bCs/>
                <w:i/>
                <w:szCs w:val="24"/>
              </w:rPr>
              <w:t xml:space="preserve">Exceptions </w:t>
            </w:r>
          </w:p>
        </w:tc>
        <w:tc>
          <w:tcPr>
            <w:tcW w:w="5850" w:type="dxa"/>
            <w:tcBorders>
              <w:top w:val="double" w:sz="4" w:space="0" w:color="4472C4"/>
              <w:left w:val="double" w:sz="4" w:space="0" w:color="4472C4"/>
              <w:bottom w:val="double" w:sz="4" w:space="0" w:color="4472C4"/>
              <w:right w:val="double" w:sz="4" w:space="0" w:color="4472C4"/>
            </w:tcBorders>
            <w:shd w:val="clear" w:color="auto" w:fill="C6D9F1" w:themeFill="text2" w:themeFillTint="33"/>
            <w:hideMark/>
          </w:tcPr>
          <w:p w:rsidR="00AD19D6" w:rsidRDefault="00AD19D6" w:rsidP="00C91381">
            <w:pPr>
              <w:pStyle w:val="ListParagraph"/>
              <w:numPr>
                <w:ilvl w:val="0"/>
                <w:numId w:val="38"/>
              </w:numPr>
              <w:spacing w:after="0" w:line="360" w:lineRule="auto"/>
              <w:jc w:val="left"/>
              <w:rPr>
                <w:rFonts w:eastAsiaTheme="minorHAnsi" w:cs="Times New Roman"/>
                <w:szCs w:val="24"/>
              </w:rPr>
            </w:pPr>
            <w:r>
              <w:rPr>
                <w:rFonts w:cs="Times New Roman"/>
                <w:szCs w:val="24"/>
              </w:rPr>
              <w:t>The Database was not able to store the settings</w:t>
            </w:r>
          </w:p>
        </w:tc>
      </w:tr>
    </w:tbl>
    <w:p w:rsidR="00AD19D6" w:rsidRDefault="00AD19D6" w:rsidP="00AD19D6">
      <w:pPr>
        <w:spacing w:after="0" w:line="360" w:lineRule="auto"/>
        <w:ind w:left="792"/>
        <w:contextualSpacing/>
        <w:rPr>
          <w:rFonts w:ascii="Calibri" w:hAnsi="Calibri" w:cs="Times New Roman"/>
          <w:szCs w:val="24"/>
        </w:rPr>
      </w:pPr>
    </w:p>
    <w:p w:rsidR="00AD19D6" w:rsidRDefault="00AD19D6" w:rsidP="00AD19D6">
      <w:pPr>
        <w:spacing w:after="200" w:line="276" w:lineRule="auto"/>
        <w:rPr>
          <w:rFonts w:cs="Times New Roman"/>
          <w:szCs w:val="24"/>
        </w:rPr>
      </w:pPr>
      <w:r>
        <w:rPr>
          <w:rFonts w:cs="Times New Roman"/>
          <w:szCs w:val="24"/>
        </w:rPr>
        <w:br w:type="page"/>
      </w:r>
    </w:p>
    <w:tbl>
      <w:tblPr>
        <w:tblW w:w="9558" w:type="dxa"/>
        <w:tblBorders>
          <w:top w:val="double" w:sz="4" w:space="0" w:color="4472C4"/>
          <w:left w:val="double" w:sz="4" w:space="0" w:color="4472C4"/>
          <w:bottom w:val="double" w:sz="4" w:space="0" w:color="4472C4"/>
          <w:right w:val="double" w:sz="4" w:space="0" w:color="4472C4"/>
          <w:insideH w:val="double" w:sz="4" w:space="0" w:color="4472C4"/>
          <w:insideV w:val="double" w:sz="4" w:space="0" w:color="4472C4"/>
        </w:tblBorders>
        <w:tblLook w:val="04A0" w:firstRow="1" w:lastRow="0" w:firstColumn="1" w:lastColumn="0" w:noHBand="0" w:noVBand="1"/>
      </w:tblPr>
      <w:tblGrid>
        <w:gridCol w:w="3708"/>
        <w:gridCol w:w="5850"/>
      </w:tblGrid>
      <w:tr w:rsidR="00AD19D6" w:rsidTr="00AD19D6">
        <w:tc>
          <w:tcPr>
            <w:tcW w:w="3708" w:type="dxa"/>
            <w:tcBorders>
              <w:top w:val="double" w:sz="4" w:space="0" w:color="4472C4"/>
              <w:left w:val="double" w:sz="4" w:space="0" w:color="4472C4"/>
              <w:bottom w:val="double" w:sz="4" w:space="0" w:color="4472C4"/>
              <w:right w:val="double" w:sz="4" w:space="0" w:color="4472C4"/>
            </w:tcBorders>
            <w:hideMark/>
          </w:tcPr>
          <w:p w:rsidR="00AD19D6" w:rsidRDefault="00AD19D6">
            <w:pPr>
              <w:spacing w:after="0" w:line="360" w:lineRule="auto"/>
              <w:contextualSpacing/>
              <w:rPr>
                <w:rFonts w:ascii="Calibri" w:hAnsi="Calibri" w:cs="Times New Roman"/>
                <w:b/>
                <w:bCs/>
                <w:i/>
                <w:sz w:val="24"/>
                <w:szCs w:val="24"/>
                <w:lang w:bidi="en-US"/>
              </w:rPr>
            </w:pPr>
            <w:r>
              <w:rPr>
                <w:rFonts w:cs="Times New Roman"/>
                <w:b/>
                <w:bCs/>
                <w:i/>
                <w:szCs w:val="24"/>
                <w:lang w:bidi="en-US"/>
              </w:rPr>
              <w:lastRenderedPageBreak/>
              <w:t xml:space="preserve">Use case Name </w:t>
            </w:r>
            <w:r>
              <w:rPr>
                <w:rFonts w:cs="Times New Roman"/>
                <w:b/>
                <w:bCs/>
                <w:szCs w:val="24"/>
              </w:rPr>
              <w:t>(SPW_406)</w:t>
            </w:r>
          </w:p>
        </w:tc>
        <w:tc>
          <w:tcPr>
            <w:tcW w:w="5850" w:type="dxa"/>
            <w:tcBorders>
              <w:top w:val="double" w:sz="4" w:space="0" w:color="4472C4"/>
              <w:left w:val="double" w:sz="4" w:space="0" w:color="4472C4"/>
              <w:bottom w:val="double" w:sz="4" w:space="0" w:color="4472C4"/>
              <w:right w:val="double" w:sz="4" w:space="0" w:color="4472C4"/>
            </w:tcBorders>
            <w:hideMark/>
          </w:tcPr>
          <w:p w:rsidR="00AD19D6" w:rsidRDefault="00AD19D6">
            <w:pPr>
              <w:spacing w:after="0" w:line="360" w:lineRule="auto"/>
              <w:contextualSpacing/>
              <w:rPr>
                <w:rFonts w:ascii="Calibri" w:hAnsi="Calibri" w:cs="Times New Roman"/>
                <w:b/>
                <w:bCs/>
                <w:sz w:val="24"/>
                <w:szCs w:val="24"/>
                <w:lang w:bidi="en-US"/>
              </w:rPr>
            </w:pPr>
            <w:r>
              <w:rPr>
                <w:rFonts w:cs="Times New Roman"/>
                <w:b/>
                <w:bCs/>
                <w:szCs w:val="24"/>
                <w:lang w:bidi="en-US"/>
              </w:rPr>
              <w:t>Remove student from any project</w:t>
            </w:r>
          </w:p>
        </w:tc>
      </w:tr>
      <w:tr w:rsidR="00AD19D6" w:rsidTr="00AD19D6">
        <w:tc>
          <w:tcPr>
            <w:tcW w:w="3708" w:type="dxa"/>
            <w:tcBorders>
              <w:top w:val="double" w:sz="4" w:space="0" w:color="4472C4"/>
              <w:left w:val="double" w:sz="4" w:space="0" w:color="4472C4"/>
              <w:bottom w:val="double" w:sz="4" w:space="0" w:color="4472C4"/>
              <w:right w:val="double" w:sz="4" w:space="0" w:color="4472C4"/>
            </w:tcBorders>
            <w:shd w:val="clear" w:color="auto" w:fill="BDD6EE"/>
            <w:hideMark/>
          </w:tcPr>
          <w:p w:rsidR="00AD19D6" w:rsidRDefault="00AD19D6">
            <w:pPr>
              <w:spacing w:after="0" w:line="360" w:lineRule="auto"/>
              <w:contextualSpacing/>
              <w:rPr>
                <w:rFonts w:ascii="Calibri" w:hAnsi="Calibri" w:cs="Times New Roman"/>
                <w:b/>
                <w:bCs/>
                <w:i/>
                <w:sz w:val="24"/>
                <w:szCs w:val="24"/>
              </w:rPr>
            </w:pPr>
            <w:r>
              <w:rPr>
                <w:rFonts w:cs="Times New Roman"/>
                <w:b/>
                <w:bCs/>
                <w:i/>
                <w:szCs w:val="24"/>
              </w:rPr>
              <w:t>Participating Actor</w:t>
            </w:r>
          </w:p>
        </w:tc>
        <w:tc>
          <w:tcPr>
            <w:tcW w:w="5850" w:type="dxa"/>
            <w:tcBorders>
              <w:top w:val="double" w:sz="4" w:space="0" w:color="4472C4"/>
              <w:left w:val="double" w:sz="4" w:space="0" w:color="4472C4"/>
              <w:bottom w:val="double" w:sz="4" w:space="0" w:color="4472C4"/>
              <w:right w:val="double" w:sz="4" w:space="0" w:color="4472C4"/>
            </w:tcBorders>
            <w:shd w:val="clear" w:color="auto" w:fill="BDD6EE"/>
            <w:hideMark/>
          </w:tcPr>
          <w:p w:rsidR="00AD19D6" w:rsidRDefault="00AD19D6">
            <w:pPr>
              <w:spacing w:after="0" w:line="360" w:lineRule="auto"/>
              <w:contextualSpacing/>
              <w:rPr>
                <w:rFonts w:ascii="Calibri" w:hAnsi="Calibri" w:cs="Times New Roman"/>
                <w:sz w:val="24"/>
                <w:szCs w:val="24"/>
              </w:rPr>
            </w:pPr>
            <w:r>
              <w:rPr>
                <w:rFonts w:cs="Times New Roman"/>
                <w:szCs w:val="24"/>
              </w:rPr>
              <w:t>Head Professor user</w:t>
            </w:r>
          </w:p>
        </w:tc>
      </w:tr>
      <w:tr w:rsidR="00AD19D6" w:rsidTr="00AD19D6">
        <w:tc>
          <w:tcPr>
            <w:tcW w:w="3708" w:type="dxa"/>
            <w:tcBorders>
              <w:top w:val="double" w:sz="4" w:space="0" w:color="4472C4"/>
              <w:left w:val="double" w:sz="4" w:space="0" w:color="4472C4"/>
              <w:bottom w:val="double" w:sz="4" w:space="0" w:color="4472C4"/>
              <w:right w:val="double" w:sz="4" w:space="0" w:color="4472C4"/>
            </w:tcBorders>
            <w:hideMark/>
          </w:tcPr>
          <w:p w:rsidR="00AD19D6" w:rsidRDefault="00AD19D6">
            <w:pPr>
              <w:spacing w:after="0" w:line="360" w:lineRule="auto"/>
              <w:contextualSpacing/>
              <w:rPr>
                <w:rFonts w:ascii="Calibri" w:hAnsi="Calibri" w:cs="Times New Roman"/>
                <w:b/>
                <w:bCs/>
                <w:i/>
                <w:sz w:val="24"/>
                <w:szCs w:val="24"/>
              </w:rPr>
            </w:pPr>
            <w:r>
              <w:rPr>
                <w:rFonts w:cs="Times New Roman"/>
                <w:b/>
                <w:bCs/>
                <w:i/>
                <w:szCs w:val="24"/>
              </w:rPr>
              <w:t>Flow of Events</w:t>
            </w:r>
          </w:p>
        </w:tc>
        <w:tc>
          <w:tcPr>
            <w:tcW w:w="5850" w:type="dxa"/>
            <w:tcBorders>
              <w:top w:val="double" w:sz="4" w:space="0" w:color="4472C4"/>
              <w:left w:val="double" w:sz="4" w:space="0" w:color="4472C4"/>
              <w:bottom w:val="double" w:sz="4" w:space="0" w:color="4472C4"/>
              <w:right w:val="double" w:sz="4" w:space="0" w:color="4472C4"/>
            </w:tcBorders>
            <w:hideMark/>
          </w:tcPr>
          <w:p w:rsidR="00AD19D6" w:rsidRDefault="00AD19D6" w:rsidP="00C91381">
            <w:pPr>
              <w:numPr>
                <w:ilvl w:val="0"/>
                <w:numId w:val="44"/>
              </w:numPr>
              <w:spacing w:after="0" w:line="360" w:lineRule="auto"/>
              <w:contextualSpacing/>
              <w:rPr>
                <w:rFonts w:ascii="Calibri" w:hAnsi="Calibri" w:cs="Times New Roman"/>
                <w:sz w:val="24"/>
                <w:szCs w:val="24"/>
                <w:lang w:bidi="en-US"/>
              </w:rPr>
            </w:pPr>
            <w:r>
              <w:rPr>
                <w:rFonts w:cs="Times New Roman"/>
                <w:szCs w:val="24"/>
                <w:lang w:bidi="en-US"/>
              </w:rPr>
              <w:t>Head Professor clicks the “Remove” button below the user he wished to remove</w:t>
            </w:r>
          </w:p>
          <w:p w:rsidR="00AD19D6" w:rsidRDefault="00AD19D6" w:rsidP="00C91381">
            <w:pPr>
              <w:numPr>
                <w:ilvl w:val="0"/>
                <w:numId w:val="44"/>
              </w:numPr>
              <w:spacing w:after="0" w:line="360" w:lineRule="auto"/>
              <w:contextualSpacing/>
              <w:rPr>
                <w:rFonts w:cs="Times New Roman"/>
                <w:szCs w:val="24"/>
                <w:lang w:bidi="en-US"/>
              </w:rPr>
            </w:pPr>
            <w:r>
              <w:rPr>
                <w:rFonts w:cs="Times New Roman"/>
                <w:szCs w:val="24"/>
                <w:lang w:bidi="en-US"/>
              </w:rPr>
              <w:t>The Systems displays a confirmation message</w:t>
            </w:r>
          </w:p>
          <w:p w:rsidR="00AD19D6" w:rsidRDefault="00AD19D6" w:rsidP="00C91381">
            <w:pPr>
              <w:numPr>
                <w:ilvl w:val="0"/>
                <w:numId w:val="44"/>
              </w:numPr>
              <w:spacing w:after="0" w:line="360" w:lineRule="auto"/>
              <w:contextualSpacing/>
              <w:rPr>
                <w:rFonts w:cs="Times New Roman"/>
                <w:szCs w:val="24"/>
                <w:lang w:bidi="en-US"/>
              </w:rPr>
            </w:pPr>
            <w:r>
              <w:rPr>
                <w:rFonts w:cs="Times New Roman"/>
                <w:szCs w:val="24"/>
                <w:lang w:bidi="en-US"/>
              </w:rPr>
              <w:t>The User clicks Yes</w:t>
            </w:r>
          </w:p>
          <w:p w:rsidR="00AD19D6" w:rsidRDefault="00AD19D6" w:rsidP="00C91381">
            <w:pPr>
              <w:pStyle w:val="ListParagraph"/>
              <w:numPr>
                <w:ilvl w:val="0"/>
                <w:numId w:val="44"/>
              </w:numPr>
              <w:spacing w:after="0" w:line="360" w:lineRule="auto"/>
              <w:jc w:val="left"/>
              <w:rPr>
                <w:rFonts w:cs="Times New Roman"/>
                <w:szCs w:val="24"/>
              </w:rPr>
            </w:pPr>
            <w:r>
              <w:rPr>
                <w:rFonts w:cs="Times New Roman"/>
                <w:szCs w:val="24"/>
              </w:rPr>
              <w:t>Server send a request to database to remove the user from the project</w:t>
            </w:r>
          </w:p>
          <w:p w:rsidR="00AD19D6" w:rsidRDefault="00AD19D6" w:rsidP="00C91381">
            <w:pPr>
              <w:pStyle w:val="ListParagraph"/>
              <w:numPr>
                <w:ilvl w:val="0"/>
                <w:numId w:val="44"/>
              </w:numPr>
              <w:spacing w:after="0" w:line="360" w:lineRule="auto"/>
              <w:jc w:val="left"/>
              <w:rPr>
                <w:rFonts w:cs="Times New Roman"/>
                <w:b/>
                <w:szCs w:val="24"/>
              </w:rPr>
            </w:pPr>
            <w:r>
              <w:rPr>
                <w:rFonts w:cs="Times New Roman"/>
                <w:szCs w:val="24"/>
              </w:rPr>
              <w:t>Database acknowledges the request</w:t>
            </w:r>
          </w:p>
          <w:p w:rsidR="00AD19D6" w:rsidRDefault="00AD19D6" w:rsidP="00C91381">
            <w:pPr>
              <w:pStyle w:val="ListParagraph"/>
              <w:numPr>
                <w:ilvl w:val="0"/>
                <w:numId w:val="44"/>
              </w:numPr>
              <w:spacing w:after="0" w:line="360" w:lineRule="auto"/>
              <w:jc w:val="left"/>
              <w:rPr>
                <w:rFonts w:cs="Times New Roman"/>
                <w:szCs w:val="24"/>
              </w:rPr>
            </w:pPr>
            <w:r>
              <w:rPr>
                <w:rFonts w:cs="Times New Roman"/>
                <w:szCs w:val="24"/>
              </w:rPr>
              <w:t>The System sends a notification to the user removed</w:t>
            </w:r>
          </w:p>
          <w:p w:rsidR="00AD19D6" w:rsidRDefault="00AD19D6" w:rsidP="00C91381">
            <w:pPr>
              <w:pStyle w:val="ListParagraph"/>
              <w:numPr>
                <w:ilvl w:val="0"/>
                <w:numId w:val="44"/>
              </w:numPr>
              <w:spacing w:after="0" w:line="360" w:lineRule="auto"/>
              <w:jc w:val="left"/>
              <w:rPr>
                <w:rFonts w:eastAsiaTheme="minorHAnsi" w:cs="Times New Roman"/>
                <w:b/>
                <w:szCs w:val="24"/>
              </w:rPr>
            </w:pPr>
            <w:r>
              <w:rPr>
                <w:rFonts w:cs="Times New Roman"/>
                <w:szCs w:val="24"/>
                <w:lang w:bidi="en-US"/>
              </w:rPr>
              <w:t>Server displays flash notification message</w:t>
            </w:r>
          </w:p>
        </w:tc>
      </w:tr>
      <w:tr w:rsidR="00AD19D6" w:rsidTr="00AD19D6">
        <w:tc>
          <w:tcPr>
            <w:tcW w:w="3708" w:type="dxa"/>
            <w:tcBorders>
              <w:top w:val="double" w:sz="4" w:space="0" w:color="4472C4"/>
              <w:left w:val="double" w:sz="4" w:space="0" w:color="4472C4"/>
              <w:bottom w:val="double" w:sz="4" w:space="0" w:color="4472C4"/>
              <w:right w:val="double" w:sz="4" w:space="0" w:color="4472C4"/>
            </w:tcBorders>
            <w:shd w:val="clear" w:color="auto" w:fill="C6D9F1" w:themeFill="text2" w:themeFillTint="33"/>
            <w:hideMark/>
          </w:tcPr>
          <w:p w:rsidR="00AD19D6" w:rsidRDefault="00AD19D6">
            <w:pPr>
              <w:spacing w:after="0" w:line="360" w:lineRule="auto"/>
              <w:contextualSpacing/>
              <w:rPr>
                <w:rFonts w:ascii="Calibri" w:hAnsi="Calibri" w:cs="Times New Roman"/>
                <w:b/>
                <w:bCs/>
                <w:i/>
                <w:sz w:val="24"/>
                <w:szCs w:val="24"/>
              </w:rPr>
            </w:pPr>
            <w:r>
              <w:rPr>
                <w:rFonts w:cs="Times New Roman"/>
                <w:b/>
                <w:bCs/>
                <w:i/>
                <w:szCs w:val="24"/>
              </w:rPr>
              <w:t>Entry Conditions</w:t>
            </w:r>
          </w:p>
        </w:tc>
        <w:tc>
          <w:tcPr>
            <w:tcW w:w="5850" w:type="dxa"/>
            <w:tcBorders>
              <w:top w:val="double" w:sz="4" w:space="0" w:color="4472C4"/>
              <w:left w:val="double" w:sz="4" w:space="0" w:color="4472C4"/>
              <w:bottom w:val="double" w:sz="4" w:space="0" w:color="4472C4"/>
              <w:right w:val="double" w:sz="4" w:space="0" w:color="4472C4"/>
            </w:tcBorders>
            <w:shd w:val="clear" w:color="auto" w:fill="C6D9F1" w:themeFill="text2" w:themeFillTint="33"/>
            <w:hideMark/>
          </w:tcPr>
          <w:p w:rsidR="00AD19D6" w:rsidRDefault="00AD19D6" w:rsidP="00C91381">
            <w:pPr>
              <w:pStyle w:val="ListParagraph"/>
              <w:numPr>
                <w:ilvl w:val="0"/>
                <w:numId w:val="37"/>
              </w:numPr>
              <w:spacing w:after="0" w:line="360" w:lineRule="auto"/>
              <w:jc w:val="left"/>
              <w:rPr>
                <w:rFonts w:ascii="Calibri" w:eastAsia="Calibri" w:hAnsi="Calibri" w:cs="Times New Roman"/>
                <w:sz w:val="24"/>
                <w:szCs w:val="24"/>
              </w:rPr>
            </w:pPr>
            <w:r>
              <w:rPr>
                <w:rFonts w:cs="Times New Roman"/>
                <w:szCs w:val="24"/>
              </w:rPr>
              <w:t>Professor is logged into the system</w:t>
            </w:r>
          </w:p>
          <w:p w:rsidR="00AD19D6" w:rsidRDefault="00AD19D6" w:rsidP="00C91381">
            <w:pPr>
              <w:pStyle w:val="ListParagraph"/>
              <w:numPr>
                <w:ilvl w:val="0"/>
                <w:numId w:val="37"/>
              </w:numPr>
              <w:spacing w:after="0" w:line="360" w:lineRule="auto"/>
              <w:jc w:val="left"/>
              <w:rPr>
                <w:rFonts w:eastAsiaTheme="minorHAnsi" w:cs="Times New Roman"/>
                <w:szCs w:val="24"/>
              </w:rPr>
            </w:pPr>
            <w:r>
              <w:rPr>
                <w:rFonts w:cs="Times New Roman"/>
                <w:szCs w:val="24"/>
              </w:rPr>
              <w:t>A project page is displayed</w:t>
            </w:r>
          </w:p>
        </w:tc>
      </w:tr>
      <w:tr w:rsidR="00AD19D6" w:rsidTr="00AD19D6">
        <w:trPr>
          <w:trHeight w:val="306"/>
        </w:trPr>
        <w:tc>
          <w:tcPr>
            <w:tcW w:w="3708" w:type="dxa"/>
            <w:tcBorders>
              <w:top w:val="double" w:sz="4" w:space="0" w:color="4472C4"/>
              <w:left w:val="double" w:sz="4" w:space="0" w:color="4472C4"/>
              <w:bottom w:val="double" w:sz="4" w:space="0" w:color="4472C4"/>
              <w:right w:val="double" w:sz="4" w:space="0" w:color="4472C4"/>
            </w:tcBorders>
            <w:shd w:val="clear" w:color="auto" w:fill="FFFFFF" w:themeFill="background1"/>
            <w:hideMark/>
          </w:tcPr>
          <w:p w:rsidR="00AD19D6" w:rsidRDefault="00AD19D6">
            <w:pPr>
              <w:spacing w:after="0" w:line="360" w:lineRule="auto"/>
              <w:contextualSpacing/>
              <w:rPr>
                <w:rFonts w:ascii="Calibri" w:hAnsi="Calibri" w:cs="Times New Roman"/>
                <w:b/>
                <w:bCs/>
                <w:i/>
                <w:sz w:val="24"/>
                <w:szCs w:val="24"/>
              </w:rPr>
            </w:pPr>
            <w:r>
              <w:rPr>
                <w:rFonts w:cs="Times New Roman"/>
                <w:b/>
                <w:bCs/>
                <w:i/>
                <w:szCs w:val="24"/>
              </w:rPr>
              <w:t>Exit Conditions</w:t>
            </w:r>
          </w:p>
        </w:tc>
        <w:tc>
          <w:tcPr>
            <w:tcW w:w="5850" w:type="dxa"/>
            <w:tcBorders>
              <w:top w:val="double" w:sz="4" w:space="0" w:color="4472C4"/>
              <w:left w:val="double" w:sz="4" w:space="0" w:color="4472C4"/>
              <w:bottom w:val="double" w:sz="4" w:space="0" w:color="4472C4"/>
              <w:right w:val="double" w:sz="4" w:space="0" w:color="4472C4"/>
            </w:tcBorders>
            <w:shd w:val="clear" w:color="auto" w:fill="FFFFFF" w:themeFill="background1"/>
            <w:hideMark/>
          </w:tcPr>
          <w:p w:rsidR="00AD19D6" w:rsidRDefault="00AD19D6" w:rsidP="00C91381">
            <w:pPr>
              <w:pStyle w:val="ListParagraph"/>
              <w:numPr>
                <w:ilvl w:val="0"/>
                <w:numId w:val="38"/>
              </w:numPr>
              <w:spacing w:after="0" w:line="360" w:lineRule="auto"/>
              <w:jc w:val="left"/>
              <w:rPr>
                <w:rFonts w:ascii="Calibri" w:eastAsia="Calibri" w:hAnsi="Calibri" w:cs="Times New Roman"/>
                <w:sz w:val="24"/>
                <w:szCs w:val="24"/>
              </w:rPr>
            </w:pPr>
            <w:r>
              <w:rPr>
                <w:rFonts w:cs="Times New Roman"/>
                <w:szCs w:val="24"/>
              </w:rPr>
              <w:t xml:space="preserve">User is removed from the project </w:t>
            </w:r>
          </w:p>
          <w:p w:rsidR="00AD19D6" w:rsidRDefault="00AD19D6" w:rsidP="00C91381">
            <w:pPr>
              <w:pStyle w:val="ListParagraph"/>
              <w:numPr>
                <w:ilvl w:val="0"/>
                <w:numId w:val="38"/>
              </w:numPr>
              <w:spacing w:after="0" w:line="360" w:lineRule="auto"/>
              <w:jc w:val="left"/>
              <w:rPr>
                <w:rFonts w:eastAsiaTheme="minorHAnsi" w:cs="Times New Roman"/>
                <w:szCs w:val="24"/>
              </w:rPr>
            </w:pPr>
            <w:r>
              <w:rPr>
                <w:rFonts w:cs="Times New Roman"/>
                <w:szCs w:val="24"/>
              </w:rPr>
              <w:t>Project’s team members is decreased by 1</w:t>
            </w:r>
          </w:p>
        </w:tc>
      </w:tr>
      <w:tr w:rsidR="00AD19D6" w:rsidTr="00AD19D6">
        <w:tc>
          <w:tcPr>
            <w:tcW w:w="3708" w:type="dxa"/>
            <w:tcBorders>
              <w:top w:val="double" w:sz="4" w:space="0" w:color="4472C4"/>
              <w:left w:val="double" w:sz="4" w:space="0" w:color="4472C4"/>
              <w:bottom w:val="double" w:sz="4" w:space="0" w:color="4472C4"/>
              <w:right w:val="double" w:sz="4" w:space="0" w:color="4472C4"/>
            </w:tcBorders>
            <w:shd w:val="clear" w:color="auto" w:fill="C6D9F1" w:themeFill="text2" w:themeFillTint="33"/>
            <w:hideMark/>
          </w:tcPr>
          <w:p w:rsidR="00AD19D6" w:rsidRDefault="00AD19D6">
            <w:pPr>
              <w:spacing w:after="0" w:line="360" w:lineRule="auto"/>
              <w:contextualSpacing/>
              <w:rPr>
                <w:rFonts w:ascii="Calibri" w:hAnsi="Calibri" w:cs="Times New Roman"/>
                <w:b/>
                <w:bCs/>
                <w:i/>
                <w:sz w:val="24"/>
                <w:szCs w:val="24"/>
              </w:rPr>
            </w:pPr>
            <w:r>
              <w:rPr>
                <w:rFonts w:cs="Times New Roman"/>
                <w:b/>
                <w:bCs/>
                <w:i/>
                <w:szCs w:val="24"/>
              </w:rPr>
              <w:t xml:space="preserve">Exceptions </w:t>
            </w:r>
          </w:p>
        </w:tc>
        <w:tc>
          <w:tcPr>
            <w:tcW w:w="5850" w:type="dxa"/>
            <w:tcBorders>
              <w:top w:val="double" w:sz="4" w:space="0" w:color="4472C4"/>
              <w:left w:val="double" w:sz="4" w:space="0" w:color="4472C4"/>
              <w:bottom w:val="double" w:sz="4" w:space="0" w:color="4472C4"/>
              <w:right w:val="double" w:sz="4" w:space="0" w:color="4472C4"/>
            </w:tcBorders>
            <w:shd w:val="clear" w:color="auto" w:fill="C6D9F1" w:themeFill="text2" w:themeFillTint="33"/>
            <w:hideMark/>
          </w:tcPr>
          <w:p w:rsidR="00AD19D6" w:rsidRDefault="00AD19D6" w:rsidP="00C91381">
            <w:pPr>
              <w:pStyle w:val="ListParagraph"/>
              <w:numPr>
                <w:ilvl w:val="0"/>
                <w:numId w:val="38"/>
              </w:numPr>
              <w:spacing w:after="0" w:line="360" w:lineRule="auto"/>
              <w:jc w:val="left"/>
              <w:rPr>
                <w:rFonts w:eastAsiaTheme="minorHAnsi" w:cs="Times New Roman"/>
                <w:szCs w:val="24"/>
              </w:rPr>
            </w:pPr>
            <w:r>
              <w:rPr>
                <w:rFonts w:cs="Times New Roman"/>
                <w:szCs w:val="24"/>
              </w:rPr>
              <w:t>The Database was not able to delete the student</w:t>
            </w:r>
          </w:p>
        </w:tc>
      </w:tr>
    </w:tbl>
    <w:p w:rsidR="00AD19D6" w:rsidRDefault="00AD19D6" w:rsidP="00AD19D6">
      <w:pPr>
        <w:spacing w:after="0" w:line="360" w:lineRule="auto"/>
        <w:ind w:left="792"/>
        <w:contextualSpacing/>
        <w:rPr>
          <w:rFonts w:ascii="Calibri" w:hAnsi="Calibri" w:cs="Times New Roman"/>
          <w:szCs w:val="24"/>
        </w:rPr>
      </w:pPr>
    </w:p>
    <w:p w:rsidR="00AD19D6" w:rsidRDefault="00AD19D6" w:rsidP="00AD19D6">
      <w:pPr>
        <w:spacing w:after="0" w:line="360" w:lineRule="auto"/>
        <w:ind w:left="792"/>
        <w:contextualSpacing/>
        <w:rPr>
          <w:rFonts w:cs="Times New Roman"/>
          <w:szCs w:val="24"/>
        </w:rPr>
      </w:pPr>
    </w:p>
    <w:tbl>
      <w:tblPr>
        <w:tblW w:w="9558" w:type="dxa"/>
        <w:tblBorders>
          <w:top w:val="double" w:sz="4" w:space="0" w:color="4472C4"/>
          <w:left w:val="double" w:sz="4" w:space="0" w:color="4472C4"/>
          <w:bottom w:val="double" w:sz="4" w:space="0" w:color="4472C4"/>
          <w:right w:val="double" w:sz="4" w:space="0" w:color="4472C4"/>
          <w:insideH w:val="double" w:sz="4" w:space="0" w:color="4472C4"/>
          <w:insideV w:val="double" w:sz="4" w:space="0" w:color="4472C4"/>
        </w:tblBorders>
        <w:tblLook w:val="04A0" w:firstRow="1" w:lastRow="0" w:firstColumn="1" w:lastColumn="0" w:noHBand="0" w:noVBand="1"/>
      </w:tblPr>
      <w:tblGrid>
        <w:gridCol w:w="3708"/>
        <w:gridCol w:w="5850"/>
      </w:tblGrid>
      <w:tr w:rsidR="00AD19D6" w:rsidTr="00AD19D6">
        <w:tc>
          <w:tcPr>
            <w:tcW w:w="3708" w:type="dxa"/>
            <w:tcBorders>
              <w:top w:val="double" w:sz="4" w:space="0" w:color="4472C4"/>
              <w:left w:val="double" w:sz="4" w:space="0" w:color="4472C4"/>
              <w:bottom w:val="double" w:sz="4" w:space="0" w:color="4472C4"/>
              <w:right w:val="double" w:sz="4" w:space="0" w:color="4472C4"/>
            </w:tcBorders>
            <w:hideMark/>
          </w:tcPr>
          <w:p w:rsidR="00AD19D6" w:rsidRDefault="00AD19D6">
            <w:pPr>
              <w:spacing w:after="0" w:line="360" w:lineRule="auto"/>
              <w:contextualSpacing/>
              <w:rPr>
                <w:rFonts w:ascii="Calibri" w:hAnsi="Calibri" w:cs="Times New Roman"/>
                <w:b/>
                <w:bCs/>
                <w:i/>
                <w:sz w:val="24"/>
                <w:szCs w:val="24"/>
                <w:lang w:bidi="en-US"/>
              </w:rPr>
            </w:pPr>
            <w:r>
              <w:rPr>
                <w:rFonts w:cs="Times New Roman"/>
                <w:b/>
                <w:bCs/>
                <w:i/>
                <w:szCs w:val="24"/>
                <w:lang w:bidi="en-US"/>
              </w:rPr>
              <w:t xml:space="preserve">Use case Name </w:t>
            </w:r>
            <w:r>
              <w:rPr>
                <w:rFonts w:cs="Times New Roman"/>
                <w:b/>
                <w:bCs/>
                <w:szCs w:val="24"/>
              </w:rPr>
              <w:t>(SPW_407)</w:t>
            </w:r>
          </w:p>
        </w:tc>
        <w:tc>
          <w:tcPr>
            <w:tcW w:w="5850" w:type="dxa"/>
            <w:tcBorders>
              <w:top w:val="double" w:sz="4" w:space="0" w:color="4472C4"/>
              <w:left w:val="double" w:sz="4" w:space="0" w:color="4472C4"/>
              <w:bottom w:val="double" w:sz="4" w:space="0" w:color="4472C4"/>
              <w:right w:val="double" w:sz="4" w:space="0" w:color="4472C4"/>
            </w:tcBorders>
            <w:hideMark/>
          </w:tcPr>
          <w:p w:rsidR="00AD19D6" w:rsidRDefault="00AD19D6">
            <w:pPr>
              <w:spacing w:after="0" w:line="360" w:lineRule="auto"/>
              <w:contextualSpacing/>
              <w:rPr>
                <w:rFonts w:ascii="Calibri" w:hAnsi="Calibri" w:cs="Times New Roman"/>
                <w:b/>
                <w:bCs/>
                <w:sz w:val="24"/>
                <w:szCs w:val="24"/>
                <w:lang w:bidi="en-US"/>
              </w:rPr>
            </w:pPr>
            <w:r>
              <w:rPr>
                <w:rFonts w:cs="Times New Roman"/>
                <w:b/>
                <w:bCs/>
                <w:szCs w:val="24"/>
                <w:lang w:bidi="en-US"/>
              </w:rPr>
              <w:t>Remove student from a project</w:t>
            </w:r>
          </w:p>
        </w:tc>
      </w:tr>
      <w:tr w:rsidR="00AD19D6" w:rsidTr="00AD19D6">
        <w:tc>
          <w:tcPr>
            <w:tcW w:w="3708" w:type="dxa"/>
            <w:tcBorders>
              <w:top w:val="double" w:sz="4" w:space="0" w:color="4472C4"/>
              <w:left w:val="double" w:sz="4" w:space="0" w:color="4472C4"/>
              <w:bottom w:val="double" w:sz="4" w:space="0" w:color="4472C4"/>
              <w:right w:val="double" w:sz="4" w:space="0" w:color="4472C4"/>
            </w:tcBorders>
            <w:shd w:val="clear" w:color="auto" w:fill="BDD6EE"/>
            <w:hideMark/>
          </w:tcPr>
          <w:p w:rsidR="00AD19D6" w:rsidRDefault="00AD19D6">
            <w:pPr>
              <w:spacing w:after="0" w:line="360" w:lineRule="auto"/>
              <w:contextualSpacing/>
              <w:rPr>
                <w:rFonts w:ascii="Calibri" w:hAnsi="Calibri" w:cs="Times New Roman"/>
                <w:b/>
                <w:bCs/>
                <w:i/>
                <w:sz w:val="24"/>
                <w:szCs w:val="24"/>
              </w:rPr>
            </w:pPr>
            <w:r>
              <w:rPr>
                <w:rFonts w:cs="Times New Roman"/>
                <w:b/>
                <w:bCs/>
                <w:i/>
                <w:szCs w:val="24"/>
              </w:rPr>
              <w:t>Participating Actor</w:t>
            </w:r>
          </w:p>
        </w:tc>
        <w:tc>
          <w:tcPr>
            <w:tcW w:w="5850" w:type="dxa"/>
            <w:tcBorders>
              <w:top w:val="double" w:sz="4" w:space="0" w:color="4472C4"/>
              <w:left w:val="double" w:sz="4" w:space="0" w:color="4472C4"/>
              <w:bottom w:val="double" w:sz="4" w:space="0" w:color="4472C4"/>
              <w:right w:val="double" w:sz="4" w:space="0" w:color="4472C4"/>
            </w:tcBorders>
            <w:shd w:val="clear" w:color="auto" w:fill="BDD6EE"/>
            <w:hideMark/>
          </w:tcPr>
          <w:p w:rsidR="00AD19D6" w:rsidRDefault="00AD19D6">
            <w:pPr>
              <w:spacing w:after="0" w:line="360" w:lineRule="auto"/>
              <w:contextualSpacing/>
              <w:rPr>
                <w:rFonts w:ascii="Calibri" w:hAnsi="Calibri" w:cs="Times New Roman"/>
                <w:sz w:val="24"/>
                <w:szCs w:val="24"/>
              </w:rPr>
            </w:pPr>
            <w:r>
              <w:rPr>
                <w:rFonts w:cs="Times New Roman"/>
                <w:szCs w:val="24"/>
              </w:rPr>
              <w:t>Professor user</w:t>
            </w:r>
          </w:p>
        </w:tc>
      </w:tr>
      <w:tr w:rsidR="00AD19D6" w:rsidTr="00AD19D6">
        <w:tc>
          <w:tcPr>
            <w:tcW w:w="3708" w:type="dxa"/>
            <w:tcBorders>
              <w:top w:val="double" w:sz="4" w:space="0" w:color="4472C4"/>
              <w:left w:val="double" w:sz="4" w:space="0" w:color="4472C4"/>
              <w:bottom w:val="double" w:sz="4" w:space="0" w:color="4472C4"/>
              <w:right w:val="double" w:sz="4" w:space="0" w:color="4472C4"/>
            </w:tcBorders>
            <w:hideMark/>
          </w:tcPr>
          <w:p w:rsidR="00AD19D6" w:rsidRDefault="00AD19D6">
            <w:pPr>
              <w:spacing w:after="0" w:line="360" w:lineRule="auto"/>
              <w:contextualSpacing/>
              <w:rPr>
                <w:rFonts w:ascii="Calibri" w:hAnsi="Calibri" w:cs="Times New Roman"/>
                <w:b/>
                <w:bCs/>
                <w:i/>
                <w:sz w:val="24"/>
                <w:szCs w:val="24"/>
              </w:rPr>
            </w:pPr>
            <w:r>
              <w:rPr>
                <w:rFonts w:cs="Times New Roman"/>
                <w:b/>
                <w:bCs/>
                <w:i/>
                <w:szCs w:val="24"/>
              </w:rPr>
              <w:t>Flow of Events</w:t>
            </w:r>
          </w:p>
        </w:tc>
        <w:tc>
          <w:tcPr>
            <w:tcW w:w="5850" w:type="dxa"/>
            <w:tcBorders>
              <w:top w:val="double" w:sz="4" w:space="0" w:color="4472C4"/>
              <w:left w:val="double" w:sz="4" w:space="0" w:color="4472C4"/>
              <w:bottom w:val="double" w:sz="4" w:space="0" w:color="4472C4"/>
              <w:right w:val="double" w:sz="4" w:space="0" w:color="4472C4"/>
            </w:tcBorders>
            <w:hideMark/>
          </w:tcPr>
          <w:p w:rsidR="00AD19D6" w:rsidRDefault="00AD19D6" w:rsidP="00C91381">
            <w:pPr>
              <w:numPr>
                <w:ilvl w:val="0"/>
                <w:numId w:val="45"/>
              </w:numPr>
              <w:spacing w:after="0" w:line="360" w:lineRule="auto"/>
              <w:contextualSpacing/>
              <w:rPr>
                <w:rFonts w:ascii="Calibri" w:hAnsi="Calibri" w:cs="Times New Roman"/>
                <w:sz w:val="24"/>
                <w:szCs w:val="24"/>
                <w:lang w:bidi="en-US"/>
              </w:rPr>
            </w:pPr>
            <w:r>
              <w:rPr>
                <w:rFonts w:cs="Times New Roman"/>
                <w:szCs w:val="24"/>
                <w:lang w:bidi="en-US"/>
              </w:rPr>
              <w:t>Professor clicks the “Remove” button below the user he wished to remove</w:t>
            </w:r>
          </w:p>
          <w:p w:rsidR="00AD19D6" w:rsidRDefault="00AD19D6" w:rsidP="00C91381">
            <w:pPr>
              <w:numPr>
                <w:ilvl w:val="0"/>
                <w:numId w:val="45"/>
              </w:numPr>
              <w:spacing w:after="0" w:line="360" w:lineRule="auto"/>
              <w:contextualSpacing/>
              <w:rPr>
                <w:rFonts w:cs="Times New Roman"/>
                <w:szCs w:val="24"/>
                <w:lang w:bidi="en-US"/>
              </w:rPr>
            </w:pPr>
            <w:r>
              <w:rPr>
                <w:rFonts w:cs="Times New Roman"/>
                <w:szCs w:val="24"/>
                <w:lang w:bidi="en-US"/>
              </w:rPr>
              <w:t>The Systems displays a confirmation message</w:t>
            </w:r>
          </w:p>
          <w:p w:rsidR="00AD19D6" w:rsidRDefault="00AD19D6" w:rsidP="00C91381">
            <w:pPr>
              <w:numPr>
                <w:ilvl w:val="0"/>
                <w:numId w:val="45"/>
              </w:numPr>
              <w:spacing w:after="0" w:line="360" w:lineRule="auto"/>
              <w:contextualSpacing/>
              <w:rPr>
                <w:rFonts w:cs="Times New Roman"/>
                <w:szCs w:val="24"/>
                <w:lang w:bidi="en-US"/>
              </w:rPr>
            </w:pPr>
            <w:r>
              <w:rPr>
                <w:rFonts w:cs="Times New Roman"/>
                <w:szCs w:val="24"/>
                <w:lang w:bidi="en-US"/>
              </w:rPr>
              <w:t>The User clicks Yes</w:t>
            </w:r>
          </w:p>
          <w:p w:rsidR="00AD19D6" w:rsidRDefault="00AD19D6" w:rsidP="00C91381">
            <w:pPr>
              <w:pStyle w:val="ListParagraph"/>
              <w:numPr>
                <w:ilvl w:val="0"/>
                <w:numId w:val="45"/>
              </w:numPr>
              <w:spacing w:after="0" w:line="360" w:lineRule="auto"/>
              <w:jc w:val="left"/>
              <w:rPr>
                <w:rFonts w:cs="Times New Roman"/>
                <w:szCs w:val="24"/>
              </w:rPr>
            </w:pPr>
            <w:r>
              <w:rPr>
                <w:rFonts w:cs="Times New Roman"/>
                <w:szCs w:val="24"/>
              </w:rPr>
              <w:t>Server send a request to database to remove the user from the project</w:t>
            </w:r>
          </w:p>
          <w:p w:rsidR="00AD19D6" w:rsidRDefault="00AD19D6" w:rsidP="00C91381">
            <w:pPr>
              <w:pStyle w:val="ListParagraph"/>
              <w:numPr>
                <w:ilvl w:val="0"/>
                <w:numId w:val="45"/>
              </w:numPr>
              <w:spacing w:after="0" w:line="360" w:lineRule="auto"/>
              <w:jc w:val="left"/>
              <w:rPr>
                <w:rFonts w:cs="Times New Roman"/>
                <w:b/>
                <w:szCs w:val="24"/>
              </w:rPr>
            </w:pPr>
            <w:r>
              <w:rPr>
                <w:rFonts w:cs="Times New Roman"/>
                <w:szCs w:val="24"/>
              </w:rPr>
              <w:t>Database acknowledges the request</w:t>
            </w:r>
          </w:p>
          <w:p w:rsidR="00AD19D6" w:rsidRDefault="00AD19D6" w:rsidP="00C91381">
            <w:pPr>
              <w:pStyle w:val="ListParagraph"/>
              <w:numPr>
                <w:ilvl w:val="0"/>
                <w:numId w:val="45"/>
              </w:numPr>
              <w:spacing w:after="0" w:line="360" w:lineRule="auto"/>
              <w:jc w:val="left"/>
              <w:rPr>
                <w:rFonts w:cs="Times New Roman"/>
                <w:szCs w:val="24"/>
              </w:rPr>
            </w:pPr>
            <w:r>
              <w:rPr>
                <w:rFonts w:cs="Times New Roman"/>
                <w:szCs w:val="24"/>
              </w:rPr>
              <w:t>The System sends a notification to the user removed</w:t>
            </w:r>
          </w:p>
          <w:p w:rsidR="00AD19D6" w:rsidRDefault="00AD19D6" w:rsidP="00C91381">
            <w:pPr>
              <w:pStyle w:val="ListParagraph"/>
              <w:numPr>
                <w:ilvl w:val="0"/>
                <w:numId w:val="45"/>
              </w:numPr>
              <w:spacing w:after="0" w:line="360" w:lineRule="auto"/>
              <w:jc w:val="left"/>
              <w:rPr>
                <w:rFonts w:eastAsiaTheme="minorHAnsi" w:cs="Times New Roman"/>
                <w:b/>
                <w:szCs w:val="24"/>
              </w:rPr>
            </w:pPr>
            <w:r>
              <w:rPr>
                <w:rFonts w:cs="Times New Roman"/>
                <w:szCs w:val="24"/>
                <w:lang w:bidi="en-US"/>
              </w:rPr>
              <w:t>Server displays flash notification message</w:t>
            </w:r>
          </w:p>
        </w:tc>
      </w:tr>
      <w:tr w:rsidR="00AD19D6" w:rsidTr="00AD19D6">
        <w:tc>
          <w:tcPr>
            <w:tcW w:w="3708" w:type="dxa"/>
            <w:tcBorders>
              <w:top w:val="double" w:sz="4" w:space="0" w:color="4472C4"/>
              <w:left w:val="double" w:sz="4" w:space="0" w:color="4472C4"/>
              <w:bottom w:val="double" w:sz="4" w:space="0" w:color="4472C4"/>
              <w:right w:val="double" w:sz="4" w:space="0" w:color="4472C4"/>
            </w:tcBorders>
            <w:shd w:val="clear" w:color="auto" w:fill="C6D9F1" w:themeFill="text2" w:themeFillTint="33"/>
            <w:hideMark/>
          </w:tcPr>
          <w:p w:rsidR="00AD19D6" w:rsidRDefault="00AD19D6">
            <w:pPr>
              <w:spacing w:after="0" w:line="360" w:lineRule="auto"/>
              <w:contextualSpacing/>
              <w:rPr>
                <w:rFonts w:ascii="Calibri" w:hAnsi="Calibri" w:cs="Times New Roman"/>
                <w:b/>
                <w:bCs/>
                <w:i/>
                <w:sz w:val="24"/>
                <w:szCs w:val="24"/>
              </w:rPr>
            </w:pPr>
            <w:r>
              <w:rPr>
                <w:rFonts w:cs="Times New Roman"/>
                <w:b/>
                <w:bCs/>
                <w:i/>
                <w:szCs w:val="24"/>
              </w:rPr>
              <w:t>Entry Conditions</w:t>
            </w:r>
          </w:p>
        </w:tc>
        <w:tc>
          <w:tcPr>
            <w:tcW w:w="5850" w:type="dxa"/>
            <w:tcBorders>
              <w:top w:val="double" w:sz="4" w:space="0" w:color="4472C4"/>
              <w:left w:val="double" w:sz="4" w:space="0" w:color="4472C4"/>
              <w:bottom w:val="double" w:sz="4" w:space="0" w:color="4472C4"/>
              <w:right w:val="double" w:sz="4" w:space="0" w:color="4472C4"/>
            </w:tcBorders>
            <w:shd w:val="clear" w:color="auto" w:fill="C6D9F1" w:themeFill="text2" w:themeFillTint="33"/>
            <w:hideMark/>
          </w:tcPr>
          <w:p w:rsidR="00AD19D6" w:rsidRDefault="00AD19D6" w:rsidP="00C91381">
            <w:pPr>
              <w:pStyle w:val="ListParagraph"/>
              <w:numPr>
                <w:ilvl w:val="0"/>
                <w:numId w:val="37"/>
              </w:numPr>
              <w:spacing w:after="0" w:line="360" w:lineRule="auto"/>
              <w:jc w:val="left"/>
              <w:rPr>
                <w:rFonts w:ascii="Calibri" w:eastAsia="Calibri" w:hAnsi="Calibri" w:cs="Times New Roman"/>
                <w:sz w:val="24"/>
                <w:szCs w:val="24"/>
              </w:rPr>
            </w:pPr>
            <w:r>
              <w:rPr>
                <w:rFonts w:cs="Times New Roman"/>
                <w:szCs w:val="24"/>
              </w:rPr>
              <w:t>Professor is logged into the system</w:t>
            </w:r>
          </w:p>
          <w:p w:rsidR="00AD19D6" w:rsidRDefault="00AD19D6" w:rsidP="00C91381">
            <w:pPr>
              <w:pStyle w:val="ListParagraph"/>
              <w:numPr>
                <w:ilvl w:val="0"/>
                <w:numId w:val="37"/>
              </w:numPr>
              <w:spacing w:after="0" w:line="360" w:lineRule="auto"/>
              <w:jc w:val="left"/>
              <w:rPr>
                <w:rFonts w:cs="Times New Roman"/>
                <w:szCs w:val="24"/>
              </w:rPr>
            </w:pPr>
            <w:r>
              <w:rPr>
                <w:rFonts w:cs="Times New Roman"/>
                <w:szCs w:val="24"/>
              </w:rPr>
              <w:lastRenderedPageBreak/>
              <w:t>A project page is displayed</w:t>
            </w:r>
          </w:p>
          <w:p w:rsidR="00AD19D6" w:rsidRDefault="00AD19D6" w:rsidP="00C91381">
            <w:pPr>
              <w:pStyle w:val="ListParagraph"/>
              <w:numPr>
                <w:ilvl w:val="0"/>
                <w:numId w:val="37"/>
              </w:numPr>
              <w:spacing w:after="0" w:line="360" w:lineRule="auto"/>
              <w:jc w:val="left"/>
              <w:rPr>
                <w:rFonts w:eastAsiaTheme="minorHAnsi" w:cs="Times New Roman"/>
                <w:szCs w:val="24"/>
              </w:rPr>
            </w:pPr>
            <w:r>
              <w:rPr>
                <w:rFonts w:cs="Times New Roman"/>
                <w:szCs w:val="24"/>
              </w:rPr>
              <w:t>Professor created the project</w:t>
            </w:r>
          </w:p>
        </w:tc>
      </w:tr>
      <w:tr w:rsidR="00AD19D6" w:rsidTr="00AD19D6">
        <w:trPr>
          <w:trHeight w:val="306"/>
        </w:trPr>
        <w:tc>
          <w:tcPr>
            <w:tcW w:w="3708" w:type="dxa"/>
            <w:tcBorders>
              <w:top w:val="double" w:sz="4" w:space="0" w:color="4472C4"/>
              <w:left w:val="double" w:sz="4" w:space="0" w:color="4472C4"/>
              <w:bottom w:val="double" w:sz="4" w:space="0" w:color="4472C4"/>
              <w:right w:val="double" w:sz="4" w:space="0" w:color="4472C4"/>
            </w:tcBorders>
            <w:shd w:val="clear" w:color="auto" w:fill="FFFFFF" w:themeFill="background1"/>
            <w:hideMark/>
          </w:tcPr>
          <w:p w:rsidR="00AD19D6" w:rsidRDefault="00AD19D6">
            <w:pPr>
              <w:spacing w:after="0" w:line="360" w:lineRule="auto"/>
              <w:contextualSpacing/>
              <w:rPr>
                <w:rFonts w:ascii="Calibri" w:hAnsi="Calibri" w:cs="Times New Roman"/>
                <w:b/>
                <w:bCs/>
                <w:i/>
                <w:sz w:val="24"/>
                <w:szCs w:val="24"/>
              </w:rPr>
            </w:pPr>
            <w:r>
              <w:rPr>
                <w:rFonts w:cs="Times New Roman"/>
                <w:b/>
                <w:bCs/>
                <w:i/>
                <w:szCs w:val="24"/>
              </w:rPr>
              <w:lastRenderedPageBreak/>
              <w:t>Exit Conditions</w:t>
            </w:r>
          </w:p>
        </w:tc>
        <w:tc>
          <w:tcPr>
            <w:tcW w:w="5850" w:type="dxa"/>
            <w:tcBorders>
              <w:top w:val="double" w:sz="4" w:space="0" w:color="4472C4"/>
              <w:left w:val="double" w:sz="4" w:space="0" w:color="4472C4"/>
              <w:bottom w:val="double" w:sz="4" w:space="0" w:color="4472C4"/>
              <w:right w:val="double" w:sz="4" w:space="0" w:color="4472C4"/>
            </w:tcBorders>
            <w:shd w:val="clear" w:color="auto" w:fill="FFFFFF" w:themeFill="background1"/>
            <w:hideMark/>
          </w:tcPr>
          <w:p w:rsidR="00AD19D6" w:rsidRDefault="00AD19D6" w:rsidP="00C91381">
            <w:pPr>
              <w:pStyle w:val="ListParagraph"/>
              <w:numPr>
                <w:ilvl w:val="0"/>
                <w:numId w:val="38"/>
              </w:numPr>
              <w:spacing w:after="0" w:line="360" w:lineRule="auto"/>
              <w:jc w:val="left"/>
              <w:rPr>
                <w:rFonts w:ascii="Calibri" w:eastAsia="Calibri" w:hAnsi="Calibri" w:cs="Times New Roman"/>
                <w:sz w:val="24"/>
                <w:szCs w:val="24"/>
              </w:rPr>
            </w:pPr>
            <w:r>
              <w:rPr>
                <w:rFonts w:cs="Times New Roman"/>
                <w:szCs w:val="24"/>
              </w:rPr>
              <w:t xml:space="preserve">User is removed from the project </w:t>
            </w:r>
          </w:p>
          <w:p w:rsidR="00AD19D6" w:rsidRDefault="00AD19D6" w:rsidP="00C91381">
            <w:pPr>
              <w:pStyle w:val="ListParagraph"/>
              <w:numPr>
                <w:ilvl w:val="0"/>
                <w:numId w:val="38"/>
              </w:numPr>
              <w:spacing w:after="0" w:line="360" w:lineRule="auto"/>
              <w:jc w:val="left"/>
              <w:rPr>
                <w:rFonts w:eastAsiaTheme="minorHAnsi" w:cs="Times New Roman"/>
                <w:szCs w:val="24"/>
              </w:rPr>
            </w:pPr>
            <w:r>
              <w:rPr>
                <w:rFonts w:cs="Times New Roman"/>
                <w:szCs w:val="24"/>
              </w:rPr>
              <w:t>Project’s team members is decreased by 1</w:t>
            </w:r>
          </w:p>
        </w:tc>
      </w:tr>
      <w:tr w:rsidR="00AD19D6" w:rsidTr="00AD19D6">
        <w:tc>
          <w:tcPr>
            <w:tcW w:w="3708" w:type="dxa"/>
            <w:tcBorders>
              <w:top w:val="double" w:sz="4" w:space="0" w:color="4472C4"/>
              <w:left w:val="double" w:sz="4" w:space="0" w:color="4472C4"/>
              <w:bottom w:val="double" w:sz="4" w:space="0" w:color="4472C4"/>
              <w:right w:val="double" w:sz="4" w:space="0" w:color="4472C4"/>
            </w:tcBorders>
            <w:shd w:val="clear" w:color="auto" w:fill="C6D9F1" w:themeFill="text2" w:themeFillTint="33"/>
            <w:hideMark/>
          </w:tcPr>
          <w:p w:rsidR="00AD19D6" w:rsidRDefault="00AD19D6">
            <w:pPr>
              <w:spacing w:after="0" w:line="360" w:lineRule="auto"/>
              <w:contextualSpacing/>
              <w:rPr>
                <w:rFonts w:ascii="Calibri" w:hAnsi="Calibri" w:cs="Times New Roman"/>
                <w:b/>
                <w:bCs/>
                <w:i/>
                <w:sz w:val="24"/>
                <w:szCs w:val="24"/>
              </w:rPr>
            </w:pPr>
            <w:r>
              <w:rPr>
                <w:rFonts w:cs="Times New Roman"/>
                <w:b/>
                <w:bCs/>
                <w:i/>
                <w:szCs w:val="24"/>
              </w:rPr>
              <w:t xml:space="preserve">Exceptions </w:t>
            </w:r>
          </w:p>
        </w:tc>
        <w:tc>
          <w:tcPr>
            <w:tcW w:w="5850" w:type="dxa"/>
            <w:tcBorders>
              <w:top w:val="double" w:sz="4" w:space="0" w:color="4472C4"/>
              <w:left w:val="double" w:sz="4" w:space="0" w:color="4472C4"/>
              <w:bottom w:val="double" w:sz="4" w:space="0" w:color="4472C4"/>
              <w:right w:val="double" w:sz="4" w:space="0" w:color="4472C4"/>
            </w:tcBorders>
            <w:shd w:val="clear" w:color="auto" w:fill="C6D9F1" w:themeFill="text2" w:themeFillTint="33"/>
            <w:hideMark/>
          </w:tcPr>
          <w:p w:rsidR="00AD19D6" w:rsidRDefault="00AD19D6" w:rsidP="00C91381">
            <w:pPr>
              <w:pStyle w:val="ListParagraph"/>
              <w:numPr>
                <w:ilvl w:val="0"/>
                <w:numId w:val="38"/>
              </w:numPr>
              <w:spacing w:after="0" w:line="360" w:lineRule="auto"/>
              <w:jc w:val="left"/>
              <w:rPr>
                <w:rFonts w:eastAsiaTheme="minorHAnsi" w:cs="Times New Roman"/>
                <w:szCs w:val="24"/>
              </w:rPr>
            </w:pPr>
            <w:r>
              <w:rPr>
                <w:rFonts w:cs="Times New Roman"/>
                <w:szCs w:val="24"/>
              </w:rPr>
              <w:t>The Database was not able to delete the student</w:t>
            </w:r>
          </w:p>
        </w:tc>
      </w:tr>
    </w:tbl>
    <w:p w:rsidR="00AD19D6" w:rsidRDefault="00AD19D6" w:rsidP="00AD19D6">
      <w:pPr>
        <w:spacing w:after="0" w:line="360" w:lineRule="auto"/>
        <w:ind w:left="792"/>
        <w:contextualSpacing/>
        <w:rPr>
          <w:rFonts w:ascii="Calibri" w:hAnsi="Calibri" w:cs="Times New Roman"/>
          <w:szCs w:val="24"/>
        </w:rPr>
      </w:pPr>
    </w:p>
    <w:tbl>
      <w:tblPr>
        <w:tblW w:w="9558" w:type="dxa"/>
        <w:tblBorders>
          <w:top w:val="double" w:sz="4" w:space="0" w:color="4472C4"/>
          <w:left w:val="double" w:sz="4" w:space="0" w:color="4472C4"/>
          <w:bottom w:val="double" w:sz="4" w:space="0" w:color="4472C4"/>
          <w:right w:val="double" w:sz="4" w:space="0" w:color="4472C4"/>
          <w:insideH w:val="double" w:sz="4" w:space="0" w:color="4472C4"/>
          <w:insideV w:val="double" w:sz="4" w:space="0" w:color="4472C4"/>
        </w:tblBorders>
        <w:tblLook w:val="04A0" w:firstRow="1" w:lastRow="0" w:firstColumn="1" w:lastColumn="0" w:noHBand="0" w:noVBand="1"/>
      </w:tblPr>
      <w:tblGrid>
        <w:gridCol w:w="3708"/>
        <w:gridCol w:w="5850"/>
      </w:tblGrid>
      <w:tr w:rsidR="00AD19D6" w:rsidTr="00AD19D6">
        <w:tc>
          <w:tcPr>
            <w:tcW w:w="3708" w:type="dxa"/>
            <w:tcBorders>
              <w:top w:val="double" w:sz="4" w:space="0" w:color="4472C4"/>
              <w:left w:val="double" w:sz="4" w:space="0" w:color="4472C4"/>
              <w:bottom w:val="double" w:sz="4" w:space="0" w:color="4472C4"/>
              <w:right w:val="double" w:sz="4" w:space="0" w:color="4472C4"/>
            </w:tcBorders>
            <w:hideMark/>
          </w:tcPr>
          <w:p w:rsidR="00AD19D6" w:rsidRDefault="00AD19D6">
            <w:pPr>
              <w:spacing w:after="0" w:line="360" w:lineRule="auto"/>
              <w:contextualSpacing/>
              <w:rPr>
                <w:rFonts w:ascii="Calibri" w:hAnsi="Calibri" w:cs="Times New Roman"/>
                <w:b/>
                <w:bCs/>
                <w:i/>
                <w:sz w:val="24"/>
                <w:szCs w:val="24"/>
                <w:lang w:bidi="en-US"/>
              </w:rPr>
            </w:pPr>
            <w:r>
              <w:rPr>
                <w:rFonts w:cs="Times New Roman"/>
                <w:szCs w:val="24"/>
              </w:rPr>
              <w:br w:type="page"/>
            </w:r>
            <w:r>
              <w:rPr>
                <w:rFonts w:cs="Times New Roman"/>
                <w:b/>
                <w:bCs/>
                <w:i/>
                <w:szCs w:val="24"/>
                <w:lang w:bidi="en-US"/>
              </w:rPr>
              <w:t xml:space="preserve">Use case Name </w:t>
            </w:r>
            <w:r>
              <w:rPr>
                <w:rFonts w:cs="Times New Roman"/>
                <w:b/>
                <w:bCs/>
                <w:szCs w:val="24"/>
              </w:rPr>
              <w:t>(SPW2_408)</w:t>
            </w:r>
          </w:p>
        </w:tc>
        <w:tc>
          <w:tcPr>
            <w:tcW w:w="5850" w:type="dxa"/>
            <w:tcBorders>
              <w:top w:val="double" w:sz="4" w:space="0" w:color="4472C4"/>
              <w:left w:val="double" w:sz="4" w:space="0" w:color="4472C4"/>
              <w:bottom w:val="double" w:sz="4" w:space="0" w:color="4472C4"/>
              <w:right w:val="double" w:sz="4" w:space="0" w:color="4472C4"/>
            </w:tcBorders>
            <w:hideMark/>
          </w:tcPr>
          <w:p w:rsidR="00AD19D6" w:rsidRDefault="00AD19D6">
            <w:pPr>
              <w:spacing w:after="0" w:line="360" w:lineRule="auto"/>
              <w:contextualSpacing/>
              <w:rPr>
                <w:rFonts w:ascii="Calibri" w:hAnsi="Calibri" w:cs="Times New Roman"/>
                <w:b/>
                <w:bCs/>
                <w:sz w:val="24"/>
                <w:szCs w:val="24"/>
                <w:lang w:bidi="en-US"/>
              </w:rPr>
            </w:pPr>
            <w:r>
              <w:rPr>
                <w:rFonts w:cs="Times New Roman"/>
                <w:b/>
                <w:bCs/>
                <w:szCs w:val="24"/>
                <w:lang w:bidi="en-US"/>
              </w:rPr>
              <w:t>Delete Proposed Project</w:t>
            </w:r>
          </w:p>
        </w:tc>
      </w:tr>
      <w:tr w:rsidR="00AD19D6" w:rsidTr="00AD19D6">
        <w:tc>
          <w:tcPr>
            <w:tcW w:w="3708" w:type="dxa"/>
            <w:tcBorders>
              <w:top w:val="double" w:sz="4" w:space="0" w:color="4472C4"/>
              <w:left w:val="double" w:sz="4" w:space="0" w:color="4472C4"/>
              <w:bottom w:val="double" w:sz="4" w:space="0" w:color="4472C4"/>
              <w:right w:val="double" w:sz="4" w:space="0" w:color="4472C4"/>
            </w:tcBorders>
            <w:shd w:val="clear" w:color="auto" w:fill="BDD6EE"/>
            <w:hideMark/>
          </w:tcPr>
          <w:p w:rsidR="00AD19D6" w:rsidRDefault="00AD19D6">
            <w:pPr>
              <w:spacing w:after="0" w:line="360" w:lineRule="auto"/>
              <w:contextualSpacing/>
              <w:rPr>
                <w:rFonts w:ascii="Calibri" w:hAnsi="Calibri" w:cs="Times New Roman"/>
                <w:b/>
                <w:bCs/>
                <w:i/>
                <w:sz w:val="24"/>
                <w:szCs w:val="24"/>
                <w:lang w:bidi="en-US"/>
              </w:rPr>
            </w:pPr>
            <w:r>
              <w:rPr>
                <w:rFonts w:cs="Times New Roman"/>
                <w:b/>
                <w:bCs/>
                <w:i/>
                <w:szCs w:val="24"/>
                <w:lang w:bidi="en-US"/>
              </w:rPr>
              <w:t>Participating Actors</w:t>
            </w:r>
          </w:p>
        </w:tc>
        <w:tc>
          <w:tcPr>
            <w:tcW w:w="5850" w:type="dxa"/>
            <w:tcBorders>
              <w:top w:val="double" w:sz="4" w:space="0" w:color="4472C4"/>
              <w:left w:val="double" w:sz="4" w:space="0" w:color="4472C4"/>
              <w:bottom w:val="double" w:sz="4" w:space="0" w:color="4472C4"/>
              <w:right w:val="double" w:sz="4" w:space="0" w:color="4472C4"/>
            </w:tcBorders>
            <w:shd w:val="clear" w:color="auto" w:fill="BDD6EE"/>
            <w:hideMark/>
          </w:tcPr>
          <w:p w:rsidR="00AD19D6" w:rsidRDefault="00AD19D6">
            <w:pPr>
              <w:spacing w:after="0" w:line="360" w:lineRule="auto"/>
              <w:contextualSpacing/>
              <w:rPr>
                <w:rFonts w:ascii="Calibri" w:hAnsi="Calibri" w:cs="Times New Roman"/>
                <w:sz w:val="24"/>
                <w:szCs w:val="24"/>
                <w:lang w:bidi="en-US"/>
              </w:rPr>
            </w:pPr>
            <w:r>
              <w:rPr>
                <w:rFonts w:cs="Times New Roman"/>
                <w:szCs w:val="24"/>
                <w:lang w:bidi="en-US"/>
              </w:rPr>
              <w:t>Student user, Professor user</w:t>
            </w:r>
          </w:p>
        </w:tc>
      </w:tr>
      <w:tr w:rsidR="00AD19D6" w:rsidTr="00AD19D6">
        <w:tc>
          <w:tcPr>
            <w:tcW w:w="3708" w:type="dxa"/>
            <w:tcBorders>
              <w:top w:val="double" w:sz="4" w:space="0" w:color="4472C4"/>
              <w:left w:val="double" w:sz="4" w:space="0" w:color="4472C4"/>
              <w:bottom w:val="double" w:sz="4" w:space="0" w:color="4472C4"/>
              <w:right w:val="double" w:sz="4" w:space="0" w:color="4472C4"/>
            </w:tcBorders>
            <w:hideMark/>
          </w:tcPr>
          <w:p w:rsidR="00AD19D6" w:rsidRDefault="00AD19D6">
            <w:pPr>
              <w:spacing w:after="0" w:line="360" w:lineRule="auto"/>
              <w:contextualSpacing/>
              <w:rPr>
                <w:rFonts w:ascii="Calibri" w:hAnsi="Calibri" w:cs="Times New Roman"/>
                <w:b/>
                <w:bCs/>
                <w:i/>
                <w:sz w:val="24"/>
                <w:szCs w:val="24"/>
                <w:lang w:bidi="en-US"/>
              </w:rPr>
            </w:pPr>
            <w:r>
              <w:rPr>
                <w:rFonts w:cs="Times New Roman"/>
                <w:b/>
                <w:bCs/>
                <w:i/>
                <w:szCs w:val="24"/>
                <w:lang w:bidi="en-US"/>
              </w:rPr>
              <w:t>Flow of Events</w:t>
            </w:r>
          </w:p>
        </w:tc>
        <w:tc>
          <w:tcPr>
            <w:tcW w:w="5850" w:type="dxa"/>
            <w:tcBorders>
              <w:top w:val="double" w:sz="4" w:space="0" w:color="4472C4"/>
              <w:left w:val="double" w:sz="4" w:space="0" w:color="4472C4"/>
              <w:bottom w:val="double" w:sz="4" w:space="0" w:color="4472C4"/>
              <w:right w:val="double" w:sz="4" w:space="0" w:color="4472C4"/>
            </w:tcBorders>
            <w:hideMark/>
          </w:tcPr>
          <w:p w:rsidR="00AD19D6" w:rsidRDefault="00AD19D6" w:rsidP="00C91381">
            <w:pPr>
              <w:numPr>
                <w:ilvl w:val="0"/>
                <w:numId w:val="46"/>
              </w:numPr>
              <w:spacing w:after="0" w:line="360" w:lineRule="auto"/>
              <w:contextualSpacing/>
              <w:rPr>
                <w:rFonts w:ascii="Calibri" w:hAnsi="Calibri" w:cs="Times New Roman"/>
                <w:sz w:val="24"/>
                <w:szCs w:val="24"/>
                <w:lang w:bidi="en-US"/>
              </w:rPr>
            </w:pPr>
            <w:r>
              <w:rPr>
                <w:rFonts w:cs="Times New Roman"/>
                <w:szCs w:val="24"/>
                <w:lang w:bidi="en-US"/>
              </w:rPr>
              <w:t>User clicks the “Delete Project” button</w:t>
            </w:r>
          </w:p>
          <w:p w:rsidR="00AD19D6" w:rsidRDefault="00AD19D6" w:rsidP="00C91381">
            <w:pPr>
              <w:numPr>
                <w:ilvl w:val="0"/>
                <w:numId w:val="46"/>
              </w:numPr>
              <w:spacing w:after="0" w:line="360" w:lineRule="auto"/>
              <w:contextualSpacing/>
              <w:rPr>
                <w:rFonts w:cs="Times New Roman"/>
                <w:szCs w:val="24"/>
                <w:lang w:bidi="en-US"/>
              </w:rPr>
            </w:pPr>
            <w:r>
              <w:rPr>
                <w:rFonts w:cs="Times New Roman"/>
                <w:szCs w:val="24"/>
                <w:lang w:bidi="en-US"/>
              </w:rPr>
              <w:t>The Systems displays a confirmation message</w:t>
            </w:r>
          </w:p>
          <w:p w:rsidR="00AD19D6" w:rsidRDefault="00AD19D6" w:rsidP="00C91381">
            <w:pPr>
              <w:numPr>
                <w:ilvl w:val="0"/>
                <w:numId w:val="46"/>
              </w:numPr>
              <w:spacing w:after="0" w:line="360" w:lineRule="auto"/>
              <w:contextualSpacing/>
              <w:rPr>
                <w:rFonts w:cs="Times New Roman"/>
                <w:szCs w:val="24"/>
                <w:lang w:bidi="en-US"/>
              </w:rPr>
            </w:pPr>
            <w:r>
              <w:rPr>
                <w:rFonts w:cs="Times New Roman"/>
                <w:szCs w:val="24"/>
                <w:lang w:bidi="en-US"/>
              </w:rPr>
              <w:t>The User clicks Yes</w:t>
            </w:r>
          </w:p>
          <w:p w:rsidR="00AD19D6" w:rsidRDefault="00AD19D6" w:rsidP="00C91381">
            <w:pPr>
              <w:numPr>
                <w:ilvl w:val="0"/>
                <w:numId w:val="46"/>
              </w:numPr>
              <w:spacing w:after="0" w:line="360" w:lineRule="auto"/>
              <w:contextualSpacing/>
              <w:rPr>
                <w:rFonts w:cs="Times New Roman"/>
                <w:szCs w:val="24"/>
                <w:lang w:bidi="en-US"/>
              </w:rPr>
            </w:pPr>
            <w:r>
              <w:rPr>
                <w:rFonts w:cs="Times New Roman"/>
                <w:szCs w:val="24"/>
                <w:lang w:bidi="en-US"/>
              </w:rPr>
              <w:t>Server requests the user changes to the database</w:t>
            </w:r>
          </w:p>
          <w:p w:rsidR="00AD19D6" w:rsidRDefault="00AD19D6" w:rsidP="00C91381">
            <w:pPr>
              <w:numPr>
                <w:ilvl w:val="0"/>
                <w:numId w:val="46"/>
              </w:numPr>
              <w:spacing w:after="0" w:line="360" w:lineRule="auto"/>
              <w:contextualSpacing/>
              <w:rPr>
                <w:rFonts w:cs="Times New Roman"/>
                <w:szCs w:val="24"/>
                <w:lang w:bidi="en-US"/>
              </w:rPr>
            </w:pPr>
            <w:r>
              <w:rPr>
                <w:rFonts w:cs="Times New Roman"/>
                <w:szCs w:val="24"/>
                <w:lang w:bidi="en-US"/>
              </w:rPr>
              <w:t>Database responds</w:t>
            </w:r>
          </w:p>
          <w:p w:rsidR="00AD19D6" w:rsidRDefault="00AD19D6" w:rsidP="00C91381">
            <w:pPr>
              <w:numPr>
                <w:ilvl w:val="0"/>
                <w:numId w:val="46"/>
              </w:numPr>
              <w:spacing w:after="0" w:line="360" w:lineRule="auto"/>
              <w:contextualSpacing/>
              <w:rPr>
                <w:rFonts w:cs="Times New Roman"/>
                <w:szCs w:val="24"/>
                <w:lang w:bidi="en-US"/>
              </w:rPr>
            </w:pPr>
            <w:r>
              <w:rPr>
                <w:rFonts w:cs="Times New Roman"/>
                <w:szCs w:val="24"/>
                <w:lang w:bidi="en-US"/>
              </w:rPr>
              <w:t>The System notifies team members</w:t>
            </w:r>
          </w:p>
          <w:p w:rsidR="00AD19D6" w:rsidRDefault="00AD19D6" w:rsidP="00C91381">
            <w:pPr>
              <w:numPr>
                <w:ilvl w:val="0"/>
                <w:numId w:val="46"/>
              </w:numPr>
              <w:spacing w:after="0" w:line="360" w:lineRule="auto"/>
              <w:contextualSpacing/>
              <w:rPr>
                <w:rFonts w:ascii="Calibri" w:hAnsi="Calibri" w:cs="Times New Roman"/>
                <w:sz w:val="24"/>
                <w:szCs w:val="24"/>
                <w:lang w:bidi="en-US"/>
              </w:rPr>
            </w:pPr>
            <w:r>
              <w:rPr>
                <w:rFonts w:cs="Times New Roman"/>
                <w:szCs w:val="24"/>
                <w:lang w:bidi="en-US"/>
              </w:rPr>
              <w:t>The system removes all the team members from the project</w:t>
            </w:r>
          </w:p>
        </w:tc>
      </w:tr>
      <w:tr w:rsidR="00AD19D6" w:rsidTr="00AD19D6">
        <w:tc>
          <w:tcPr>
            <w:tcW w:w="3708" w:type="dxa"/>
            <w:tcBorders>
              <w:top w:val="double" w:sz="4" w:space="0" w:color="4472C4"/>
              <w:left w:val="double" w:sz="4" w:space="0" w:color="4472C4"/>
              <w:bottom w:val="double" w:sz="4" w:space="0" w:color="4472C4"/>
              <w:right w:val="double" w:sz="4" w:space="0" w:color="4472C4"/>
            </w:tcBorders>
            <w:shd w:val="clear" w:color="auto" w:fill="BDD6EE"/>
            <w:hideMark/>
          </w:tcPr>
          <w:p w:rsidR="00AD19D6" w:rsidRDefault="00AD19D6">
            <w:pPr>
              <w:spacing w:after="0" w:line="360" w:lineRule="auto"/>
              <w:contextualSpacing/>
              <w:rPr>
                <w:rFonts w:ascii="Calibri" w:hAnsi="Calibri" w:cs="Times New Roman"/>
                <w:b/>
                <w:bCs/>
                <w:i/>
                <w:sz w:val="24"/>
                <w:szCs w:val="24"/>
                <w:lang w:bidi="en-US"/>
              </w:rPr>
            </w:pPr>
            <w:r>
              <w:rPr>
                <w:rFonts w:cs="Times New Roman"/>
                <w:b/>
                <w:bCs/>
                <w:i/>
                <w:szCs w:val="24"/>
                <w:lang w:bidi="en-US"/>
              </w:rPr>
              <w:t>Entry Conditions</w:t>
            </w:r>
          </w:p>
        </w:tc>
        <w:tc>
          <w:tcPr>
            <w:tcW w:w="5850" w:type="dxa"/>
            <w:tcBorders>
              <w:top w:val="double" w:sz="4" w:space="0" w:color="4472C4"/>
              <w:left w:val="double" w:sz="4" w:space="0" w:color="4472C4"/>
              <w:bottom w:val="double" w:sz="4" w:space="0" w:color="4472C4"/>
              <w:right w:val="double" w:sz="4" w:space="0" w:color="4472C4"/>
            </w:tcBorders>
            <w:shd w:val="clear" w:color="auto" w:fill="BDD6EE"/>
            <w:hideMark/>
          </w:tcPr>
          <w:p w:rsidR="00AD19D6" w:rsidRDefault="00AD19D6" w:rsidP="00C91381">
            <w:pPr>
              <w:numPr>
                <w:ilvl w:val="0"/>
                <w:numId w:val="41"/>
              </w:numPr>
              <w:spacing w:after="0" w:line="360" w:lineRule="auto"/>
              <w:contextualSpacing/>
              <w:rPr>
                <w:rFonts w:ascii="Calibri" w:hAnsi="Calibri" w:cs="Times New Roman"/>
                <w:sz w:val="24"/>
                <w:szCs w:val="24"/>
                <w:lang w:bidi="en-US"/>
              </w:rPr>
            </w:pPr>
            <w:r>
              <w:rPr>
                <w:rFonts w:cs="Times New Roman"/>
                <w:szCs w:val="24"/>
                <w:lang w:bidi="en-US"/>
              </w:rPr>
              <w:t>User is logged into the system</w:t>
            </w:r>
          </w:p>
          <w:p w:rsidR="00AD19D6" w:rsidRDefault="00AD19D6" w:rsidP="00C91381">
            <w:pPr>
              <w:numPr>
                <w:ilvl w:val="0"/>
                <w:numId w:val="41"/>
              </w:numPr>
              <w:spacing w:after="0" w:line="360" w:lineRule="auto"/>
              <w:contextualSpacing/>
              <w:rPr>
                <w:rFonts w:cs="Times New Roman"/>
                <w:szCs w:val="24"/>
                <w:lang w:bidi="en-US"/>
              </w:rPr>
            </w:pPr>
            <w:r>
              <w:rPr>
                <w:rFonts w:cs="Times New Roman"/>
                <w:szCs w:val="24"/>
                <w:lang w:bidi="en-US"/>
              </w:rPr>
              <w:t>A project created by the user is displayed</w:t>
            </w:r>
          </w:p>
          <w:p w:rsidR="00AD19D6" w:rsidRDefault="00AD19D6" w:rsidP="00C91381">
            <w:pPr>
              <w:numPr>
                <w:ilvl w:val="0"/>
                <w:numId w:val="41"/>
              </w:numPr>
              <w:spacing w:after="0" w:line="360" w:lineRule="auto"/>
              <w:contextualSpacing/>
              <w:rPr>
                <w:rFonts w:ascii="Calibri" w:hAnsi="Calibri" w:cs="Times New Roman"/>
                <w:sz w:val="24"/>
                <w:szCs w:val="24"/>
                <w:lang w:bidi="en-US"/>
              </w:rPr>
            </w:pPr>
            <w:r>
              <w:rPr>
                <w:rFonts w:cs="Times New Roman"/>
                <w:szCs w:val="24"/>
                <w:lang w:bidi="en-US"/>
              </w:rPr>
              <w:t>If user is Student the project is still pending for approval or rejected</w:t>
            </w:r>
          </w:p>
        </w:tc>
      </w:tr>
      <w:tr w:rsidR="00AD19D6" w:rsidTr="00AD19D6">
        <w:tc>
          <w:tcPr>
            <w:tcW w:w="3708" w:type="dxa"/>
            <w:tcBorders>
              <w:top w:val="double" w:sz="4" w:space="0" w:color="4472C4"/>
              <w:left w:val="double" w:sz="4" w:space="0" w:color="4472C4"/>
              <w:bottom w:val="double" w:sz="4" w:space="0" w:color="4472C4"/>
              <w:right w:val="double" w:sz="4" w:space="0" w:color="4472C4"/>
            </w:tcBorders>
            <w:hideMark/>
          </w:tcPr>
          <w:p w:rsidR="00AD19D6" w:rsidRDefault="00AD19D6">
            <w:pPr>
              <w:spacing w:after="0" w:line="360" w:lineRule="auto"/>
              <w:contextualSpacing/>
              <w:rPr>
                <w:rFonts w:ascii="Calibri" w:hAnsi="Calibri" w:cs="Times New Roman"/>
                <w:b/>
                <w:bCs/>
                <w:i/>
                <w:sz w:val="24"/>
                <w:szCs w:val="24"/>
                <w:lang w:bidi="en-US"/>
              </w:rPr>
            </w:pPr>
            <w:r>
              <w:rPr>
                <w:rFonts w:cs="Times New Roman"/>
                <w:b/>
                <w:bCs/>
                <w:i/>
                <w:szCs w:val="24"/>
                <w:lang w:bidi="en-US"/>
              </w:rPr>
              <w:t>Exit Conditions</w:t>
            </w:r>
          </w:p>
        </w:tc>
        <w:tc>
          <w:tcPr>
            <w:tcW w:w="5850" w:type="dxa"/>
            <w:tcBorders>
              <w:top w:val="double" w:sz="4" w:space="0" w:color="4472C4"/>
              <w:left w:val="double" w:sz="4" w:space="0" w:color="4472C4"/>
              <w:bottom w:val="double" w:sz="4" w:space="0" w:color="4472C4"/>
              <w:right w:val="double" w:sz="4" w:space="0" w:color="4472C4"/>
            </w:tcBorders>
            <w:hideMark/>
          </w:tcPr>
          <w:p w:rsidR="00AD19D6" w:rsidRDefault="00AD19D6" w:rsidP="00C91381">
            <w:pPr>
              <w:numPr>
                <w:ilvl w:val="0"/>
                <w:numId w:val="41"/>
              </w:numPr>
              <w:spacing w:after="0" w:line="360" w:lineRule="auto"/>
              <w:contextualSpacing/>
              <w:rPr>
                <w:rFonts w:ascii="Calibri" w:hAnsi="Calibri" w:cs="Times New Roman"/>
                <w:sz w:val="24"/>
                <w:szCs w:val="24"/>
                <w:lang w:bidi="en-US"/>
              </w:rPr>
            </w:pPr>
            <w:r>
              <w:rPr>
                <w:rFonts w:cs="Times New Roman"/>
                <w:szCs w:val="24"/>
                <w:lang w:bidi="en-US"/>
              </w:rPr>
              <w:t>Project was successfully deleted</w:t>
            </w:r>
          </w:p>
          <w:p w:rsidR="00AD19D6" w:rsidRDefault="00AD19D6" w:rsidP="00C91381">
            <w:pPr>
              <w:numPr>
                <w:ilvl w:val="0"/>
                <w:numId w:val="41"/>
              </w:numPr>
              <w:spacing w:after="0" w:line="360" w:lineRule="auto"/>
              <w:contextualSpacing/>
              <w:rPr>
                <w:rFonts w:cs="Times New Roman"/>
                <w:szCs w:val="24"/>
                <w:lang w:bidi="en-US"/>
              </w:rPr>
            </w:pPr>
            <w:r>
              <w:rPr>
                <w:rFonts w:cs="Times New Roman"/>
                <w:szCs w:val="24"/>
                <w:lang w:bidi="en-US"/>
              </w:rPr>
              <w:t>The projects table on the database is decreased by 1</w:t>
            </w:r>
          </w:p>
          <w:p w:rsidR="00AD19D6" w:rsidRDefault="00AD19D6" w:rsidP="00C91381">
            <w:pPr>
              <w:numPr>
                <w:ilvl w:val="0"/>
                <w:numId w:val="41"/>
              </w:numPr>
              <w:spacing w:after="0" w:line="360" w:lineRule="auto"/>
              <w:contextualSpacing/>
              <w:rPr>
                <w:rFonts w:ascii="Calibri" w:hAnsi="Calibri" w:cs="Times New Roman"/>
                <w:sz w:val="24"/>
                <w:szCs w:val="24"/>
                <w:lang w:bidi="en-US"/>
              </w:rPr>
            </w:pPr>
            <w:r>
              <w:rPr>
                <w:rFonts w:cs="Times New Roman"/>
                <w:szCs w:val="24"/>
                <w:lang w:bidi="en-US"/>
              </w:rPr>
              <w:t>User is redirected to his Homepage</w:t>
            </w:r>
          </w:p>
        </w:tc>
      </w:tr>
      <w:tr w:rsidR="00AD19D6" w:rsidTr="00AD19D6">
        <w:tc>
          <w:tcPr>
            <w:tcW w:w="3708" w:type="dxa"/>
            <w:tcBorders>
              <w:top w:val="double" w:sz="4" w:space="0" w:color="4472C4"/>
              <w:left w:val="double" w:sz="4" w:space="0" w:color="4472C4"/>
              <w:bottom w:val="double" w:sz="4" w:space="0" w:color="4472C4"/>
              <w:right w:val="double" w:sz="4" w:space="0" w:color="4472C4"/>
            </w:tcBorders>
            <w:shd w:val="clear" w:color="auto" w:fill="BDD6EE"/>
            <w:hideMark/>
          </w:tcPr>
          <w:p w:rsidR="00AD19D6" w:rsidRDefault="00AD19D6">
            <w:pPr>
              <w:spacing w:after="0" w:line="360" w:lineRule="auto"/>
              <w:contextualSpacing/>
              <w:rPr>
                <w:rFonts w:ascii="Calibri" w:hAnsi="Calibri" w:cs="Times New Roman"/>
                <w:b/>
                <w:bCs/>
                <w:i/>
                <w:sz w:val="24"/>
                <w:szCs w:val="24"/>
                <w:lang w:bidi="en-US"/>
              </w:rPr>
            </w:pPr>
            <w:r>
              <w:rPr>
                <w:rFonts w:cs="Times New Roman"/>
                <w:b/>
                <w:bCs/>
                <w:i/>
                <w:szCs w:val="24"/>
                <w:lang w:bidi="en-US"/>
              </w:rPr>
              <w:t>Exceptions</w:t>
            </w:r>
          </w:p>
        </w:tc>
        <w:tc>
          <w:tcPr>
            <w:tcW w:w="5850" w:type="dxa"/>
            <w:tcBorders>
              <w:top w:val="double" w:sz="4" w:space="0" w:color="4472C4"/>
              <w:left w:val="double" w:sz="4" w:space="0" w:color="4472C4"/>
              <w:bottom w:val="double" w:sz="4" w:space="0" w:color="4472C4"/>
              <w:right w:val="double" w:sz="4" w:space="0" w:color="4472C4"/>
            </w:tcBorders>
            <w:shd w:val="clear" w:color="auto" w:fill="BDD6EE"/>
            <w:hideMark/>
          </w:tcPr>
          <w:p w:rsidR="00AD19D6" w:rsidRDefault="00AD19D6" w:rsidP="00C91381">
            <w:pPr>
              <w:numPr>
                <w:ilvl w:val="0"/>
                <w:numId w:val="41"/>
              </w:numPr>
              <w:spacing w:after="0" w:line="360" w:lineRule="auto"/>
              <w:contextualSpacing/>
              <w:rPr>
                <w:rFonts w:ascii="Calibri" w:hAnsi="Calibri" w:cs="Times New Roman"/>
                <w:sz w:val="24"/>
                <w:szCs w:val="24"/>
                <w:lang w:bidi="en-US"/>
              </w:rPr>
            </w:pPr>
            <w:r>
              <w:rPr>
                <w:rFonts w:cs="Times New Roman"/>
                <w:szCs w:val="24"/>
                <w:lang w:bidi="en-US"/>
              </w:rPr>
              <w:t>The database was not able to delete the project</w:t>
            </w:r>
          </w:p>
          <w:p w:rsidR="00AD19D6" w:rsidRDefault="00AD19D6" w:rsidP="00C91381">
            <w:pPr>
              <w:numPr>
                <w:ilvl w:val="0"/>
                <w:numId w:val="41"/>
              </w:numPr>
              <w:spacing w:after="0" w:line="360" w:lineRule="auto"/>
              <w:contextualSpacing/>
              <w:rPr>
                <w:rFonts w:ascii="Calibri" w:hAnsi="Calibri" w:cs="Times New Roman"/>
                <w:sz w:val="24"/>
                <w:szCs w:val="24"/>
                <w:lang w:bidi="en-US"/>
              </w:rPr>
            </w:pPr>
            <w:r>
              <w:rPr>
                <w:rFonts w:cs="Times New Roman"/>
                <w:szCs w:val="24"/>
                <w:lang w:bidi="en-US"/>
              </w:rPr>
              <w:t>The database was not able to remove the team members from the project</w:t>
            </w:r>
          </w:p>
        </w:tc>
      </w:tr>
    </w:tbl>
    <w:p w:rsidR="00AD19D6" w:rsidRDefault="00AD19D6" w:rsidP="00AD19D6">
      <w:pPr>
        <w:spacing w:after="0" w:line="360" w:lineRule="auto"/>
        <w:ind w:left="792"/>
        <w:contextualSpacing/>
        <w:rPr>
          <w:rFonts w:ascii="Calibri" w:hAnsi="Calibri" w:cs="Times New Roman"/>
          <w:szCs w:val="24"/>
        </w:rPr>
      </w:pPr>
    </w:p>
    <w:p w:rsidR="00AD19D6" w:rsidRDefault="00AD19D6" w:rsidP="00AD19D6">
      <w:pPr>
        <w:spacing w:after="0" w:line="360" w:lineRule="auto"/>
        <w:ind w:left="792"/>
        <w:contextualSpacing/>
        <w:rPr>
          <w:rFonts w:cs="Times New Roman"/>
          <w:szCs w:val="24"/>
        </w:rPr>
      </w:pPr>
    </w:p>
    <w:tbl>
      <w:tblPr>
        <w:tblW w:w="9558" w:type="dxa"/>
        <w:tblBorders>
          <w:top w:val="double" w:sz="4" w:space="0" w:color="4472C4"/>
          <w:left w:val="double" w:sz="4" w:space="0" w:color="4472C4"/>
          <w:bottom w:val="double" w:sz="4" w:space="0" w:color="4472C4"/>
          <w:right w:val="double" w:sz="4" w:space="0" w:color="4472C4"/>
          <w:insideH w:val="double" w:sz="4" w:space="0" w:color="4472C4"/>
          <w:insideV w:val="double" w:sz="4" w:space="0" w:color="4472C4"/>
        </w:tblBorders>
        <w:tblLook w:val="04A0" w:firstRow="1" w:lastRow="0" w:firstColumn="1" w:lastColumn="0" w:noHBand="0" w:noVBand="1"/>
      </w:tblPr>
      <w:tblGrid>
        <w:gridCol w:w="3708"/>
        <w:gridCol w:w="5850"/>
      </w:tblGrid>
      <w:tr w:rsidR="00AD19D6" w:rsidTr="00AD19D6">
        <w:tc>
          <w:tcPr>
            <w:tcW w:w="3708" w:type="dxa"/>
            <w:tcBorders>
              <w:top w:val="double" w:sz="4" w:space="0" w:color="4472C4"/>
              <w:left w:val="double" w:sz="4" w:space="0" w:color="4472C4"/>
              <w:bottom w:val="double" w:sz="4" w:space="0" w:color="4472C4"/>
              <w:right w:val="double" w:sz="4" w:space="0" w:color="4472C4"/>
            </w:tcBorders>
            <w:hideMark/>
          </w:tcPr>
          <w:p w:rsidR="00AD19D6" w:rsidRDefault="00AD19D6">
            <w:pPr>
              <w:spacing w:after="0" w:line="360" w:lineRule="auto"/>
              <w:contextualSpacing/>
              <w:rPr>
                <w:rFonts w:ascii="Calibri" w:hAnsi="Calibri" w:cs="Times New Roman"/>
                <w:b/>
                <w:bCs/>
                <w:i/>
                <w:sz w:val="24"/>
                <w:szCs w:val="24"/>
                <w:lang w:bidi="en-US"/>
              </w:rPr>
            </w:pPr>
            <w:r>
              <w:rPr>
                <w:rFonts w:cs="Times New Roman"/>
                <w:b/>
                <w:bCs/>
                <w:i/>
                <w:szCs w:val="24"/>
                <w:lang w:bidi="en-US"/>
              </w:rPr>
              <w:t xml:space="preserve">Use case Name </w:t>
            </w:r>
            <w:r>
              <w:rPr>
                <w:rFonts w:cs="Times New Roman"/>
                <w:b/>
                <w:bCs/>
                <w:szCs w:val="24"/>
              </w:rPr>
              <w:t>(SPW2_409)</w:t>
            </w:r>
          </w:p>
        </w:tc>
        <w:tc>
          <w:tcPr>
            <w:tcW w:w="5850" w:type="dxa"/>
            <w:tcBorders>
              <w:top w:val="double" w:sz="4" w:space="0" w:color="4472C4"/>
              <w:left w:val="double" w:sz="4" w:space="0" w:color="4472C4"/>
              <w:bottom w:val="double" w:sz="4" w:space="0" w:color="4472C4"/>
              <w:right w:val="double" w:sz="4" w:space="0" w:color="4472C4"/>
            </w:tcBorders>
            <w:hideMark/>
          </w:tcPr>
          <w:p w:rsidR="00AD19D6" w:rsidRDefault="00AD19D6">
            <w:pPr>
              <w:spacing w:after="0" w:line="360" w:lineRule="auto"/>
              <w:contextualSpacing/>
              <w:rPr>
                <w:rFonts w:ascii="Calibri" w:hAnsi="Calibri" w:cs="Times New Roman"/>
                <w:b/>
                <w:bCs/>
                <w:sz w:val="24"/>
                <w:szCs w:val="24"/>
                <w:lang w:bidi="en-US"/>
              </w:rPr>
            </w:pPr>
            <w:r>
              <w:rPr>
                <w:rFonts w:cs="Times New Roman"/>
                <w:b/>
                <w:bCs/>
                <w:szCs w:val="24"/>
                <w:lang w:bidi="en-US"/>
              </w:rPr>
              <w:t>Delete Any Project</w:t>
            </w:r>
          </w:p>
        </w:tc>
      </w:tr>
      <w:tr w:rsidR="00AD19D6" w:rsidTr="00AD19D6">
        <w:tc>
          <w:tcPr>
            <w:tcW w:w="3708" w:type="dxa"/>
            <w:tcBorders>
              <w:top w:val="double" w:sz="4" w:space="0" w:color="4472C4"/>
              <w:left w:val="double" w:sz="4" w:space="0" w:color="4472C4"/>
              <w:bottom w:val="double" w:sz="4" w:space="0" w:color="4472C4"/>
              <w:right w:val="double" w:sz="4" w:space="0" w:color="4472C4"/>
            </w:tcBorders>
            <w:shd w:val="clear" w:color="auto" w:fill="BDD6EE"/>
            <w:hideMark/>
          </w:tcPr>
          <w:p w:rsidR="00AD19D6" w:rsidRDefault="00AD19D6">
            <w:pPr>
              <w:spacing w:after="0" w:line="360" w:lineRule="auto"/>
              <w:contextualSpacing/>
              <w:rPr>
                <w:rFonts w:ascii="Calibri" w:hAnsi="Calibri" w:cs="Times New Roman"/>
                <w:b/>
                <w:bCs/>
                <w:i/>
                <w:sz w:val="24"/>
                <w:szCs w:val="24"/>
                <w:lang w:bidi="en-US"/>
              </w:rPr>
            </w:pPr>
            <w:r>
              <w:rPr>
                <w:rFonts w:cs="Times New Roman"/>
                <w:b/>
                <w:bCs/>
                <w:i/>
                <w:szCs w:val="24"/>
                <w:lang w:bidi="en-US"/>
              </w:rPr>
              <w:t>Participating Actors</w:t>
            </w:r>
          </w:p>
        </w:tc>
        <w:tc>
          <w:tcPr>
            <w:tcW w:w="5850" w:type="dxa"/>
            <w:tcBorders>
              <w:top w:val="double" w:sz="4" w:space="0" w:color="4472C4"/>
              <w:left w:val="double" w:sz="4" w:space="0" w:color="4472C4"/>
              <w:bottom w:val="double" w:sz="4" w:space="0" w:color="4472C4"/>
              <w:right w:val="double" w:sz="4" w:space="0" w:color="4472C4"/>
            </w:tcBorders>
            <w:shd w:val="clear" w:color="auto" w:fill="BDD6EE"/>
            <w:hideMark/>
          </w:tcPr>
          <w:p w:rsidR="00AD19D6" w:rsidRDefault="00AD19D6">
            <w:pPr>
              <w:spacing w:after="0" w:line="360" w:lineRule="auto"/>
              <w:contextualSpacing/>
              <w:rPr>
                <w:rFonts w:ascii="Calibri" w:hAnsi="Calibri" w:cs="Times New Roman"/>
                <w:sz w:val="24"/>
                <w:szCs w:val="24"/>
                <w:lang w:bidi="en-US"/>
              </w:rPr>
            </w:pPr>
            <w:r>
              <w:rPr>
                <w:rFonts w:cs="Times New Roman"/>
                <w:szCs w:val="24"/>
                <w:lang w:bidi="en-US"/>
              </w:rPr>
              <w:t>Head Professor user</w:t>
            </w:r>
          </w:p>
        </w:tc>
      </w:tr>
      <w:tr w:rsidR="00AD19D6" w:rsidTr="00AD19D6">
        <w:tc>
          <w:tcPr>
            <w:tcW w:w="3708" w:type="dxa"/>
            <w:tcBorders>
              <w:top w:val="double" w:sz="4" w:space="0" w:color="4472C4"/>
              <w:left w:val="double" w:sz="4" w:space="0" w:color="4472C4"/>
              <w:bottom w:val="double" w:sz="4" w:space="0" w:color="4472C4"/>
              <w:right w:val="double" w:sz="4" w:space="0" w:color="4472C4"/>
            </w:tcBorders>
            <w:hideMark/>
          </w:tcPr>
          <w:p w:rsidR="00AD19D6" w:rsidRDefault="00AD19D6">
            <w:pPr>
              <w:spacing w:after="0" w:line="360" w:lineRule="auto"/>
              <w:contextualSpacing/>
              <w:rPr>
                <w:rFonts w:ascii="Calibri" w:hAnsi="Calibri" w:cs="Times New Roman"/>
                <w:b/>
                <w:bCs/>
                <w:i/>
                <w:sz w:val="24"/>
                <w:szCs w:val="24"/>
                <w:lang w:bidi="en-US"/>
              </w:rPr>
            </w:pPr>
            <w:r>
              <w:rPr>
                <w:rFonts w:cs="Times New Roman"/>
                <w:b/>
                <w:bCs/>
                <w:i/>
                <w:szCs w:val="24"/>
                <w:lang w:bidi="en-US"/>
              </w:rPr>
              <w:lastRenderedPageBreak/>
              <w:t>Flow of Events</w:t>
            </w:r>
          </w:p>
        </w:tc>
        <w:tc>
          <w:tcPr>
            <w:tcW w:w="5850" w:type="dxa"/>
            <w:tcBorders>
              <w:top w:val="double" w:sz="4" w:space="0" w:color="4472C4"/>
              <w:left w:val="double" w:sz="4" w:space="0" w:color="4472C4"/>
              <w:bottom w:val="double" w:sz="4" w:space="0" w:color="4472C4"/>
              <w:right w:val="double" w:sz="4" w:space="0" w:color="4472C4"/>
            </w:tcBorders>
            <w:hideMark/>
          </w:tcPr>
          <w:p w:rsidR="00AD19D6" w:rsidRDefault="00AD19D6" w:rsidP="00C91381">
            <w:pPr>
              <w:numPr>
                <w:ilvl w:val="0"/>
                <w:numId w:val="47"/>
              </w:numPr>
              <w:spacing w:after="0" w:line="360" w:lineRule="auto"/>
              <w:contextualSpacing/>
              <w:rPr>
                <w:rFonts w:ascii="Calibri" w:hAnsi="Calibri" w:cs="Times New Roman"/>
                <w:sz w:val="24"/>
                <w:szCs w:val="24"/>
                <w:lang w:bidi="en-US"/>
              </w:rPr>
            </w:pPr>
            <w:r>
              <w:rPr>
                <w:rFonts w:cs="Times New Roman"/>
                <w:szCs w:val="24"/>
                <w:lang w:bidi="en-US"/>
              </w:rPr>
              <w:t>User clicks the “Delete Project” button</w:t>
            </w:r>
          </w:p>
          <w:p w:rsidR="00AD19D6" w:rsidRDefault="00AD19D6" w:rsidP="00C91381">
            <w:pPr>
              <w:numPr>
                <w:ilvl w:val="0"/>
                <w:numId w:val="47"/>
              </w:numPr>
              <w:spacing w:after="0" w:line="360" w:lineRule="auto"/>
              <w:contextualSpacing/>
              <w:rPr>
                <w:rFonts w:cs="Times New Roman"/>
                <w:szCs w:val="24"/>
                <w:lang w:bidi="en-US"/>
              </w:rPr>
            </w:pPr>
            <w:r>
              <w:rPr>
                <w:rFonts w:cs="Times New Roman"/>
                <w:szCs w:val="24"/>
                <w:lang w:bidi="en-US"/>
              </w:rPr>
              <w:t>The Systems displays a confirmation message</w:t>
            </w:r>
          </w:p>
          <w:p w:rsidR="00AD19D6" w:rsidRDefault="00AD19D6" w:rsidP="00C91381">
            <w:pPr>
              <w:numPr>
                <w:ilvl w:val="0"/>
                <w:numId w:val="47"/>
              </w:numPr>
              <w:spacing w:after="0" w:line="360" w:lineRule="auto"/>
              <w:contextualSpacing/>
              <w:rPr>
                <w:rFonts w:cs="Times New Roman"/>
                <w:szCs w:val="24"/>
                <w:lang w:bidi="en-US"/>
              </w:rPr>
            </w:pPr>
            <w:r>
              <w:rPr>
                <w:rFonts w:cs="Times New Roman"/>
                <w:szCs w:val="24"/>
                <w:lang w:bidi="en-US"/>
              </w:rPr>
              <w:t>The User clicks Yes</w:t>
            </w:r>
          </w:p>
          <w:p w:rsidR="00AD19D6" w:rsidRDefault="00AD19D6" w:rsidP="00C91381">
            <w:pPr>
              <w:numPr>
                <w:ilvl w:val="0"/>
                <w:numId w:val="47"/>
              </w:numPr>
              <w:spacing w:after="0" w:line="360" w:lineRule="auto"/>
              <w:contextualSpacing/>
              <w:rPr>
                <w:rFonts w:cs="Times New Roman"/>
                <w:szCs w:val="24"/>
                <w:lang w:bidi="en-US"/>
              </w:rPr>
            </w:pPr>
            <w:r>
              <w:rPr>
                <w:rFonts w:cs="Times New Roman"/>
                <w:szCs w:val="24"/>
                <w:lang w:bidi="en-US"/>
              </w:rPr>
              <w:t>Server requests the user changes to the database</w:t>
            </w:r>
          </w:p>
          <w:p w:rsidR="00AD19D6" w:rsidRDefault="00AD19D6" w:rsidP="00C91381">
            <w:pPr>
              <w:numPr>
                <w:ilvl w:val="0"/>
                <w:numId w:val="47"/>
              </w:numPr>
              <w:spacing w:after="0" w:line="360" w:lineRule="auto"/>
              <w:contextualSpacing/>
              <w:rPr>
                <w:rFonts w:cs="Times New Roman"/>
                <w:szCs w:val="24"/>
                <w:lang w:bidi="en-US"/>
              </w:rPr>
            </w:pPr>
            <w:r>
              <w:rPr>
                <w:rFonts w:cs="Times New Roman"/>
                <w:szCs w:val="24"/>
                <w:lang w:bidi="en-US"/>
              </w:rPr>
              <w:t>Database responds</w:t>
            </w:r>
          </w:p>
          <w:p w:rsidR="00AD19D6" w:rsidRDefault="00AD19D6" w:rsidP="00C91381">
            <w:pPr>
              <w:numPr>
                <w:ilvl w:val="0"/>
                <w:numId w:val="47"/>
              </w:numPr>
              <w:spacing w:after="0" w:line="360" w:lineRule="auto"/>
              <w:contextualSpacing/>
              <w:rPr>
                <w:rFonts w:cs="Times New Roman"/>
                <w:szCs w:val="24"/>
                <w:lang w:bidi="en-US"/>
              </w:rPr>
            </w:pPr>
            <w:r>
              <w:rPr>
                <w:rFonts w:cs="Times New Roman"/>
                <w:szCs w:val="24"/>
                <w:lang w:bidi="en-US"/>
              </w:rPr>
              <w:t>The System notifies team members</w:t>
            </w:r>
          </w:p>
          <w:p w:rsidR="00AD19D6" w:rsidRDefault="00AD19D6" w:rsidP="00C91381">
            <w:pPr>
              <w:numPr>
                <w:ilvl w:val="0"/>
                <w:numId w:val="47"/>
              </w:numPr>
              <w:spacing w:after="0" w:line="360" w:lineRule="auto"/>
              <w:contextualSpacing/>
              <w:rPr>
                <w:rFonts w:ascii="Calibri" w:hAnsi="Calibri" w:cs="Times New Roman"/>
                <w:sz w:val="24"/>
                <w:szCs w:val="24"/>
                <w:lang w:bidi="en-US"/>
              </w:rPr>
            </w:pPr>
            <w:r>
              <w:rPr>
                <w:rFonts w:cs="Times New Roman"/>
                <w:szCs w:val="24"/>
                <w:lang w:bidi="en-US"/>
              </w:rPr>
              <w:t>The system removes all the team members from the project</w:t>
            </w:r>
          </w:p>
        </w:tc>
      </w:tr>
      <w:tr w:rsidR="00AD19D6" w:rsidTr="00AD19D6">
        <w:tc>
          <w:tcPr>
            <w:tcW w:w="3708" w:type="dxa"/>
            <w:tcBorders>
              <w:top w:val="double" w:sz="4" w:space="0" w:color="4472C4"/>
              <w:left w:val="double" w:sz="4" w:space="0" w:color="4472C4"/>
              <w:bottom w:val="double" w:sz="4" w:space="0" w:color="4472C4"/>
              <w:right w:val="double" w:sz="4" w:space="0" w:color="4472C4"/>
            </w:tcBorders>
            <w:shd w:val="clear" w:color="auto" w:fill="BDD6EE"/>
            <w:hideMark/>
          </w:tcPr>
          <w:p w:rsidR="00AD19D6" w:rsidRDefault="00AD19D6">
            <w:pPr>
              <w:spacing w:after="0" w:line="360" w:lineRule="auto"/>
              <w:contextualSpacing/>
              <w:rPr>
                <w:rFonts w:ascii="Calibri" w:hAnsi="Calibri" w:cs="Times New Roman"/>
                <w:b/>
                <w:bCs/>
                <w:i/>
                <w:sz w:val="24"/>
                <w:szCs w:val="24"/>
                <w:lang w:bidi="en-US"/>
              </w:rPr>
            </w:pPr>
            <w:r>
              <w:rPr>
                <w:rFonts w:cs="Times New Roman"/>
                <w:b/>
                <w:bCs/>
                <w:i/>
                <w:szCs w:val="24"/>
                <w:lang w:bidi="en-US"/>
              </w:rPr>
              <w:t>Entry Conditions</w:t>
            </w:r>
          </w:p>
        </w:tc>
        <w:tc>
          <w:tcPr>
            <w:tcW w:w="5850" w:type="dxa"/>
            <w:tcBorders>
              <w:top w:val="double" w:sz="4" w:space="0" w:color="4472C4"/>
              <w:left w:val="double" w:sz="4" w:space="0" w:color="4472C4"/>
              <w:bottom w:val="double" w:sz="4" w:space="0" w:color="4472C4"/>
              <w:right w:val="double" w:sz="4" w:space="0" w:color="4472C4"/>
            </w:tcBorders>
            <w:shd w:val="clear" w:color="auto" w:fill="BDD6EE"/>
            <w:hideMark/>
          </w:tcPr>
          <w:p w:rsidR="00AD19D6" w:rsidRDefault="00AD19D6" w:rsidP="00C91381">
            <w:pPr>
              <w:numPr>
                <w:ilvl w:val="0"/>
                <w:numId w:val="41"/>
              </w:numPr>
              <w:spacing w:after="0" w:line="360" w:lineRule="auto"/>
              <w:contextualSpacing/>
              <w:rPr>
                <w:rFonts w:ascii="Calibri" w:hAnsi="Calibri" w:cs="Times New Roman"/>
                <w:sz w:val="24"/>
                <w:szCs w:val="24"/>
                <w:lang w:bidi="en-US"/>
              </w:rPr>
            </w:pPr>
            <w:r>
              <w:rPr>
                <w:rFonts w:cs="Times New Roman"/>
                <w:szCs w:val="24"/>
                <w:lang w:bidi="en-US"/>
              </w:rPr>
              <w:t>Head Professor user is logged into the system</w:t>
            </w:r>
          </w:p>
          <w:p w:rsidR="00AD19D6" w:rsidRDefault="00AD19D6" w:rsidP="00C91381">
            <w:pPr>
              <w:numPr>
                <w:ilvl w:val="0"/>
                <w:numId w:val="41"/>
              </w:numPr>
              <w:spacing w:after="0" w:line="360" w:lineRule="auto"/>
              <w:contextualSpacing/>
              <w:rPr>
                <w:rFonts w:ascii="Calibri" w:hAnsi="Calibri" w:cs="Times New Roman"/>
                <w:sz w:val="24"/>
                <w:szCs w:val="24"/>
                <w:lang w:bidi="en-US"/>
              </w:rPr>
            </w:pPr>
            <w:r>
              <w:rPr>
                <w:rFonts w:cs="Times New Roman"/>
                <w:szCs w:val="24"/>
                <w:lang w:bidi="en-US"/>
              </w:rPr>
              <w:t>A project is displayed</w:t>
            </w:r>
          </w:p>
        </w:tc>
      </w:tr>
      <w:tr w:rsidR="00AD19D6" w:rsidTr="00AD19D6">
        <w:tc>
          <w:tcPr>
            <w:tcW w:w="3708" w:type="dxa"/>
            <w:tcBorders>
              <w:top w:val="double" w:sz="4" w:space="0" w:color="4472C4"/>
              <w:left w:val="double" w:sz="4" w:space="0" w:color="4472C4"/>
              <w:bottom w:val="double" w:sz="4" w:space="0" w:color="4472C4"/>
              <w:right w:val="double" w:sz="4" w:space="0" w:color="4472C4"/>
            </w:tcBorders>
            <w:hideMark/>
          </w:tcPr>
          <w:p w:rsidR="00AD19D6" w:rsidRDefault="00AD19D6">
            <w:pPr>
              <w:spacing w:after="0" w:line="360" w:lineRule="auto"/>
              <w:contextualSpacing/>
              <w:rPr>
                <w:rFonts w:ascii="Calibri" w:hAnsi="Calibri" w:cs="Times New Roman"/>
                <w:b/>
                <w:bCs/>
                <w:i/>
                <w:sz w:val="24"/>
                <w:szCs w:val="24"/>
                <w:lang w:bidi="en-US"/>
              </w:rPr>
            </w:pPr>
            <w:r>
              <w:rPr>
                <w:rFonts w:cs="Times New Roman"/>
                <w:b/>
                <w:bCs/>
                <w:i/>
                <w:szCs w:val="24"/>
                <w:lang w:bidi="en-US"/>
              </w:rPr>
              <w:t>Exit Conditions</w:t>
            </w:r>
          </w:p>
        </w:tc>
        <w:tc>
          <w:tcPr>
            <w:tcW w:w="5850" w:type="dxa"/>
            <w:tcBorders>
              <w:top w:val="double" w:sz="4" w:space="0" w:color="4472C4"/>
              <w:left w:val="double" w:sz="4" w:space="0" w:color="4472C4"/>
              <w:bottom w:val="double" w:sz="4" w:space="0" w:color="4472C4"/>
              <w:right w:val="double" w:sz="4" w:space="0" w:color="4472C4"/>
            </w:tcBorders>
            <w:hideMark/>
          </w:tcPr>
          <w:p w:rsidR="00AD19D6" w:rsidRDefault="00AD19D6" w:rsidP="00C91381">
            <w:pPr>
              <w:numPr>
                <w:ilvl w:val="0"/>
                <w:numId w:val="41"/>
              </w:numPr>
              <w:spacing w:after="0" w:line="360" w:lineRule="auto"/>
              <w:contextualSpacing/>
              <w:rPr>
                <w:rFonts w:ascii="Calibri" w:hAnsi="Calibri" w:cs="Times New Roman"/>
                <w:sz w:val="24"/>
                <w:szCs w:val="24"/>
                <w:lang w:bidi="en-US"/>
              </w:rPr>
            </w:pPr>
            <w:r>
              <w:rPr>
                <w:rFonts w:cs="Times New Roman"/>
                <w:szCs w:val="24"/>
                <w:lang w:bidi="en-US"/>
              </w:rPr>
              <w:t>Project was successfully deleted</w:t>
            </w:r>
          </w:p>
          <w:p w:rsidR="00AD19D6" w:rsidRDefault="00AD19D6" w:rsidP="00C91381">
            <w:pPr>
              <w:numPr>
                <w:ilvl w:val="0"/>
                <w:numId w:val="41"/>
              </w:numPr>
              <w:spacing w:after="0" w:line="360" w:lineRule="auto"/>
              <w:contextualSpacing/>
              <w:rPr>
                <w:rFonts w:cs="Times New Roman"/>
                <w:szCs w:val="24"/>
                <w:lang w:bidi="en-US"/>
              </w:rPr>
            </w:pPr>
            <w:r>
              <w:rPr>
                <w:rFonts w:cs="Times New Roman"/>
                <w:szCs w:val="24"/>
                <w:lang w:bidi="en-US"/>
              </w:rPr>
              <w:t>The projects table on the database is decreased by 1</w:t>
            </w:r>
          </w:p>
          <w:p w:rsidR="00AD19D6" w:rsidRDefault="00AD19D6" w:rsidP="00C91381">
            <w:pPr>
              <w:numPr>
                <w:ilvl w:val="0"/>
                <w:numId w:val="41"/>
              </w:numPr>
              <w:spacing w:after="0" w:line="360" w:lineRule="auto"/>
              <w:contextualSpacing/>
              <w:rPr>
                <w:rFonts w:ascii="Calibri" w:hAnsi="Calibri" w:cs="Times New Roman"/>
                <w:sz w:val="24"/>
                <w:szCs w:val="24"/>
                <w:lang w:bidi="en-US"/>
              </w:rPr>
            </w:pPr>
            <w:r>
              <w:rPr>
                <w:rFonts w:cs="Times New Roman"/>
                <w:szCs w:val="24"/>
                <w:lang w:bidi="en-US"/>
              </w:rPr>
              <w:t>User is redirected to his Homepage</w:t>
            </w:r>
          </w:p>
        </w:tc>
      </w:tr>
      <w:tr w:rsidR="00AD19D6" w:rsidTr="00AD19D6">
        <w:tc>
          <w:tcPr>
            <w:tcW w:w="3708" w:type="dxa"/>
            <w:tcBorders>
              <w:top w:val="double" w:sz="4" w:space="0" w:color="4472C4"/>
              <w:left w:val="double" w:sz="4" w:space="0" w:color="4472C4"/>
              <w:bottom w:val="double" w:sz="4" w:space="0" w:color="4472C4"/>
              <w:right w:val="double" w:sz="4" w:space="0" w:color="4472C4"/>
            </w:tcBorders>
            <w:shd w:val="clear" w:color="auto" w:fill="BDD6EE"/>
            <w:hideMark/>
          </w:tcPr>
          <w:p w:rsidR="00AD19D6" w:rsidRDefault="00AD19D6">
            <w:pPr>
              <w:spacing w:after="0" w:line="360" w:lineRule="auto"/>
              <w:contextualSpacing/>
              <w:rPr>
                <w:rFonts w:ascii="Calibri" w:hAnsi="Calibri" w:cs="Times New Roman"/>
                <w:b/>
                <w:bCs/>
                <w:i/>
                <w:sz w:val="24"/>
                <w:szCs w:val="24"/>
                <w:lang w:bidi="en-US"/>
              </w:rPr>
            </w:pPr>
            <w:r>
              <w:rPr>
                <w:rFonts w:cs="Times New Roman"/>
                <w:b/>
                <w:bCs/>
                <w:i/>
                <w:szCs w:val="24"/>
                <w:lang w:bidi="en-US"/>
              </w:rPr>
              <w:t>Exceptions</w:t>
            </w:r>
          </w:p>
        </w:tc>
        <w:tc>
          <w:tcPr>
            <w:tcW w:w="5850" w:type="dxa"/>
            <w:tcBorders>
              <w:top w:val="double" w:sz="4" w:space="0" w:color="4472C4"/>
              <w:left w:val="double" w:sz="4" w:space="0" w:color="4472C4"/>
              <w:bottom w:val="double" w:sz="4" w:space="0" w:color="4472C4"/>
              <w:right w:val="double" w:sz="4" w:space="0" w:color="4472C4"/>
            </w:tcBorders>
            <w:shd w:val="clear" w:color="auto" w:fill="BDD6EE"/>
            <w:hideMark/>
          </w:tcPr>
          <w:p w:rsidR="00AD19D6" w:rsidRDefault="00AD19D6" w:rsidP="00C91381">
            <w:pPr>
              <w:numPr>
                <w:ilvl w:val="0"/>
                <w:numId w:val="41"/>
              </w:numPr>
              <w:spacing w:after="0" w:line="360" w:lineRule="auto"/>
              <w:contextualSpacing/>
              <w:rPr>
                <w:rFonts w:ascii="Calibri" w:hAnsi="Calibri" w:cs="Times New Roman"/>
                <w:sz w:val="24"/>
                <w:szCs w:val="24"/>
                <w:lang w:bidi="en-US"/>
              </w:rPr>
            </w:pPr>
            <w:r>
              <w:rPr>
                <w:rFonts w:cs="Times New Roman"/>
                <w:szCs w:val="24"/>
                <w:lang w:bidi="en-US"/>
              </w:rPr>
              <w:t>The database was not able to delete the project</w:t>
            </w:r>
          </w:p>
          <w:p w:rsidR="00AD19D6" w:rsidRDefault="00AD19D6" w:rsidP="00C91381">
            <w:pPr>
              <w:numPr>
                <w:ilvl w:val="0"/>
                <w:numId w:val="41"/>
              </w:numPr>
              <w:spacing w:after="0" w:line="360" w:lineRule="auto"/>
              <w:contextualSpacing/>
              <w:rPr>
                <w:rFonts w:ascii="Calibri" w:hAnsi="Calibri" w:cs="Times New Roman"/>
                <w:sz w:val="24"/>
                <w:szCs w:val="24"/>
                <w:lang w:bidi="en-US"/>
              </w:rPr>
            </w:pPr>
            <w:r>
              <w:rPr>
                <w:rFonts w:cs="Times New Roman"/>
                <w:szCs w:val="24"/>
                <w:lang w:bidi="en-US"/>
              </w:rPr>
              <w:t>The database was not able to remove the team members from the project</w:t>
            </w:r>
          </w:p>
        </w:tc>
      </w:tr>
    </w:tbl>
    <w:p w:rsidR="00AD19D6" w:rsidRDefault="00AD19D6" w:rsidP="00AD19D6">
      <w:pPr>
        <w:spacing w:after="0" w:line="360" w:lineRule="auto"/>
        <w:ind w:left="792"/>
        <w:contextualSpacing/>
        <w:rPr>
          <w:rFonts w:ascii="Calibri" w:hAnsi="Calibri" w:cs="Times New Roman"/>
          <w:szCs w:val="24"/>
        </w:rPr>
      </w:pPr>
    </w:p>
    <w:p w:rsidR="00AD19D6" w:rsidRDefault="00AD19D6" w:rsidP="00AD19D6">
      <w:pPr>
        <w:spacing w:after="0" w:line="360" w:lineRule="auto"/>
        <w:ind w:left="792"/>
        <w:contextualSpacing/>
        <w:rPr>
          <w:rFonts w:cs="Times New Roman"/>
          <w:szCs w:val="24"/>
        </w:rPr>
      </w:pPr>
    </w:p>
    <w:p w:rsidR="00AD19D6" w:rsidRDefault="00AD19D6" w:rsidP="00AD19D6">
      <w:r>
        <w:br w:type="page"/>
      </w:r>
    </w:p>
    <w:tbl>
      <w:tblPr>
        <w:tblW w:w="0" w:type="auto"/>
        <w:tblBorders>
          <w:top w:val="double" w:sz="4" w:space="0" w:color="4472C4"/>
          <w:left w:val="double" w:sz="4" w:space="0" w:color="4472C4"/>
          <w:bottom w:val="double" w:sz="4" w:space="0" w:color="4472C4"/>
          <w:right w:val="double" w:sz="4" w:space="0" w:color="4472C4"/>
          <w:insideH w:val="double" w:sz="4" w:space="0" w:color="4472C4"/>
          <w:insideV w:val="double" w:sz="4" w:space="0" w:color="4472C4"/>
        </w:tblBorders>
        <w:tblLook w:val="04A0" w:firstRow="1" w:lastRow="0" w:firstColumn="1" w:lastColumn="0" w:noHBand="0" w:noVBand="1"/>
      </w:tblPr>
      <w:tblGrid>
        <w:gridCol w:w="3708"/>
        <w:gridCol w:w="5850"/>
      </w:tblGrid>
      <w:tr w:rsidR="00AD19D6" w:rsidTr="00AD19D6">
        <w:tc>
          <w:tcPr>
            <w:tcW w:w="3708" w:type="dxa"/>
            <w:tcBorders>
              <w:top w:val="double" w:sz="4" w:space="0" w:color="4472C4"/>
              <w:left w:val="double" w:sz="4" w:space="0" w:color="4472C4"/>
              <w:bottom w:val="double" w:sz="4" w:space="0" w:color="4472C4"/>
              <w:right w:val="double" w:sz="4" w:space="0" w:color="4472C4"/>
            </w:tcBorders>
            <w:hideMark/>
          </w:tcPr>
          <w:p w:rsidR="00AD19D6" w:rsidRDefault="00AD19D6">
            <w:pPr>
              <w:spacing w:after="0" w:line="360" w:lineRule="auto"/>
              <w:contextualSpacing/>
              <w:rPr>
                <w:rFonts w:ascii="Calibri" w:hAnsi="Calibri" w:cs="Times New Roman"/>
                <w:b/>
                <w:bCs/>
                <w:i/>
                <w:sz w:val="24"/>
                <w:szCs w:val="24"/>
              </w:rPr>
            </w:pPr>
            <w:r>
              <w:rPr>
                <w:rFonts w:cs="Times New Roman"/>
                <w:b/>
                <w:bCs/>
                <w:i/>
                <w:szCs w:val="24"/>
              </w:rPr>
              <w:lastRenderedPageBreak/>
              <w:t xml:space="preserve">Use Case Name </w:t>
            </w:r>
            <w:r>
              <w:rPr>
                <w:rFonts w:cs="Times New Roman"/>
                <w:b/>
                <w:bCs/>
                <w:szCs w:val="24"/>
              </w:rPr>
              <w:t>(SPW2_410)</w:t>
            </w:r>
          </w:p>
        </w:tc>
        <w:tc>
          <w:tcPr>
            <w:tcW w:w="5850" w:type="dxa"/>
            <w:tcBorders>
              <w:top w:val="double" w:sz="4" w:space="0" w:color="4472C4"/>
              <w:left w:val="double" w:sz="4" w:space="0" w:color="4472C4"/>
              <w:bottom w:val="double" w:sz="4" w:space="0" w:color="4472C4"/>
              <w:right w:val="double" w:sz="4" w:space="0" w:color="4472C4"/>
            </w:tcBorders>
            <w:hideMark/>
          </w:tcPr>
          <w:p w:rsidR="00AD19D6" w:rsidRDefault="00AD19D6">
            <w:pPr>
              <w:spacing w:after="0" w:line="360" w:lineRule="auto"/>
              <w:contextualSpacing/>
              <w:rPr>
                <w:rFonts w:ascii="Calibri" w:hAnsi="Calibri" w:cs="Times New Roman"/>
                <w:b/>
                <w:bCs/>
                <w:sz w:val="24"/>
                <w:szCs w:val="24"/>
              </w:rPr>
            </w:pPr>
            <w:r>
              <w:rPr>
                <w:rFonts w:cs="Times New Roman"/>
                <w:b/>
                <w:bCs/>
                <w:szCs w:val="24"/>
              </w:rPr>
              <w:t>Change Project Status</w:t>
            </w:r>
          </w:p>
        </w:tc>
      </w:tr>
      <w:tr w:rsidR="00AD19D6" w:rsidTr="00AD19D6">
        <w:tc>
          <w:tcPr>
            <w:tcW w:w="3708" w:type="dxa"/>
            <w:tcBorders>
              <w:top w:val="double" w:sz="4" w:space="0" w:color="4472C4"/>
              <w:left w:val="double" w:sz="4" w:space="0" w:color="4472C4"/>
              <w:bottom w:val="double" w:sz="4" w:space="0" w:color="4472C4"/>
              <w:right w:val="double" w:sz="4" w:space="0" w:color="4472C4"/>
            </w:tcBorders>
            <w:shd w:val="clear" w:color="auto" w:fill="BDD6EE"/>
            <w:hideMark/>
          </w:tcPr>
          <w:p w:rsidR="00AD19D6" w:rsidRDefault="00AD19D6">
            <w:pPr>
              <w:spacing w:after="0" w:line="360" w:lineRule="auto"/>
              <w:contextualSpacing/>
              <w:rPr>
                <w:rFonts w:ascii="Calibri" w:hAnsi="Calibri" w:cs="Times New Roman"/>
                <w:b/>
                <w:bCs/>
                <w:i/>
                <w:sz w:val="24"/>
                <w:szCs w:val="24"/>
              </w:rPr>
            </w:pPr>
            <w:r>
              <w:rPr>
                <w:rFonts w:cs="Times New Roman"/>
                <w:b/>
                <w:bCs/>
                <w:i/>
                <w:szCs w:val="24"/>
              </w:rPr>
              <w:t>Participating Actor</w:t>
            </w:r>
          </w:p>
        </w:tc>
        <w:tc>
          <w:tcPr>
            <w:tcW w:w="5850" w:type="dxa"/>
            <w:tcBorders>
              <w:top w:val="double" w:sz="4" w:space="0" w:color="4472C4"/>
              <w:left w:val="double" w:sz="4" w:space="0" w:color="4472C4"/>
              <w:bottom w:val="double" w:sz="4" w:space="0" w:color="4472C4"/>
              <w:right w:val="double" w:sz="4" w:space="0" w:color="4472C4"/>
            </w:tcBorders>
            <w:shd w:val="clear" w:color="auto" w:fill="BDD6EE"/>
            <w:hideMark/>
          </w:tcPr>
          <w:p w:rsidR="00AD19D6" w:rsidRDefault="00AD19D6">
            <w:pPr>
              <w:spacing w:after="0" w:line="360" w:lineRule="auto"/>
              <w:contextualSpacing/>
              <w:rPr>
                <w:rFonts w:ascii="Calibri" w:hAnsi="Calibri" w:cs="Times New Roman"/>
                <w:sz w:val="24"/>
                <w:szCs w:val="24"/>
              </w:rPr>
            </w:pPr>
            <w:r>
              <w:rPr>
                <w:rFonts w:cs="Times New Roman"/>
                <w:szCs w:val="24"/>
              </w:rPr>
              <w:t>Head Professor user</w:t>
            </w:r>
          </w:p>
        </w:tc>
      </w:tr>
      <w:tr w:rsidR="00AD19D6" w:rsidTr="00AD19D6">
        <w:tc>
          <w:tcPr>
            <w:tcW w:w="3708" w:type="dxa"/>
            <w:tcBorders>
              <w:top w:val="double" w:sz="4" w:space="0" w:color="4472C4"/>
              <w:left w:val="double" w:sz="4" w:space="0" w:color="4472C4"/>
              <w:bottom w:val="double" w:sz="4" w:space="0" w:color="4472C4"/>
              <w:right w:val="double" w:sz="4" w:space="0" w:color="4472C4"/>
            </w:tcBorders>
            <w:hideMark/>
          </w:tcPr>
          <w:p w:rsidR="00AD19D6" w:rsidRDefault="00AD19D6">
            <w:pPr>
              <w:spacing w:after="0" w:line="360" w:lineRule="auto"/>
              <w:contextualSpacing/>
              <w:rPr>
                <w:rFonts w:ascii="Calibri" w:hAnsi="Calibri" w:cs="Times New Roman"/>
                <w:b/>
                <w:bCs/>
                <w:i/>
                <w:sz w:val="24"/>
                <w:szCs w:val="24"/>
              </w:rPr>
            </w:pPr>
            <w:r>
              <w:rPr>
                <w:rFonts w:cs="Times New Roman"/>
                <w:b/>
                <w:bCs/>
                <w:i/>
                <w:szCs w:val="24"/>
              </w:rPr>
              <w:t>Flow of Events</w:t>
            </w:r>
          </w:p>
        </w:tc>
        <w:tc>
          <w:tcPr>
            <w:tcW w:w="5850" w:type="dxa"/>
            <w:tcBorders>
              <w:top w:val="double" w:sz="4" w:space="0" w:color="4472C4"/>
              <w:left w:val="double" w:sz="4" w:space="0" w:color="4472C4"/>
              <w:bottom w:val="double" w:sz="4" w:space="0" w:color="4472C4"/>
              <w:right w:val="double" w:sz="4" w:space="0" w:color="4472C4"/>
            </w:tcBorders>
            <w:hideMark/>
          </w:tcPr>
          <w:p w:rsidR="00AD19D6" w:rsidRDefault="00AD19D6" w:rsidP="00C91381">
            <w:pPr>
              <w:numPr>
                <w:ilvl w:val="0"/>
                <w:numId w:val="48"/>
              </w:numPr>
              <w:spacing w:after="0" w:line="360" w:lineRule="auto"/>
              <w:contextualSpacing/>
              <w:rPr>
                <w:rFonts w:ascii="Calibri" w:hAnsi="Calibri" w:cs="Times New Roman"/>
                <w:sz w:val="24"/>
                <w:szCs w:val="24"/>
                <w:lang w:bidi="en-US"/>
              </w:rPr>
            </w:pPr>
            <w:r>
              <w:rPr>
                <w:rFonts w:cs="Times New Roman"/>
                <w:szCs w:val="24"/>
                <w:lang w:bidi="en-US"/>
              </w:rPr>
              <w:t>Head Professor opens the status drop down menu</w:t>
            </w:r>
          </w:p>
          <w:p w:rsidR="00AD19D6" w:rsidRDefault="00AD19D6" w:rsidP="00C91381">
            <w:pPr>
              <w:numPr>
                <w:ilvl w:val="0"/>
                <w:numId w:val="48"/>
              </w:numPr>
              <w:spacing w:after="0" w:line="360" w:lineRule="auto"/>
              <w:contextualSpacing/>
              <w:rPr>
                <w:rFonts w:cs="Times New Roman"/>
                <w:szCs w:val="24"/>
                <w:lang w:bidi="en-US"/>
              </w:rPr>
            </w:pPr>
            <w:r>
              <w:rPr>
                <w:rFonts w:cs="Times New Roman"/>
                <w:szCs w:val="24"/>
                <w:lang w:bidi="en-US"/>
              </w:rPr>
              <w:t>Head Professor chooses a new status</w:t>
            </w:r>
          </w:p>
          <w:p w:rsidR="00AD19D6" w:rsidRDefault="00AD19D6" w:rsidP="00C91381">
            <w:pPr>
              <w:numPr>
                <w:ilvl w:val="0"/>
                <w:numId w:val="48"/>
              </w:numPr>
              <w:spacing w:after="0" w:line="360" w:lineRule="auto"/>
              <w:contextualSpacing/>
              <w:rPr>
                <w:rFonts w:cs="Times New Roman"/>
                <w:szCs w:val="24"/>
                <w:lang w:bidi="en-US"/>
              </w:rPr>
            </w:pPr>
            <w:r>
              <w:rPr>
                <w:rFonts w:cs="Times New Roman"/>
                <w:szCs w:val="24"/>
                <w:lang w:bidi="en-US"/>
              </w:rPr>
              <w:t>Head Professor clicks on the “Save Changes” button</w:t>
            </w:r>
          </w:p>
          <w:p w:rsidR="00AD19D6" w:rsidRDefault="00AD19D6" w:rsidP="00C91381">
            <w:pPr>
              <w:numPr>
                <w:ilvl w:val="0"/>
                <w:numId w:val="48"/>
              </w:numPr>
              <w:spacing w:after="0" w:line="360" w:lineRule="auto"/>
              <w:contextualSpacing/>
              <w:jc w:val="left"/>
              <w:rPr>
                <w:rFonts w:cs="Times New Roman"/>
                <w:szCs w:val="24"/>
                <w:lang w:bidi="en-US"/>
              </w:rPr>
            </w:pPr>
            <w:r>
              <w:rPr>
                <w:rFonts w:cs="Times New Roman"/>
                <w:szCs w:val="24"/>
                <w:lang w:bidi="en-US"/>
              </w:rPr>
              <w:t>Server sends updated status to the database</w:t>
            </w:r>
          </w:p>
          <w:p w:rsidR="00AD19D6" w:rsidRDefault="00AD19D6" w:rsidP="00C91381">
            <w:pPr>
              <w:numPr>
                <w:ilvl w:val="0"/>
                <w:numId w:val="48"/>
              </w:numPr>
              <w:spacing w:after="0" w:line="360" w:lineRule="auto"/>
              <w:contextualSpacing/>
              <w:rPr>
                <w:rFonts w:cs="Times New Roman"/>
                <w:szCs w:val="24"/>
                <w:lang w:bidi="en-US"/>
              </w:rPr>
            </w:pPr>
            <w:r>
              <w:rPr>
                <w:rFonts w:cs="Times New Roman"/>
                <w:szCs w:val="24"/>
                <w:lang w:bidi="en-US"/>
              </w:rPr>
              <w:t>Database successfully responds</w:t>
            </w:r>
          </w:p>
          <w:p w:rsidR="00AD19D6" w:rsidRDefault="00AD19D6" w:rsidP="00C91381">
            <w:pPr>
              <w:pStyle w:val="ListParagraph"/>
              <w:numPr>
                <w:ilvl w:val="0"/>
                <w:numId w:val="48"/>
              </w:numPr>
              <w:spacing w:after="0" w:line="360" w:lineRule="auto"/>
              <w:jc w:val="left"/>
              <w:rPr>
                <w:rFonts w:eastAsiaTheme="minorHAnsi" w:cs="Times New Roman"/>
                <w:b/>
                <w:szCs w:val="24"/>
              </w:rPr>
            </w:pPr>
            <w:r>
              <w:rPr>
                <w:rFonts w:cs="Times New Roman"/>
                <w:szCs w:val="24"/>
                <w:lang w:bidi="en-US"/>
              </w:rPr>
              <w:t>Server displays updated project page</w:t>
            </w:r>
          </w:p>
        </w:tc>
      </w:tr>
      <w:tr w:rsidR="00AD19D6" w:rsidTr="00AD19D6">
        <w:tc>
          <w:tcPr>
            <w:tcW w:w="3708" w:type="dxa"/>
            <w:tcBorders>
              <w:top w:val="double" w:sz="4" w:space="0" w:color="4472C4"/>
              <w:left w:val="double" w:sz="4" w:space="0" w:color="4472C4"/>
              <w:bottom w:val="double" w:sz="4" w:space="0" w:color="4472C4"/>
              <w:right w:val="double" w:sz="4" w:space="0" w:color="4472C4"/>
            </w:tcBorders>
            <w:hideMark/>
          </w:tcPr>
          <w:p w:rsidR="00AD19D6" w:rsidRDefault="00AD19D6">
            <w:pPr>
              <w:spacing w:after="0" w:line="360" w:lineRule="auto"/>
              <w:contextualSpacing/>
              <w:rPr>
                <w:rFonts w:ascii="Calibri" w:hAnsi="Calibri" w:cs="Times New Roman"/>
                <w:b/>
                <w:bCs/>
                <w:i/>
                <w:sz w:val="24"/>
                <w:szCs w:val="24"/>
              </w:rPr>
            </w:pPr>
            <w:r>
              <w:rPr>
                <w:rFonts w:cs="Times New Roman"/>
                <w:b/>
                <w:bCs/>
                <w:i/>
                <w:szCs w:val="24"/>
              </w:rPr>
              <w:t>Entry Conditions</w:t>
            </w:r>
          </w:p>
        </w:tc>
        <w:tc>
          <w:tcPr>
            <w:tcW w:w="5850" w:type="dxa"/>
            <w:tcBorders>
              <w:top w:val="double" w:sz="4" w:space="0" w:color="4472C4"/>
              <w:left w:val="double" w:sz="4" w:space="0" w:color="4472C4"/>
              <w:bottom w:val="double" w:sz="4" w:space="0" w:color="4472C4"/>
              <w:right w:val="double" w:sz="4" w:space="0" w:color="4472C4"/>
            </w:tcBorders>
            <w:hideMark/>
          </w:tcPr>
          <w:p w:rsidR="00AD19D6" w:rsidRDefault="00AD19D6" w:rsidP="00C91381">
            <w:pPr>
              <w:pStyle w:val="ListParagraph"/>
              <w:numPr>
                <w:ilvl w:val="0"/>
                <w:numId w:val="37"/>
              </w:numPr>
              <w:spacing w:after="0" w:line="360" w:lineRule="auto"/>
              <w:jc w:val="left"/>
              <w:rPr>
                <w:rFonts w:ascii="Calibri" w:eastAsia="Calibri" w:hAnsi="Calibri" w:cs="Times New Roman"/>
                <w:sz w:val="24"/>
                <w:szCs w:val="24"/>
              </w:rPr>
            </w:pPr>
            <w:r>
              <w:rPr>
                <w:rFonts w:cs="Times New Roman"/>
                <w:szCs w:val="24"/>
              </w:rPr>
              <w:t>Head Professor is logged into the system</w:t>
            </w:r>
          </w:p>
          <w:p w:rsidR="00AD19D6" w:rsidRDefault="00AD19D6" w:rsidP="00C91381">
            <w:pPr>
              <w:pStyle w:val="ListParagraph"/>
              <w:numPr>
                <w:ilvl w:val="0"/>
                <w:numId w:val="37"/>
              </w:numPr>
              <w:spacing w:after="0" w:line="360" w:lineRule="auto"/>
              <w:jc w:val="left"/>
              <w:rPr>
                <w:rFonts w:eastAsiaTheme="minorHAnsi" w:cs="Times New Roman"/>
                <w:szCs w:val="24"/>
              </w:rPr>
            </w:pPr>
            <w:r>
              <w:rPr>
                <w:rFonts w:cs="Times New Roman"/>
                <w:szCs w:val="24"/>
              </w:rPr>
              <w:t>Project page is displayed</w:t>
            </w:r>
          </w:p>
        </w:tc>
      </w:tr>
      <w:tr w:rsidR="00AD19D6" w:rsidTr="00AD19D6">
        <w:tc>
          <w:tcPr>
            <w:tcW w:w="3708" w:type="dxa"/>
            <w:tcBorders>
              <w:top w:val="double" w:sz="4" w:space="0" w:color="4472C4"/>
              <w:left w:val="double" w:sz="4" w:space="0" w:color="4472C4"/>
              <w:bottom w:val="double" w:sz="4" w:space="0" w:color="4472C4"/>
              <w:right w:val="double" w:sz="4" w:space="0" w:color="4472C4"/>
            </w:tcBorders>
            <w:shd w:val="clear" w:color="auto" w:fill="BDD6EE"/>
            <w:hideMark/>
          </w:tcPr>
          <w:p w:rsidR="00AD19D6" w:rsidRDefault="00AD19D6">
            <w:pPr>
              <w:spacing w:after="0" w:line="360" w:lineRule="auto"/>
              <w:contextualSpacing/>
              <w:rPr>
                <w:rFonts w:ascii="Calibri" w:hAnsi="Calibri" w:cs="Times New Roman"/>
                <w:b/>
                <w:bCs/>
                <w:i/>
                <w:sz w:val="24"/>
                <w:szCs w:val="24"/>
              </w:rPr>
            </w:pPr>
            <w:r>
              <w:rPr>
                <w:rFonts w:cs="Times New Roman"/>
                <w:b/>
                <w:bCs/>
                <w:i/>
                <w:szCs w:val="24"/>
              </w:rPr>
              <w:t>Exit Conditions</w:t>
            </w:r>
          </w:p>
        </w:tc>
        <w:tc>
          <w:tcPr>
            <w:tcW w:w="5850" w:type="dxa"/>
            <w:tcBorders>
              <w:top w:val="double" w:sz="4" w:space="0" w:color="4472C4"/>
              <w:left w:val="double" w:sz="4" w:space="0" w:color="4472C4"/>
              <w:bottom w:val="double" w:sz="4" w:space="0" w:color="4472C4"/>
              <w:right w:val="double" w:sz="4" w:space="0" w:color="4472C4"/>
            </w:tcBorders>
            <w:shd w:val="clear" w:color="auto" w:fill="BDD6EE"/>
            <w:hideMark/>
          </w:tcPr>
          <w:p w:rsidR="00AD19D6" w:rsidRDefault="00AD19D6" w:rsidP="00C91381">
            <w:pPr>
              <w:pStyle w:val="ListParagraph"/>
              <w:numPr>
                <w:ilvl w:val="0"/>
                <w:numId w:val="38"/>
              </w:numPr>
              <w:spacing w:after="0" w:line="360" w:lineRule="auto"/>
              <w:jc w:val="left"/>
              <w:rPr>
                <w:rFonts w:eastAsiaTheme="minorHAnsi" w:cs="Times New Roman"/>
                <w:szCs w:val="24"/>
              </w:rPr>
            </w:pPr>
            <w:r>
              <w:rPr>
                <w:rFonts w:cs="Times New Roman"/>
                <w:szCs w:val="24"/>
              </w:rPr>
              <w:t>Project’s new status is store in the database</w:t>
            </w:r>
          </w:p>
        </w:tc>
      </w:tr>
      <w:tr w:rsidR="00AD19D6" w:rsidTr="00AD19D6">
        <w:tc>
          <w:tcPr>
            <w:tcW w:w="3708" w:type="dxa"/>
            <w:tcBorders>
              <w:top w:val="double" w:sz="4" w:space="0" w:color="4472C4"/>
              <w:left w:val="double" w:sz="4" w:space="0" w:color="4472C4"/>
              <w:bottom w:val="double" w:sz="4" w:space="0" w:color="4472C4"/>
              <w:right w:val="double" w:sz="4" w:space="0" w:color="4472C4"/>
            </w:tcBorders>
            <w:hideMark/>
          </w:tcPr>
          <w:p w:rsidR="00AD19D6" w:rsidRDefault="00AD19D6">
            <w:pPr>
              <w:spacing w:after="0" w:line="360" w:lineRule="auto"/>
              <w:contextualSpacing/>
              <w:rPr>
                <w:rFonts w:ascii="Calibri" w:hAnsi="Calibri" w:cs="Times New Roman"/>
                <w:b/>
                <w:bCs/>
                <w:i/>
                <w:sz w:val="24"/>
                <w:szCs w:val="24"/>
              </w:rPr>
            </w:pPr>
            <w:r>
              <w:rPr>
                <w:rFonts w:cs="Times New Roman"/>
                <w:b/>
                <w:bCs/>
                <w:i/>
                <w:szCs w:val="24"/>
              </w:rPr>
              <w:t xml:space="preserve">Exceptions </w:t>
            </w:r>
          </w:p>
        </w:tc>
        <w:tc>
          <w:tcPr>
            <w:tcW w:w="5850" w:type="dxa"/>
            <w:tcBorders>
              <w:top w:val="double" w:sz="4" w:space="0" w:color="4472C4"/>
              <w:left w:val="double" w:sz="4" w:space="0" w:color="4472C4"/>
              <w:bottom w:val="double" w:sz="4" w:space="0" w:color="4472C4"/>
              <w:right w:val="double" w:sz="4" w:space="0" w:color="4472C4"/>
            </w:tcBorders>
            <w:hideMark/>
          </w:tcPr>
          <w:p w:rsidR="00AD19D6" w:rsidRDefault="00AD19D6" w:rsidP="00C91381">
            <w:pPr>
              <w:pStyle w:val="ListParagraph"/>
              <w:numPr>
                <w:ilvl w:val="0"/>
                <w:numId w:val="38"/>
              </w:numPr>
              <w:spacing w:after="0" w:line="360" w:lineRule="auto"/>
              <w:jc w:val="left"/>
              <w:rPr>
                <w:rFonts w:eastAsiaTheme="minorHAnsi" w:cs="Times New Roman"/>
                <w:szCs w:val="24"/>
              </w:rPr>
            </w:pPr>
            <w:r>
              <w:rPr>
                <w:rFonts w:cs="Times New Roman"/>
                <w:szCs w:val="24"/>
              </w:rPr>
              <w:t>The database was not able to store the new Status</w:t>
            </w:r>
          </w:p>
        </w:tc>
      </w:tr>
    </w:tbl>
    <w:p w:rsidR="00AD19D6" w:rsidRDefault="00AD19D6" w:rsidP="00AD19D6">
      <w:pPr>
        <w:spacing w:after="0" w:line="360" w:lineRule="auto"/>
        <w:ind w:left="792"/>
        <w:contextualSpacing/>
        <w:rPr>
          <w:rFonts w:ascii="Calibri" w:hAnsi="Calibri" w:cs="Times New Roman"/>
          <w:szCs w:val="24"/>
        </w:rPr>
      </w:pPr>
    </w:p>
    <w:p w:rsidR="00AD19D6" w:rsidRDefault="00AD19D6" w:rsidP="00AD19D6">
      <w:pPr>
        <w:spacing w:after="0" w:line="360" w:lineRule="auto"/>
        <w:ind w:left="792"/>
        <w:contextualSpacing/>
        <w:rPr>
          <w:rFonts w:cs="Times New Roman"/>
          <w:szCs w:val="24"/>
        </w:rPr>
      </w:pPr>
    </w:p>
    <w:tbl>
      <w:tblPr>
        <w:tblW w:w="0" w:type="auto"/>
        <w:tblBorders>
          <w:top w:val="double" w:sz="4" w:space="0" w:color="4472C4"/>
          <w:left w:val="double" w:sz="4" w:space="0" w:color="4472C4"/>
          <w:bottom w:val="double" w:sz="4" w:space="0" w:color="4472C4"/>
          <w:right w:val="double" w:sz="4" w:space="0" w:color="4472C4"/>
          <w:insideH w:val="double" w:sz="4" w:space="0" w:color="4472C4"/>
          <w:insideV w:val="double" w:sz="4" w:space="0" w:color="4472C4"/>
        </w:tblBorders>
        <w:tblLook w:val="04A0" w:firstRow="1" w:lastRow="0" w:firstColumn="1" w:lastColumn="0" w:noHBand="0" w:noVBand="1"/>
      </w:tblPr>
      <w:tblGrid>
        <w:gridCol w:w="3708"/>
        <w:gridCol w:w="5850"/>
      </w:tblGrid>
      <w:tr w:rsidR="00AD19D6" w:rsidTr="00AD19D6">
        <w:tc>
          <w:tcPr>
            <w:tcW w:w="3708" w:type="dxa"/>
            <w:tcBorders>
              <w:top w:val="double" w:sz="4" w:space="0" w:color="4472C4"/>
              <w:left w:val="double" w:sz="4" w:space="0" w:color="4472C4"/>
              <w:bottom w:val="double" w:sz="4" w:space="0" w:color="4472C4"/>
              <w:right w:val="double" w:sz="4" w:space="0" w:color="4472C4"/>
            </w:tcBorders>
            <w:hideMark/>
          </w:tcPr>
          <w:p w:rsidR="00AD19D6" w:rsidRDefault="00AD19D6">
            <w:pPr>
              <w:spacing w:after="0" w:line="360" w:lineRule="auto"/>
              <w:contextualSpacing/>
              <w:rPr>
                <w:rFonts w:ascii="Calibri" w:hAnsi="Calibri" w:cs="Times New Roman"/>
                <w:b/>
                <w:bCs/>
                <w:i/>
                <w:sz w:val="24"/>
                <w:szCs w:val="24"/>
              </w:rPr>
            </w:pPr>
            <w:r>
              <w:rPr>
                <w:rFonts w:cs="Times New Roman"/>
                <w:b/>
                <w:bCs/>
                <w:i/>
                <w:szCs w:val="24"/>
              </w:rPr>
              <w:t xml:space="preserve">Use Case Name </w:t>
            </w:r>
            <w:r>
              <w:rPr>
                <w:rFonts w:cs="Times New Roman"/>
                <w:b/>
                <w:bCs/>
                <w:szCs w:val="24"/>
              </w:rPr>
              <w:t>(SPW2_411)</w:t>
            </w:r>
          </w:p>
        </w:tc>
        <w:tc>
          <w:tcPr>
            <w:tcW w:w="5850" w:type="dxa"/>
            <w:tcBorders>
              <w:top w:val="double" w:sz="4" w:space="0" w:color="4472C4"/>
              <w:left w:val="double" w:sz="4" w:space="0" w:color="4472C4"/>
              <w:bottom w:val="double" w:sz="4" w:space="0" w:color="4472C4"/>
              <w:right w:val="double" w:sz="4" w:space="0" w:color="4472C4"/>
            </w:tcBorders>
            <w:hideMark/>
          </w:tcPr>
          <w:p w:rsidR="00AD19D6" w:rsidRDefault="00AD19D6">
            <w:pPr>
              <w:spacing w:after="0" w:line="360" w:lineRule="auto"/>
              <w:contextualSpacing/>
              <w:rPr>
                <w:rFonts w:ascii="Calibri" w:hAnsi="Calibri" w:cs="Times New Roman"/>
                <w:b/>
                <w:bCs/>
                <w:sz w:val="24"/>
                <w:szCs w:val="24"/>
              </w:rPr>
            </w:pPr>
            <w:r>
              <w:rPr>
                <w:rFonts w:cs="Times New Roman"/>
                <w:b/>
                <w:bCs/>
                <w:szCs w:val="24"/>
              </w:rPr>
              <w:t>Add a Mentor to a Project</w:t>
            </w:r>
          </w:p>
        </w:tc>
      </w:tr>
      <w:tr w:rsidR="00AD19D6" w:rsidTr="00AD19D6">
        <w:tc>
          <w:tcPr>
            <w:tcW w:w="3708" w:type="dxa"/>
            <w:tcBorders>
              <w:top w:val="double" w:sz="4" w:space="0" w:color="4472C4"/>
              <w:left w:val="double" w:sz="4" w:space="0" w:color="4472C4"/>
              <w:bottom w:val="double" w:sz="4" w:space="0" w:color="4472C4"/>
              <w:right w:val="double" w:sz="4" w:space="0" w:color="4472C4"/>
            </w:tcBorders>
            <w:shd w:val="clear" w:color="auto" w:fill="BDD6EE"/>
            <w:hideMark/>
          </w:tcPr>
          <w:p w:rsidR="00AD19D6" w:rsidRDefault="00AD19D6">
            <w:pPr>
              <w:spacing w:after="0" w:line="360" w:lineRule="auto"/>
              <w:contextualSpacing/>
              <w:rPr>
                <w:rFonts w:ascii="Calibri" w:hAnsi="Calibri" w:cs="Times New Roman"/>
                <w:b/>
                <w:bCs/>
                <w:i/>
                <w:sz w:val="24"/>
                <w:szCs w:val="24"/>
              </w:rPr>
            </w:pPr>
            <w:r>
              <w:rPr>
                <w:rFonts w:cs="Times New Roman"/>
                <w:b/>
                <w:bCs/>
                <w:i/>
                <w:szCs w:val="24"/>
              </w:rPr>
              <w:t>Participating Actor</w:t>
            </w:r>
          </w:p>
        </w:tc>
        <w:tc>
          <w:tcPr>
            <w:tcW w:w="5850" w:type="dxa"/>
            <w:tcBorders>
              <w:top w:val="double" w:sz="4" w:space="0" w:color="4472C4"/>
              <w:left w:val="double" w:sz="4" w:space="0" w:color="4472C4"/>
              <w:bottom w:val="double" w:sz="4" w:space="0" w:color="4472C4"/>
              <w:right w:val="double" w:sz="4" w:space="0" w:color="4472C4"/>
            </w:tcBorders>
            <w:shd w:val="clear" w:color="auto" w:fill="BDD6EE"/>
            <w:hideMark/>
          </w:tcPr>
          <w:p w:rsidR="00AD19D6" w:rsidRDefault="00AD19D6">
            <w:pPr>
              <w:spacing w:after="0" w:line="360" w:lineRule="auto"/>
              <w:contextualSpacing/>
              <w:rPr>
                <w:rFonts w:ascii="Calibri" w:hAnsi="Calibri" w:cs="Times New Roman"/>
                <w:sz w:val="24"/>
                <w:szCs w:val="24"/>
              </w:rPr>
            </w:pPr>
            <w:r>
              <w:rPr>
                <w:rFonts w:cs="Times New Roman"/>
                <w:szCs w:val="24"/>
              </w:rPr>
              <w:t>Head Professor user</w:t>
            </w:r>
          </w:p>
        </w:tc>
      </w:tr>
      <w:tr w:rsidR="00AD19D6" w:rsidTr="00AD19D6">
        <w:tc>
          <w:tcPr>
            <w:tcW w:w="3708" w:type="dxa"/>
            <w:tcBorders>
              <w:top w:val="double" w:sz="4" w:space="0" w:color="4472C4"/>
              <w:left w:val="double" w:sz="4" w:space="0" w:color="4472C4"/>
              <w:bottom w:val="double" w:sz="4" w:space="0" w:color="4472C4"/>
              <w:right w:val="double" w:sz="4" w:space="0" w:color="4472C4"/>
            </w:tcBorders>
            <w:hideMark/>
          </w:tcPr>
          <w:p w:rsidR="00AD19D6" w:rsidRDefault="00AD19D6">
            <w:pPr>
              <w:spacing w:after="0" w:line="360" w:lineRule="auto"/>
              <w:contextualSpacing/>
              <w:rPr>
                <w:rFonts w:ascii="Calibri" w:hAnsi="Calibri" w:cs="Times New Roman"/>
                <w:b/>
                <w:bCs/>
                <w:i/>
                <w:sz w:val="24"/>
                <w:szCs w:val="24"/>
              </w:rPr>
            </w:pPr>
            <w:r>
              <w:rPr>
                <w:rFonts w:cs="Times New Roman"/>
                <w:b/>
                <w:bCs/>
                <w:i/>
                <w:szCs w:val="24"/>
              </w:rPr>
              <w:t>Flow of Events</w:t>
            </w:r>
          </w:p>
        </w:tc>
        <w:tc>
          <w:tcPr>
            <w:tcW w:w="5850" w:type="dxa"/>
            <w:tcBorders>
              <w:top w:val="double" w:sz="4" w:space="0" w:color="4472C4"/>
              <w:left w:val="double" w:sz="4" w:space="0" w:color="4472C4"/>
              <w:bottom w:val="double" w:sz="4" w:space="0" w:color="4472C4"/>
              <w:right w:val="double" w:sz="4" w:space="0" w:color="4472C4"/>
            </w:tcBorders>
            <w:hideMark/>
          </w:tcPr>
          <w:p w:rsidR="00AD19D6" w:rsidRDefault="00AD19D6" w:rsidP="00C91381">
            <w:pPr>
              <w:numPr>
                <w:ilvl w:val="0"/>
                <w:numId w:val="49"/>
              </w:numPr>
              <w:spacing w:after="0" w:line="360" w:lineRule="auto"/>
              <w:contextualSpacing/>
              <w:rPr>
                <w:rFonts w:ascii="Calibri" w:hAnsi="Calibri" w:cs="Times New Roman"/>
                <w:sz w:val="24"/>
                <w:szCs w:val="24"/>
                <w:lang w:bidi="en-US"/>
              </w:rPr>
            </w:pPr>
            <w:r>
              <w:rPr>
                <w:rFonts w:cs="Times New Roman"/>
                <w:szCs w:val="24"/>
                <w:lang w:bidi="en-US"/>
              </w:rPr>
              <w:t>Head Professor starts typing a professor’s name into the autocomplete “Add a Mentor” form</w:t>
            </w:r>
          </w:p>
          <w:p w:rsidR="00AD19D6" w:rsidRDefault="00AD19D6" w:rsidP="00C91381">
            <w:pPr>
              <w:numPr>
                <w:ilvl w:val="0"/>
                <w:numId w:val="49"/>
              </w:numPr>
              <w:spacing w:after="0" w:line="360" w:lineRule="auto"/>
              <w:contextualSpacing/>
              <w:rPr>
                <w:rFonts w:cs="Times New Roman"/>
                <w:szCs w:val="24"/>
                <w:lang w:bidi="en-US"/>
              </w:rPr>
            </w:pPr>
            <w:r>
              <w:rPr>
                <w:rFonts w:cs="Times New Roman"/>
                <w:szCs w:val="24"/>
                <w:lang w:bidi="en-US"/>
              </w:rPr>
              <w:t>The System sends a request to the database to retrieve User’s names similarities.</w:t>
            </w:r>
          </w:p>
          <w:p w:rsidR="00AD19D6" w:rsidRDefault="00AD19D6" w:rsidP="00C91381">
            <w:pPr>
              <w:numPr>
                <w:ilvl w:val="0"/>
                <w:numId w:val="49"/>
              </w:numPr>
              <w:spacing w:after="0" w:line="360" w:lineRule="auto"/>
              <w:contextualSpacing/>
              <w:rPr>
                <w:rFonts w:cs="Times New Roman"/>
                <w:szCs w:val="24"/>
                <w:lang w:bidi="en-US"/>
              </w:rPr>
            </w:pPr>
            <w:r>
              <w:rPr>
                <w:rFonts w:cs="Times New Roman"/>
                <w:szCs w:val="24"/>
                <w:lang w:bidi="en-US"/>
              </w:rPr>
              <w:t>The database successfully responds.</w:t>
            </w:r>
          </w:p>
          <w:p w:rsidR="00AD19D6" w:rsidRDefault="00AD19D6" w:rsidP="00C91381">
            <w:pPr>
              <w:numPr>
                <w:ilvl w:val="0"/>
                <w:numId w:val="49"/>
              </w:numPr>
              <w:spacing w:after="0" w:line="360" w:lineRule="auto"/>
              <w:contextualSpacing/>
              <w:rPr>
                <w:rFonts w:cs="Times New Roman"/>
                <w:szCs w:val="24"/>
                <w:lang w:bidi="en-US"/>
              </w:rPr>
            </w:pPr>
            <w:r>
              <w:rPr>
                <w:rFonts w:cs="Times New Roman"/>
                <w:szCs w:val="24"/>
                <w:lang w:bidi="en-US"/>
              </w:rPr>
              <w:t>The System displays a list of possible matches.</w:t>
            </w:r>
          </w:p>
          <w:p w:rsidR="00AD19D6" w:rsidRDefault="00AD19D6" w:rsidP="00C91381">
            <w:pPr>
              <w:numPr>
                <w:ilvl w:val="0"/>
                <w:numId w:val="49"/>
              </w:numPr>
              <w:spacing w:after="0" w:line="360" w:lineRule="auto"/>
              <w:contextualSpacing/>
              <w:rPr>
                <w:rFonts w:cs="Times New Roman"/>
                <w:szCs w:val="24"/>
                <w:lang w:bidi="en-US"/>
              </w:rPr>
            </w:pPr>
            <w:r>
              <w:rPr>
                <w:rFonts w:cs="Times New Roman"/>
                <w:szCs w:val="24"/>
                <w:lang w:bidi="en-US"/>
              </w:rPr>
              <w:t>The Head Professor clicks on a name from the list.</w:t>
            </w:r>
          </w:p>
          <w:p w:rsidR="00AD19D6" w:rsidRDefault="00AD19D6" w:rsidP="00C91381">
            <w:pPr>
              <w:numPr>
                <w:ilvl w:val="0"/>
                <w:numId w:val="49"/>
              </w:numPr>
              <w:spacing w:after="0" w:line="360" w:lineRule="auto"/>
              <w:contextualSpacing/>
              <w:rPr>
                <w:rFonts w:cs="Times New Roman"/>
                <w:szCs w:val="24"/>
                <w:lang w:bidi="en-US"/>
              </w:rPr>
            </w:pPr>
            <w:r>
              <w:rPr>
                <w:rFonts w:cs="Times New Roman"/>
                <w:szCs w:val="24"/>
                <w:lang w:bidi="en-US"/>
              </w:rPr>
              <w:t>The Head Professor clicks on the “Save Changes” button.</w:t>
            </w:r>
          </w:p>
          <w:p w:rsidR="00AD19D6" w:rsidRDefault="00AD19D6" w:rsidP="00C91381">
            <w:pPr>
              <w:numPr>
                <w:ilvl w:val="0"/>
                <w:numId w:val="49"/>
              </w:numPr>
              <w:spacing w:after="0" w:line="360" w:lineRule="auto"/>
              <w:contextualSpacing/>
              <w:rPr>
                <w:rFonts w:cs="Times New Roman"/>
                <w:szCs w:val="24"/>
                <w:lang w:bidi="en-US"/>
              </w:rPr>
            </w:pPr>
            <w:r>
              <w:rPr>
                <w:rFonts w:cs="Times New Roman"/>
                <w:szCs w:val="24"/>
                <w:lang w:bidi="en-US"/>
              </w:rPr>
              <w:t>The System sends a request to the database to store the new settings.</w:t>
            </w:r>
          </w:p>
          <w:p w:rsidR="00AD19D6" w:rsidRDefault="00AD19D6" w:rsidP="00C91381">
            <w:pPr>
              <w:numPr>
                <w:ilvl w:val="0"/>
                <w:numId w:val="49"/>
              </w:numPr>
              <w:spacing w:after="0" w:line="360" w:lineRule="auto"/>
              <w:contextualSpacing/>
              <w:rPr>
                <w:rFonts w:cs="Times New Roman"/>
                <w:szCs w:val="24"/>
                <w:lang w:bidi="en-US"/>
              </w:rPr>
            </w:pPr>
            <w:r>
              <w:rPr>
                <w:rFonts w:cs="Times New Roman"/>
                <w:szCs w:val="24"/>
                <w:lang w:bidi="en-US"/>
              </w:rPr>
              <w:t>The database responds successfully.</w:t>
            </w:r>
          </w:p>
          <w:p w:rsidR="00AD19D6" w:rsidRDefault="00AD19D6" w:rsidP="00C91381">
            <w:pPr>
              <w:numPr>
                <w:ilvl w:val="0"/>
                <w:numId w:val="49"/>
              </w:numPr>
              <w:spacing w:after="0" w:line="360" w:lineRule="auto"/>
              <w:contextualSpacing/>
              <w:rPr>
                <w:rFonts w:cs="Times New Roman"/>
                <w:szCs w:val="24"/>
                <w:lang w:bidi="en-US"/>
              </w:rPr>
            </w:pPr>
            <w:r>
              <w:rPr>
                <w:rFonts w:cs="Times New Roman"/>
                <w:szCs w:val="24"/>
                <w:lang w:bidi="en-US"/>
              </w:rPr>
              <w:t>The System sends a notification to the new Member</w:t>
            </w:r>
          </w:p>
          <w:p w:rsidR="00AD19D6" w:rsidRDefault="00AD19D6" w:rsidP="00C91381">
            <w:pPr>
              <w:pStyle w:val="ListParagraph"/>
              <w:numPr>
                <w:ilvl w:val="0"/>
                <w:numId w:val="49"/>
              </w:numPr>
              <w:spacing w:after="0" w:line="360" w:lineRule="auto"/>
              <w:jc w:val="left"/>
              <w:rPr>
                <w:rFonts w:eastAsiaTheme="minorHAnsi" w:cs="Times New Roman"/>
                <w:b/>
                <w:szCs w:val="24"/>
              </w:rPr>
            </w:pPr>
            <w:r>
              <w:rPr>
                <w:rFonts w:cs="Times New Roman"/>
                <w:szCs w:val="24"/>
                <w:lang w:bidi="en-US"/>
              </w:rPr>
              <w:t>Server displays updated project page</w:t>
            </w:r>
          </w:p>
        </w:tc>
      </w:tr>
      <w:tr w:rsidR="00AD19D6" w:rsidTr="00AD19D6">
        <w:tc>
          <w:tcPr>
            <w:tcW w:w="3708" w:type="dxa"/>
            <w:tcBorders>
              <w:top w:val="double" w:sz="4" w:space="0" w:color="4472C4"/>
              <w:left w:val="double" w:sz="4" w:space="0" w:color="4472C4"/>
              <w:bottom w:val="double" w:sz="4" w:space="0" w:color="4472C4"/>
              <w:right w:val="double" w:sz="4" w:space="0" w:color="4472C4"/>
            </w:tcBorders>
            <w:hideMark/>
          </w:tcPr>
          <w:p w:rsidR="00AD19D6" w:rsidRDefault="00AD19D6">
            <w:pPr>
              <w:spacing w:after="0" w:line="360" w:lineRule="auto"/>
              <w:contextualSpacing/>
              <w:rPr>
                <w:rFonts w:ascii="Calibri" w:hAnsi="Calibri" w:cs="Times New Roman"/>
                <w:b/>
                <w:bCs/>
                <w:i/>
                <w:sz w:val="24"/>
                <w:szCs w:val="24"/>
              </w:rPr>
            </w:pPr>
            <w:r>
              <w:rPr>
                <w:rFonts w:cs="Times New Roman"/>
                <w:b/>
                <w:bCs/>
                <w:i/>
                <w:szCs w:val="24"/>
              </w:rPr>
              <w:lastRenderedPageBreak/>
              <w:t>Entry Conditions</w:t>
            </w:r>
          </w:p>
        </w:tc>
        <w:tc>
          <w:tcPr>
            <w:tcW w:w="5850" w:type="dxa"/>
            <w:tcBorders>
              <w:top w:val="double" w:sz="4" w:space="0" w:color="4472C4"/>
              <w:left w:val="double" w:sz="4" w:space="0" w:color="4472C4"/>
              <w:bottom w:val="double" w:sz="4" w:space="0" w:color="4472C4"/>
              <w:right w:val="double" w:sz="4" w:space="0" w:color="4472C4"/>
            </w:tcBorders>
            <w:hideMark/>
          </w:tcPr>
          <w:p w:rsidR="00AD19D6" w:rsidRDefault="00AD19D6" w:rsidP="00C91381">
            <w:pPr>
              <w:pStyle w:val="ListParagraph"/>
              <w:numPr>
                <w:ilvl w:val="0"/>
                <w:numId w:val="37"/>
              </w:numPr>
              <w:spacing w:after="0" w:line="360" w:lineRule="auto"/>
              <w:jc w:val="left"/>
              <w:rPr>
                <w:rFonts w:ascii="Calibri" w:eastAsia="Calibri" w:hAnsi="Calibri" w:cs="Times New Roman"/>
                <w:sz w:val="24"/>
                <w:szCs w:val="24"/>
              </w:rPr>
            </w:pPr>
            <w:r>
              <w:rPr>
                <w:rFonts w:cs="Times New Roman"/>
                <w:szCs w:val="24"/>
              </w:rPr>
              <w:t>Head Professor is logged into the system</w:t>
            </w:r>
          </w:p>
          <w:p w:rsidR="00AD19D6" w:rsidRDefault="00AD19D6" w:rsidP="00C91381">
            <w:pPr>
              <w:pStyle w:val="ListParagraph"/>
              <w:numPr>
                <w:ilvl w:val="0"/>
                <w:numId w:val="37"/>
              </w:numPr>
              <w:spacing w:after="0" w:line="360" w:lineRule="auto"/>
              <w:jc w:val="left"/>
              <w:rPr>
                <w:rFonts w:eastAsiaTheme="minorHAnsi" w:cs="Times New Roman"/>
                <w:szCs w:val="24"/>
              </w:rPr>
            </w:pPr>
            <w:r>
              <w:rPr>
                <w:rFonts w:cs="Times New Roman"/>
                <w:szCs w:val="24"/>
              </w:rPr>
              <w:t>Project page is displayed</w:t>
            </w:r>
          </w:p>
        </w:tc>
      </w:tr>
      <w:tr w:rsidR="00AD19D6" w:rsidTr="00AD19D6">
        <w:tc>
          <w:tcPr>
            <w:tcW w:w="3708" w:type="dxa"/>
            <w:tcBorders>
              <w:top w:val="double" w:sz="4" w:space="0" w:color="4472C4"/>
              <w:left w:val="double" w:sz="4" w:space="0" w:color="4472C4"/>
              <w:bottom w:val="double" w:sz="4" w:space="0" w:color="4472C4"/>
              <w:right w:val="double" w:sz="4" w:space="0" w:color="4472C4"/>
            </w:tcBorders>
            <w:shd w:val="clear" w:color="auto" w:fill="BDD6EE"/>
            <w:hideMark/>
          </w:tcPr>
          <w:p w:rsidR="00AD19D6" w:rsidRDefault="00AD19D6">
            <w:pPr>
              <w:spacing w:after="0" w:line="360" w:lineRule="auto"/>
              <w:contextualSpacing/>
              <w:rPr>
                <w:rFonts w:ascii="Calibri" w:hAnsi="Calibri" w:cs="Times New Roman"/>
                <w:b/>
                <w:bCs/>
                <w:i/>
                <w:sz w:val="24"/>
                <w:szCs w:val="24"/>
              </w:rPr>
            </w:pPr>
            <w:r>
              <w:rPr>
                <w:rFonts w:cs="Times New Roman"/>
                <w:b/>
                <w:bCs/>
                <w:i/>
                <w:szCs w:val="24"/>
              </w:rPr>
              <w:t>Exit Conditions</w:t>
            </w:r>
          </w:p>
        </w:tc>
        <w:tc>
          <w:tcPr>
            <w:tcW w:w="5850" w:type="dxa"/>
            <w:tcBorders>
              <w:top w:val="double" w:sz="4" w:space="0" w:color="4472C4"/>
              <w:left w:val="double" w:sz="4" w:space="0" w:color="4472C4"/>
              <w:bottom w:val="double" w:sz="4" w:space="0" w:color="4472C4"/>
              <w:right w:val="double" w:sz="4" w:space="0" w:color="4472C4"/>
            </w:tcBorders>
            <w:shd w:val="clear" w:color="auto" w:fill="BDD6EE"/>
            <w:hideMark/>
          </w:tcPr>
          <w:p w:rsidR="00AD19D6" w:rsidRDefault="00AD19D6" w:rsidP="00C91381">
            <w:pPr>
              <w:pStyle w:val="ListParagraph"/>
              <w:numPr>
                <w:ilvl w:val="0"/>
                <w:numId w:val="38"/>
              </w:numPr>
              <w:spacing w:after="0" w:line="360" w:lineRule="auto"/>
              <w:jc w:val="left"/>
              <w:rPr>
                <w:rFonts w:eastAsiaTheme="minorHAnsi" w:cs="Times New Roman"/>
                <w:szCs w:val="24"/>
              </w:rPr>
            </w:pPr>
            <w:r>
              <w:rPr>
                <w:rFonts w:cs="Times New Roman"/>
                <w:szCs w:val="24"/>
              </w:rPr>
              <w:t>The Professor User is added as a Mentor to the Project.</w:t>
            </w:r>
          </w:p>
        </w:tc>
      </w:tr>
      <w:tr w:rsidR="00AD19D6" w:rsidTr="00AD19D6">
        <w:tc>
          <w:tcPr>
            <w:tcW w:w="3708" w:type="dxa"/>
            <w:tcBorders>
              <w:top w:val="double" w:sz="4" w:space="0" w:color="4472C4"/>
              <w:left w:val="double" w:sz="4" w:space="0" w:color="4472C4"/>
              <w:bottom w:val="double" w:sz="4" w:space="0" w:color="4472C4"/>
              <w:right w:val="double" w:sz="4" w:space="0" w:color="4472C4"/>
            </w:tcBorders>
            <w:hideMark/>
          </w:tcPr>
          <w:p w:rsidR="00AD19D6" w:rsidRDefault="00AD19D6">
            <w:pPr>
              <w:spacing w:after="0" w:line="360" w:lineRule="auto"/>
              <w:contextualSpacing/>
              <w:rPr>
                <w:rFonts w:ascii="Calibri" w:hAnsi="Calibri" w:cs="Times New Roman"/>
                <w:b/>
                <w:bCs/>
                <w:i/>
                <w:sz w:val="24"/>
                <w:szCs w:val="24"/>
              </w:rPr>
            </w:pPr>
            <w:r>
              <w:rPr>
                <w:rFonts w:cs="Times New Roman"/>
                <w:b/>
                <w:bCs/>
                <w:i/>
                <w:szCs w:val="24"/>
              </w:rPr>
              <w:t xml:space="preserve">Exceptions </w:t>
            </w:r>
          </w:p>
        </w:tc>
        <w:tc>
          <w:tcPr>
            <w:tcW w:w="5850" w:type="dxa"/>
            <w:tcBorders>
              <w:top w:val="double" w:sz="4" w:space="0" w:color="4472C4"/>
              <w:left w:val="double" w:sz="4" w:space="0" w:color="4472C4"/>
              <w:bottom w:val="double" w:sz="4" w:space="0" w:color="4472C4"/>
              <w:right w:val="double" w:sz="4" w:space="0" w:color="4472C4"/>
            </w:tcBorders>
            <w:hideMark/>
          </w:tcPr>
          <w:p w:rsidR="00AD19D6" w:rsidRDefault="00AD19D6" w:rsidP="00C91381">
            <w:pPr>
              <w:pStyle w:val="ListParagraph"/>
              <w:numPr>
                <w:ilvl w:val="0"/>
                <w:numId w:val="38"/>
              </w:numPr>
              <w:spacing w:after="0" w:line="360" w:lineRule="auto"/>
              <w:jc w:val="left"/>
              <w:rPr>
                <w:rFonts w:eastAsiaTheme="minorHAnsi" w:cs="Times New Roman"/>
                <w:szCs w:val="24"/>
              </w:rPr>
            </w:pPr>
            <w:r>
              <w:rPr>
                <w:rFonts w:cs="Times New Roman"/>
                <w:szCs w:val="24"/>
              </w:rPr>
              <w:t>The database was not able to store the new Mentor</w:t>
            </w:r>
          </w:p>
        </w:tc>
      </w:tr>
    </w:tbl>
    <w:p w:rsidR="00AD19D6" w:rsidRDefault="00AD19D6" w:rsidP="00AD19D6">
      <w:pPr>
        <w:spacing w:after="0" w:line="360" w:lineRule="auto"/>
        <w:ind w:left="792"/>
        <w:contextualSpacing/>
        <w:rPr>
          <w:rFonts w:ascii="Calibri" w:hAnsi="Calibri" w:cs="Times New Roman"/>
          <w:szCs w:val="24"/>
        </w:rPr>
      </w:pPr>
    </w:p>
    <w:tbl>
      <w:tblPr>
        <w:tblW w:w="0" w:type="auto"/>
        <w:tblBorders>
          <w:top w:val="double" w:sz="4" w:space="0" w:color="4472C4"/>
          <w:left w:val="double" w:sz="4" w:space="0" w:color="4472C4"/>
          <w:bottom w:val="double" w:sz="4" w:space="0" w:color="4472C4"/>
          <w:right w:val="double" w:sz="4" w:space="0" w:color="4472C4"/>
          <w:insideH w:val="double" w:sz="4" w:space="0" w:color="4472C4"/>
          <w:insideV w:val="double" w:sz="4" w:space="0" w:color="4472C4"/>
        </w:tblBorders>
        <w:tblLook w:val="04A0" w:firstRow="1" w:lastRow="0" w:firstColumn="1" w:lastColumn="0" w:noHBand="0" w:noVBand="1"/>
      </w:tblPr>
      <w:tblGrid>
        <w:gridCol w:w="3708"/>
        <w:gridCol w:w="5850"/>
      </w:tblGrid>
      <w:tr w:rsidR="00AD19D6" w:rsidTr="00AD19D6">
        <w:tc>
          <w:tcPr>
            <w:tcW w:w="3708" w:type="dxa"/>
            <w:tcBorders>
              <w:top w:val="double" w:sz="4" w:space="0" w:color="4472C4"/>
              <w:left w:val="double" w:sz="4" w:space="0" w:color="4472C4"/>
              <w:bottom w:val="double" w:sz="4" w:space="0" w:color="4472C4"/>
              <w:right w:val="double" w:sz="4" w:space="0" w:color="4472C4"/>
            </w:tcBorders>
            <w:hideMark/>
          </w:tcPr>
          <w:p w:rsidR="00AD19D6" w:rsidRDefault="00AD19D6">
            <w:pPr>
              <w:spacing w:after="0" w:line="360" w:lineRule="auto"/>
              <w:contextualSpacing/>
              <w:rPr>
                <w:rFonts w:ascii="Calibri" w:hAnsi="Calibri" w:cs="Times New Roman"/>
                <w:b/>
                <w:bCs/>
                <w:i/>
                <w:sz w:val="24"/>
                <w:szCs w:val="24"/>
              </w:rPr>
            </w:pPr>
            <w:r>
              <w:rPr>
                <w:rFonts w:cs="Times New Roman"/>
                <w:szCs w:val="24"/>
              </w:rPr>
              <w:br w:type="page"/>
            </w:r>
            <w:r>
              <w:rPr>
                <w:rFonts w:cs="Times New Roman"/>
                <w:b/>
                <w:bCs/>
                <w:i/>
                <w:szCs w:val="24"/>
              </w:rPr>
              <w:t xml:space="preserve">Use Case Name </w:t>
            </w:r>
            <w:r>
              <w:rPr>
                <w:rFonts w:cs="Times New Roman"/>
                <w:b/>
                <w:bCs/>
                <w:szCs w:val="24"/>
              </w:rPr>
              <w:t>(SPW2_412)</w:t>
            </w:r>
          </w:p>
        </w:tc>
        <w:tc>
          <w:tcPr>
            <w:tcW w:w="5850" w:type="dxa"/>
            <w:tcBorders>
              <w:top w:val="double" w:sz="4" w:space="0" w:color="4472C4"/>
              <w:left w:val="double" w:sz="4" w:space="0" w:color="4472C4"/>
              <w:bottom w:val="double" w:sz="4" w:space="0" w:color="4472C4"/>
              <w:right w:val="double" w:sz="4" w:space="0" w:color="4472C4"/>
            </w:tcBorders>
            <w:hideMark/>
          </w:tcPr>
          <w:p w:rsidR="00AD19D6" w:rsidRDefault="00AD19D6">
            <w:pPr>
              <w:spacing w:after="0" w:line="360" w:lineRule="auto"/>
              <w:contextualSpacing/>
              <w:rPr>
                <w:rFonts w:ascii="Calibri" w:hAnsi="Calibri" w:cs="Times New Roman"/>
                <w:b/>
                <w:bCs/>
                <w:sz w:val="24"/>
                <w:szCs w:val="24"/>
              </w:rPr>
            </w:pPr>
            <w:r>
              <w:rPr>
                <w:rFonts w:cs="Times New Roman"/>
                <w:b/>
                <w:bCs/>
                <w:szCs w:val="24"/>
              </w:rPr>
              <w:t>Edit Project</w:t>
            </w:r>
          </w:p>
        </w:tc>
      </w:tr>
      <w:tr w:rsidR="00AD19D6" w:rsidTr="00AD19D6">
        <w:tc>
          <w:tcPr>
            <w:tcW w:w="3708" w:type="dxa"/>
            <w:tcBorders>
              <w:top w:val="double" w:sz="4" w:space="0" w:color="4472C4"/>
              <w:left w:val="double" w:sz="4" w:space="0" w:color="4472C4"/>
              <w:bottom w:val="double" w:sz="4" w:space="0" w:color="4472C4"/>
              <w:right w:val="double" w:sz="4" w:space="0" w:color="4472C4"/>
            </w:tcBorders>
            <w:shd w:val="clear" w:color="auto" w:fill="BDD6EE"/>
            <w:hideMark/>
          </w:tcPr>
          <w:p w:rsidR="00AD19D6" w:rsidRDefault="00AD19D6">
            <w:pPr>
              <w:spacing w:after="0" w:line="360" w:lineRule="auto"/>
              <w:contextualSpacing/>
              <w:rPr>
                <w:rFonts w:ascii="Calibri" w:hAnsi="Calibri" w:cs="Times New Roman"/>
                <w:b/>
                <w:bCs/>
                <w:i/>
                <w:sz w:val="24"/>
                <w:szCs w:val="24"/>
              </w:rPr>
            </w:pPr>
            <w:r>
              <w:rPr>
                <w:rFonts w:cs="Times New Roman"/>
                <w:b/>
                <w:bCs/>
                <w:i/>
                <w:szCs w:val="24"/>
              </w:rPr>
              <w:t>Participating Actor</w:t>
            </w:r>
          </w:p>
        </w:tc>
        <w:tc>
          <w:tcPr>
            <w:tcW w:w="5850" w:type="dxa"/>
            <w:tcBorders>
              <w:top w:val="double" w:sz="4" w:space="0" w:color="4472C4"/>
              <w:left w:val="double" w:sz="4" w:space="0" w:color="4472C4"/>
              <w:bottom w:val="double" w:sz="4" w:space="0" w:color="4472C4"/>
              <w:right w:val="double" w:sz="4" w:space="0" w:color="4472C4"/>
            </w:tcBorders>
            <w:shd w:val="clear" w:color="auto" w:fill="BDD6EE"/>
            <w:hideMark/>
          </w:tcPr>
          <w:p w:rsidR="00AD19D6" w:rsidRDefault="00AD19D6">
            <w:pPr>
              <w:spacing w:after="0" w:line="360" w:lineRule="auto"/>
              <w:contextualSpacing/>
              <w:rPr>
                <w:rFonts w:ascii="Calibri" w:hAnsi="Calibri" w:cs="Times New Roman"/>
                <w:sz w:val="24"/>
                <w:szCs w:val="24"/>
              </w:rPr>
            </w:pPr>
            <w:r>
              <w:rPr>
                <w:rFonts w:cs="Times New Roman"/>
                <w:szCs w:val="24"/>
              </w:rPr>
              <w:t>Registered User</w:t>
            </w:r>
          </w:p>
        </w:tc>
      </w:tr>
      <w:tr w:rsidR="00AD19D6" w:rsidTr="00AD19D6">
        <w:tc>
          <w:tcPr>
            <w:tcW w:w="3708" w:type="dxa"/>
            <w:tcBorders>
              <w:top w:val="double" w:sz="4" w:space="0" w:color="4472C4"/>
              <w:left w:val="double" w:sz="4" w:space="0" w:color="4472C4"/>
              <w:bottom w:val="double" w:sz="4" w:space="0" w:color="4472C4"/>
              <w:right w:val="double" w:sz="4" w:space="0" w:color="4472C4"/>
            </w:tcBorders>
            <w:hideMark/>
          </w:tcPr>
          <w:p w:rsidR="00AD19D6" w:rsidRDefault="00AD19D6">
            <w:pPr>
              <w:spacing w:after="0" w:line="360" w:lineRule="auto"/>
              <w:contextualSpacing/>
              <w:rPr>
                <w:rFonts w:ascii="Calibri" w:hAnsi="Calibri" w:cs="Times New Roman"/>
                <w:b/>
                <w:bCs/>
                <w:i/>
                <w:sz w:val="24"/>
                <w:szCs w:val="24"/>
              </w:rPr>
            </w:pPr>
            <w:r>
              <w:rPr>
                <w:rFonts w:cs="Times New Roman"/>
                <w:b/>
                <w:bCs/>
                <w:i/>
                <w:szCs w:val="24"/>
              </w:rPr>
              <w:t>Flow of Events</w:t>
            </w:r>
          </w:p>
        </w:tc>
        <w:tc>
          <w:tcPr>
            <w:tcW w:w="5850" w:type="dxa"/>
            <w:tcBorders>
              <w:top w:val="double" w:sz="4" w:space="0" w:color="4472C4"/>
              <w:left w:val="double" w:sz="4" w:space="0" w:color="4472C4"/>
              <w:bottom w:val="double" w:sz="4" w:space="0" w:color="4472C4"/>
              <w:right w:val="double" w:sz="4" w:space="0" w:color="4472C4"/>
            </w:tcBorders>
            <w:hideMark/>
          </w:tcPr>
          <w:p w:rsidR="00AD19D6" w:rsidRDefault="00AD19D6" w:rsidP="00C91381">
            <w:pPr>
              <w:numPr>
                <w:ilvl w:val="0"/>
                <w:numId w:val="50"/>
              </w:numPr>
              <w:spacing w:after="0" w:line="360" w:lineRule="auto"/>
              <w:contextualSpacing/>
              <w:rPr>
                <w:rFonts w:ascii="Calibri" w:hAnsi="Calibri" w:cs="Times New Roman"/>
                <w:sz w:val="24"/>
                <w:szCs w:val="24"/>
                <w:lang w:bidi="en-US"/>
              </w:rPr>
            </w:pPr>
            <w:r>
              <w:rPr>
                <w:rFonts w:cs="Times New Roman"/>
                <w:szCs w:val="24"/>
                <w:lang w:bidi="en-US"/>
              </w:rPr>
              <w:t>User types the new information</w:t>
            </w:r>
          </w:p>
          <w:p w:rsidR="00AD19D6" w:rsidRDefault="00AD19D6" w:rsidP="00C91381">
            <w:pPr>
              <w:numPr>
                <w:ilvl w:val="0"/>
                <w:numId w:val="50"/>
              </w:numPr>
              <w:spacing w:after="0" w:line="360" w:lineRule="auto"/>
              <w:contextualSpacing/>
              <w:rPr>
                <w:rFonts w:cs="Times New Roman"/>
                <w:szCs w:val="24"/>
                <w:lang w:bidi="en-US"/>
              </w:rPr>
            </w:pPr>
            <w:r>
              <w:rPr>
                <w:rFonts w:cs="Times New Roman"/>
                <w:szCs w:val="24"/>
                <w:lang w:bidi="en-US"/>
              </w:rPr>
              <w:t>User clicks on the “Save Changes” button</w:t>
            </w:r>
          </w:p>
          <w:p w:rsidR="00AD19D6" w:rsidRDefault="00AD19D6" w:rsidP="00C91381">
            <w:pPr>
              <w:numPr>
                <w:ilvl w:val="0"/>
                <w:numId w:val="50"/>
              </w:numPr>
              <w:spacing w:after="0" w:line="360" w:lineRule="auto"/>
              <w:contextualSpacing/>
              <w:rPr>
                <w:rFonts w:cs="Times New Roman"/>
                <w:szCs w:val="24"/>
                <w:lang w:bidi="en-US"/>
              </w:rPr>
            </w:pPr>
            <w:r>
              <w:rPr>
                <w:rFonts w:cs="Times New Roman"/>
                <w:szCs w:val="24"/>
                <w:lang w:bidi="en-US"/>
              </w:rPr>
              <w:t>The System sends a request to the database to update the project.</w:t>
            </w:r>
          </w:p>
          <w:p w:rsidR="00AD19D6" w:rsidRDefault="00AD19D6" w:rsidP="00C91381">
            <w:pPr>
              <w:numPr>
                <w:ilvl w:val="0"/>
                <w:numId w:val="50"/>
              </w:numPr>
              <w:spacing w:after="0" w:line="360" w:lineRule="auto"/>
              <w:contextualSpacing/>
              <w:jc w:val="left"/>
              <w:rPr>
                <w:rFonts w:cs="Times New Roman"/>
                <w:szCs w:val="24"/>
                <w:lang w:bidi="en-US"/>
              </w:rPr>
            </w:pPr>
            <w:r>
              <w:rPr>
                <w:rFonts w:cs="Times New Roman"/>
                <w:szCs w:val="24"/>
                <w:lang w:bidi="en-US"/>
              </w:rPr>
              <w:t>Database returns a successful response</w:t>
            </w:r>
          </w:p>
          <w:p w:rsidR="00AD19D6" w:rsidRDefault="00AD19D6" w:rsidP="00C91381">
            <w:pPr>
              <w:numPr>
                <w:ilvl w:val="0"/>
                <w:numId w:val="50"/>
              </w:numPr>
              <w:spacing w:after="0" w:line="360" w:lineRule="auto"/>
              <w:contextualSpacing/>
              <w:rPr>
                <w:rFonts w:ascii="Calibri" w:hAnsi="Calibri" w:cs="Times New Roman"/>
                <w:b/>
                <w:sz w:val="24"/>
                <w:szCs w:val="24"/>
              </w:rPr>
            </w:pPr>
            <w:r>
              <w:rPr>
                <w:rFonts w:cs="Times New Roman"/>
                <w:szCs w:val="24"/>
                <w:lang w:bidi="en-US"/>
              </w:rPr>
              <w:t>The System displays the updated project.</w:t>
            </w:r>
          </w:p>
        </w:tc>
      </w:tr>
      <w:tr w:rsidR="00AD19D6" w:rsidTr="00AD19D6">
        <w:tc>
          <w:tcPr>
            <w:tcW w:w="3708" w:type="dxa"/>
            <w:tcBorders>
              <w:top w:val="double" w:sz="4" w:space="0" w:color="4472C4"/>
              <w:left w:val="double" w:sz="4" w:space="0" w:color="4472C4"/>
              <w:bottom w:val="double" w:sz="4" w:space="0" w:color="4472C4"/>
              <w:right w:val="double" w:sz="4" w:space="0" w:color="4472C4"/>
            </w:tcBorders>
            <w:hideMark/>
          </w:tcPr>
          <w:p w:rsidR="00AD19D6" w:rsidRDefault="00AD19D6">
            <w:pPr>
              <w:spacing w:after="0" w:line="360" w:lineRule="auto"/>
              <w:contextualSpacing/>
              <w:rPr>
                <w:rFonts w:ascii="Calibri" w:hAnsi="Calibri" w:cs="Times New Roman"/>
                <w:b/>
                <w:bCs/>
                <w:i/>
                <w:sz w:val="24"/>
                <w:szCs w:val="24"/>
              </w:rPr>
            </w:pPr>
            <w:r>
              <w:rPr>
                <w:rFonts w:cs="Times New Roman"/>
                <w:b/>
                <w:bCs/>
                <w:i/>
                <w:szCs w:val="24"/>
              </w:rPr>
              <w:t>Entry Conditions</w:t>
            </w:r>
          </w:p>
        </w:tc>
        <w:tc>
          <w:tcPr>
            <w:tcW w:w="5850" w:type="dxa"/>
            <w:tcBorders>
              <w:top w:val="double" w:sz="4" w:space="0" w:color="4472C4"/>
              <w:left w:val="double" w:sz="4" w:space="0" w:color="4472C4"/>
              <w:bottom w:val="double" w:sz="4" w:space="0" w:color="4472C4"/>
              <w:right w:val="double" w:sz="4" w:space="0" w:color="4472C4"/>
            </w:tcBorders>
            <w:hideMark/>
          </w:tcPr>
          <w:p w:rsidR="00AD19D6" w:rsidRDefault="00AD19D6" w:rsidP="00C91381">
            <w:pPr>
              <w:pStyle w:val="ListParagraph"/>
              <w:numPr>
                <w:ilvl w:val="0"/>
                <w:numId w:val="37"/>
              </w:numPr>
              <w:spacing w:after="0" w:line="360" w:lineRule="auto"/>
              <w:jc w:val="left"/>
              <w:rPr>
                <w:rFonts w:ascii="Calibri" w:eastAsia="Calibri" w:hAnsi="Calibri" w:cs="Times New Roman"/>
                <w:sz w:val="24"/>
                <w:szCs w:val="24"/>
              </w:rPr>
            </w:pPr>
            <w:r>
              <w:rPr>
                <w:rFonts w:cs="Times New Roman"/>
                <w:szCs w:val="24"/>
              </w:rPr>
              <w:t>User is logged into the system</w:t>
            </w:r>
          </w:p>
          <w:p w:rsidR="00AD19D6" w:rsidRDefault="00AD19D6" w:rsidP="00C91381">
            <w:pPr>
              <w:pStyle w:val="ListParagraph"/>
              <w:numPr>
                <w:ilvl w:val="0"/>
                <w:numId w:val="37"/>
              </w:numPr>
              <w:spacing w:after="0" w:line="360" w:lineRule="auto"/>
              <w:jc w:val="left"/>
              <w:rPr>
                <w:rFonts w:eastAsiaTheme="minorHAnsi" w:cs="Times New Roman"/>
                <w:szCs w:val="24"/>
              </w:rPr>
            </w:pPr>
            <w:r>
              <w:rPr>
                <w:rFonts w:cs="Times New Roman"/>
                <w:szCs w:val="24"/>
              </w:rPr>
              <w:t>Project page is displayed</w:t>
            </w:r>
          </w:p>
        </w:tc>
      </w:tr>
      <w:tr w:rsidR="00AD19D6" w:rsidTr="00AD19D6">
        <w:tc>
          <w:tcPr>
            <w:tcW w:w="3708" w:type="dxa"/>
            <w:tcBorders>
              <w:top w:val="double" w:sz="4" w:space="0" w:color="4472C4"/>
              <w:left w:val="double" w:sz="4" w:space="0" w:color="4472C4"/>
              <w:bottom w:val="double" w:sz="4" w:space="0" w:color="4472C4"/>
              <w:right w:val="double" w:sz="4" w:space="0" w:color="4472C4"/>
            </w:tcBorders>
            <w:shd w:val="clear" w:color="auto" w:fill="BDD6EE"/>
            <w:hideMark/>
          </w:tcPr>
          <w:p w:rsidR="00AD19D6" w:rsidRDefault="00AD19D6">
            <w:pPr>
              <w:spacing w:after="0" w:line="360" w:lineRule="auto"/>
              <w:contextualSpacing/>
              <w:rPr>
                <w:rFonts w:ascii="Calibri" w:hAnsi="Calibri" w:cs="Times New Roman"/>
                <w:b/>
                <w:bCs/>
                <w:i/>
                <w:sz w:val="24"/>
                <w:szCs w:val="24"/>
              </w:rPr>
            </w:pPr>
            <w:r>
              <w:rPr>
                <w:rFonts w:cs="Times New Roman"/>
                <w:b/>
                <w:bCs/>
                <w:i/>
                <w:szCs w:val="24"/>
              </w:rPr>
              <w:t>Exit Conditions</w:t>
            </w:r>
          </w:p>
        </w:tc>
        <w:tc>
          <w:tcPr>
            <w:tcW w:w="5850" w:type="dxa"/>
            <w:tcBorders>
              <w:top w:val="double" w:sz="4" w:space="0" w:color="4472C4"/>
              <w:left w:val="double" w:sz="4" w:space="0" w:color="4472C4"/>
              <w:bottom w:val="double" w:sz="4" w:space="0" w:color="4472C4"/>
              <w:right w:val="double" w:sz="4" w:space="0" w:color="4472C4"/>
            </w:tcBorders>
            <w:shd w:val="clear" w:color="auto" w:fill="BDD6EE"/>
            <w:hideMark/>
          </w:tcPr>
          <w:p w:rsidR="00AD19D6" w:rsidRDefault="00AD19D6" w:rsidP="00C91381">
            <w:pPr>
              <w:pStyle w:val="ListParagraph"/>
              <w:numPr>
                <w:ilvl w:val="0"/>
                <w:numId w:val="38"/>
              </w:numPr>
              <w:spacing w:after="0" w:line="360" w:lineRule="auto"/>
              <w:jc w:val="left"/>
              <w:rPr>
                <w:rFonts w:eastAsiaTheme="minorHAnsi" w:cs="Times New Roman"/>
                <w:szCs w:val="24"/>
              </w:rPr>
            </w:pPr>
            <w:r>
              <w:rPr>
                <w:rFonts w:cs="Times New Roman"/>
                <w:szCs w:val="24"/>
              </w:rPr>
              <w:t>Project is updated in the database</w:t>
            </w:r>
          </w:p>
        </w:tc>
      </w:tr>
      <w:tr w:rsidR="00AD19D6" w:rsidTr="00AD19D6">
        <w:tc>
          <w:tcPr>
            <w:tcW w:w="3708" w:type="dxa"/>
            <w:tcBorders>
              <w:top w:val="double" w:sz="4" w:space="0" w:color="4472C4"/>
              <w:left w:val="double" w:sz="4" w:space="0" w:color="4472C4"/>
              <w:bottom w:val="double" w:sz="4" w:space="0" w:color="4472C4"/>
              <w:right w:val="double" w:sz="4" w:space="0" w:color="4472C4"/>
            </w:tcBorders>
            <w:hideMark/>
          </w:tcPr>
          <w:p w:rsidR="00AD19D6" w:rsidRDefault="00AD19D6">
            <w:pPr>
              <w:spacing w:after="0" w:line="360" w:lineRule="auto"/>
              <w:contextualSpacing/>
              <w:rPr>
                <w:rFonts w:ascii="Calibri" w:hAnsi="Calibri" w:cs="Times New Roman"/>
                <w:b/>
                <w:bCs/>
                <w:i/>
                <w:sz w:val="24"/>
                <w:szCs w:val="24"/>
              </w:rPr>
            </w:pPr>
            <w:r>
              <w:rPr>
                <w:rFonts w:cs="Times New Roman"/>
                <w:b/>
                <w:bCs/>
                <w:i/>
                <w:szCs w:val="24"/>
              </w:rPr>
              <w:t xml:space="preserve">Exceptions </w:t>
            </w:r>
          </w:p>
        </w:tc>
        <w:tc>
          <w:tcPr>
            <w:tcW w:w="5850" w:type="dxa"/>
            <w:tcBorders>
              <w:top w:val="double" w:sz="4" w:space="0" w:color="4472C4"/>
              <w:left w:val="double" w:sz="4" w:space="0" w:color="4472C4"/>
              <w:bottom w:val="double" w:sz="4" w:space="0" w:color="4472C4"/>
              <w:right w:val="double" w:sz="4" w:space="0" w:color="4472C4"/>
            </w:tcBorders>
            <w:hideMark/>
          </w:tcPr>
          <w:p w:rsidR="00AD19D6" w:rsidRDefault="00AD19D6" w:rsidP="00C91381">
            <w:pPr>
              <w:pStyle w:val="ListParagraph"/>
              <w:numPr>
                <w:ilvl w:val="0"/>
                <w:numId w:val="38"/>
              </w:numPr>
              <w:spacing w:after="0" w:line="360" w:lineRule="auto"/>
              <w:jc w:val="left"/>
              <w:rPr>
                <w:rFonts w:eastAsiaTheme="minorHAnsi" w:cs="Times New Roman"/>
                <w:szCs w:val="24"/>
              </w:rPr>
            </w:pPr>
            <w:r>
              <w:rPr>
                <w:rFonts w:cs="Times New Roman"/>
                <w:szCs w:val="24"/>
              </w:rPr>
              <w:t>The database was not able to update the Project</w:t>
            </w:r>
          </w:p>
        </w:tc>
      </w:tr>
    </w:tbl>
    <w:p w:rsidR="00AD19D6" w:rsidRDefault="00AD19D6" w:rsidP="00AD19D6">
      <w:pPr>
        <w:spacing w:after="0" w:line="360" w:lineRule="auto"/>
        <w:ind w:left="792"/>
        <w:rPr>
          <w:rFonts w:ascii="Calibri" w:hAnsi="Calibri"/>
        </w:rPr>
      </w:pPr>
    </w:p>
    <w:p w:rsidR="00AD19D6" w:rsidRDefault="00AD19D6" w:rsidP="00AD19D6">
      <w:pPr>
        <w:spacing w:after="0" w:line="360" w:lineRule="auto"/>
        <w:ind w:left="792"/>
      </w:pPr>
    </w:p>
    <w:p w:rsidR="00AD19D6" w:rsidRDefault="00AD19D6" w:rsidP="00AD19D6">
      <w:r>
        <w:br w:type="page"/>
      </w:r>
    </w:p>
    <w:tbl>
      <w:tblPr>
        <w:tblW w:w="9555" w:type="dxa"/>
        <w:tblInd w:w="105" w:type="dxa"/>
        <w:tblBorders>
          <w:top w:val="single" w:sz="4" w:space="0" w:color="4472C4"/>
          <w:left w:val="single" w:sz="4" w:space="0" w:color="4472C4"/>
          <w:bottom w:val="single" w:sz="4" w:space="0" w:color="4472C4"/>
          <w:right w:val="single" w:sz="4" w:space="0" w:color="4472C4"/>
          <w:insideH w:val="single" w:sz="4" w:space="0" w:color="4472C4"/>
          <w:insideV w:val="single" w:sz="4" w:space="0" w:color="4472C4"/>
        </w:tblBorders>
        <w:tblLayout w:type="fixed"/>
        <w:tblCellMar>
          <w:left w:w="10" w:type="dxa"/>
          <w:right w:w="10" w:type="dxa"/>
        </w:tblCellMar>
        <w:tblLook w:val="04A0" w:firstRow="1" w:lastRow="0" w:firstColumn="1" w:lastColumn="0" w:noHBand="0" w:noVBand="1"/>
      </w:tblPr>
      <w:tblGrid>
        <w:gridCol w:w="3639"/>
        <w:gridCol w:w="68"/>
        <w:gridCol w:w="5650"/>
        <w:gridCol w:w="198"/>
      </w:tblGrid>
      <w:tr w:rsidR="00AD19D6" w:rsidTr="00AD19D6">
        <w:tc>
          <w:tcPr>
            <w:tcW w:w="3708" w:type="dxa"/>
            <w:gridSpan w:val="2"/>
            <w:tcBorders>
              <w:top w:val="single" w:sz="4" w:space="0" w:color="4472C4"/>
              <w:left w:val="single" w:sz="4" w:space="0" w:color="4472C4"/>
              <w:bottom w:val="single" w:sz="4" w:space="0" w:color="4472C4"/>
              <w:right w:val="single" w:sz="4" w:space="0" w:color="4472C4"/>
            </w:tcBorders>
            <w:tcMar>
              <w:top w:w="100" w:type="dxa"/>
              <w:left w:w="115" w:type="dxa"/>
              <w:bottom w:w="100" w:type="dxa"/>
              <w:right w:w="115" w:type="dxa"/>
            </w:tcMar>
            <w:hideMark/>
          </w:tcPr>
          <w:p w:rsidR="00AD19D6" w:rsidRDefault="00AD19D6">
            <w:pPr>
              <w:spacing w:after="0" w:line="360" w:lineRule="auto"/>
              <w:rPr>
                <w:rFonts w:ascii="Calibri" w:hAnsi="Calibri"/>
                <w:sz w:val="24"/>
              </w:rPr>
            </w:pPr>
            <w:r>
              <w:rPr>
                <w:rFonts w:eastAsia="Times New Roman" w:cs="Times New Roman"/>
                <w:b/>
                <w:i/>
              </w:rPr>
              <w:lastRenderedPageBreak/>
              <w:t xml:space="preserve">Use Case Name </w:t>
            </w:r>
            <w:r>
              <w:rPr>
                <w:rFonts w:eastAsia="Times New Roman" w:cs="Times New Roman"/>
                <w:b/>
              </w:rPr>
              <w:t>(SPW2_501)</w:t>
            </w:r>
          </w:p>
        </w:tc>
        <w:tc>
          <w:tcPr>
            <w:tcW w:w="5850" w:type="dxa"/>
            <w:gridSpan w:val="2"/>
            <w:tcBorders>
              <w:top w:val="single" w:sz="4" w:space="0" w:color="4472C4"/>
              <w:left w:val="single" w:sz="4" w:space="0" w:color="4472C4"/>
              <w:bottom w:val="single" w:sz="4" w:space="0" w:color="4472C4"/>
              <w:right w:val="single" w:sz="4" w:space="0" w:color="4472C4"/>
            </w:tcBorders>
            <w:tcMar>
              <w:top w:w="100" w:type="dxa"/>
              <w:left w:w="115" w:type="dxa"/>
              <w:bottom w:w="100" w:type="dxa"/>
              <w:right w:w="115" w:type="dxa"/>
            </w:tcMar>
            <w:hideMark/>
          </w:tcPr>
          <w:p w:rsidR="00AD19D6" w:rsidRDefault="00AD19D6">
            <w:pPr>
              <w:spacing w:after="0" w:line="360" w:lineRule="auto"/>
              <w:rPr>
                <w:rFonts w:ascii="Calibri" w:hAnsi="Calibri"/>
                <w:sz w:val="24"/>
              </w:rPr>
            </w:pPr>
            <w:r>
              <w:rPr>
                <w:rFonts w:eastAsia="Times New Roman" w:cs="Times New Roman"/>
                <w:b/>
              </w:rPr>
              <w:t xml:space="preserve">Activate/Deactivate User </w:t>
            </w:r>
          </w:p>
        </w:tc>
      </w:tr>
      <w:tr w:rsidR="00AD19D6" w:rsidTr="00AD19D6">
        <w:tc>
          <w:tcPr>
            <w:tcW w:w="3708" w:type="dxa"/>
            <w:gridSpan w:val="2"/>
            <w:tcBorders>
              <w:top w:val="single" w:sz="4" w:space="0" w:color="4472C4"/>
              <w:left w:val="single" w:sz="4" w:space="0" w:color="4472C4"/>
              <w:bottom w:val="single" w:sz="4" w:space="0" w:color="4472C4"/>
              <w:right w:val="single" w:sz="4" w:space="0" w:color="4472C4"/>
            </w:tcBorders>
            <w:shd w:val="clear" w:color="auto" w:fill="BDD6EE"/>
            <w:tcMar>
              <w:top w:w="100" w:type="dxa"/>
              <w:left w:w="115" w:type="dxa"/>
              <w:bottom w:w="100" w:type="dxa"/>
              <w:right w:w="115" w:type="dxa"/>
            </w:tcMar>
            <w:hideMark/>
          </w:tcPr>
          <w:p w:rsidR="00AD19D6" w:rsidRDefault="00AD19D6">
            <w:pPr>
              <w:spacing w:after="0" w:line="360" w:lineRule="auto"/>
              <w:rPr>
                <w:rFonts w:ascii="Calibri" w:hAnsi="Calibri"/>
                <w:sz w:val="24"/>
              </w:rPr>
            </w:pPr>
            <w:r>
              <w:rPr>
                <w:rFonts w:eastAsia="Times New Roman" w:cs="Times New Roman"/>
                <w:b/>
                <w:i/>
              </w:rPr>
              <w:t>Participating Actor</w:t>
            </w:r>
          </w:p>
        </w:tc>
        <w:tc>
          <w:tcPr>
            <w:tcW w:w="5850" w:type="dxa"/>
            <w:gridSpan w:val="2"/>
            <w:tcBorders>
              <w:top w:val="single" w:sz="4" w:space="0" w:color="4472C4"/>
              <w:left w:val="single" w:sz="4" w:space="0" w:color="4472C4"/>
              <w:bottom w:val="single" w:sz="4" w:space="0" w:color="4472C4"/>
              <w:right w:val="single" w:sz="4" w:space="0" w:color="4472C4"/>
            </w:tcBorders>
            <w:shd w:val="clear" w:color="auto" w:fill="BDD6EE"/>
            <w:tcMar>
              <w:top w:w="100" w:type="dxa"/>
              <w:left w:w="115" w:type="dxa"/>
              <w:bottom w:w="100" w:type="dxa"/>
              <w:right w:w="115" w:type="dxa"/>
            </w:tcMar>
            <w:hideMark/>
          </w:tcPr>
          <w:p w:rsidR="00AD19D6" w:rsidRDefault="00AD19D6">
            <w:pPr>
              <w:spacing w:after="0" w:line="360" w:lineRule="auto"/>
              <w:rPr>
                <w:rFonts w:ascii="Calibri" w:hAnsi="Calibri"/>
                <w:sz w:val="24"/>
              </w:rPr>
            </w:pPr>
            <w:r>
              <w:rPr>
                <w:rFonts w:eastAsia="Times New Roman" w:cs="Times New Roman"/>
              </w:rPr>
              <w:t>Head Professor user</w:t>
            </w:r>
          </w:p>
        </w:tc>
      </w:tr>
      <w:tr w:rsidR="00AD19D6" w:rsidTr="00AD19D6">
        <w:tc>
          <w:tcPr>
            <w:tcW w:w="3708" w:type="dxa"/>
            <w:gridSpan w:val="2"/>
            <w:tcBorders>
              <w:top w:val="single" w:sz="4" w:space="0" w:color="4472C4"/>
              <w:left w:val="single" w:sz="4" w:space="0" w:color="4472C4"/>
              <w:bottom w:val="single" w:sz="4" w:space="0" w:color="4472C4"/>
              <w:right w:val="single" w:sz="4" w:space="0" w:color="4472C4"/>
            </w:tcBorders>
            <w:tcMar>
              <w:top w:w="100" w:type="dxa"/>
              <w:left w:w="115" w:type="dxa"/>
              <w:bottom w:w="100" w:type="dxa"/>
              <w:right w:w="115" w:type="dxa"/>
            </w:tcMar>
            <w:hideMark/>
          </w:tcPr>
          <w:p w:rsidR="00AD19D6" w:rsidRDefault="00AD19D6">
            <w:pPr>
              <w:spacing w:after="0" w:line="360" w:lineRule="auto"/>
              <w:rPr>
                <w:rFonts w:ascii="Calibri" w:hAnsi="Calibri"/>
                <w:sz w:val="24"/>
              </w:rPr>
            </w:pPr>
            <w:r>
              <w:rPr>
                <w:rFonts w:eastAsia="Times New Roman" w:cs="Times New Roman"/>
                <w:b/>
                <w:i/>
              </w:rPr>
              <w:t>Flow of Events</w:t>
            </w:r>
          </w:p>
        </w:tc>
        <w:tc>
          <w:tcPr>
            <w:tcW w:w="5850" w:type="dxa"/>
            <w:gridSpan w:val="2"/>
            <w:tcBorders>
              <w:top w:val="single" w:sz="4" w:space="0" w:color="4472C4"/>
              <w:left w:val="single" w:sz="4" w:space="0" w:color="4472C4"/>
              <w:bottom w:val="single" w:sz="4" w:space="0" w:color="4472C4"/>
              <w:right w:val="single" w:sz="4" w:space="0" w:color="4472C4"/>
            </w:tcBorders>
            <w:tcMar>
              <w:top w:w="100" w:type="dxa"/>
              <w:left w:w="115" w:type="dxa"/>
              <w:bottom w:w="100" w:type="dxa"/>
              <w:right w:w="115" w:type="dxa"/>
            </w:tcMar>
            <w:hideMark/>
          </w:tcPr>
          <w:p w:rsidR="00AD19D6" w:rsidRDefault="00AD19D6" w:rsidP="00C91381">
            <w:pPr>
              <w:numPr>
                <w:ilvl w:val="0"/>
                <w:numId w:val="51"/>
              </w:numPr>
              <w:spacing w:after="120" w:line="276" w:lineRule="auto"/>
              <w:ind w:hanging="359"/>
              <w:contextualSpacing/>
              <w:jc w:val="left"/>
              <w:rPr>
                <w:rFonts w:ascii="Calibri" w:eastAsia="Times New Roman" w:hAnsi="Calibri" w:cs="Times New Roman"/>
                <w:sz w:val="24"/>
              </w:rPr>
            </w:pPr>
            <w:r>
              <w:rPr>
                <w:rFonts w:eastAsia="Times New Roman" w:cs="Times New Roman"/>
              </w:rPr>
              <w:t xml:space="preserve">In the section titled: "Activate/Deactivate Users", the Head Professor ticks the checkboxes next to all the accounts he/she wants to activate or deactivate. </w:t>
            </w:r>
          </w:p>
          <w:p w:rsidR="00AD19D6" w:rsidRDefault="00AD19D6" w:rsidP="00C91381">
            <w:pPr>
              <w:numPr>
                <w:ilvl w:val="0"/>
                <w:numId w:val="51"/>
              </w:numPr>
              <w:spacing w:after="120" w:line="276" w:lineRule="auto"/>
              <w:ind w:hanging="359"/>
              <w:contextualSpacing/>
              <w:jc w:val="left"/>
              <w:rPr>
                <w:rFonts w:eastAsia="Times New Roman" w:cs="Times New Roman"/>
              </w:rPr>
            </w:pPr>
            <w:r>
              <w:rPr>
                <w:rFonts w:eastAsia="Times New Roman" w:cs="Times New Roman"/>
              </w:rPr>
              <w:t xml:space="preserve">The Head Professor selects option to apply as: “Activate the selected user(s)” or “Deactivate the selected user(s)”. Note: user can only choose one since these are radio buttons. </w:t>
            </w:r>
          </w:p>
          <w:p w:rsidR="00AD19D6" w:rsidRDefault="00AD19D6" w:rsidP="00C91381">
            <w:pPr>
              <w:numPr>
                <w:ilvl w:val="0"/>
                <w:numId w:val="51"/>
              </w:numPr>
              <w:spacing w:after="120" w:line="276" w:lineRule="auto"/>
              <w:ind w:hanging="359"/>
              <w:contextualSpacing/>
              <w:jc w:val="left"/>
              <w:rPr>
                <w:rFonts w:ascii="Calibri" w:eastAsia="Times New Roman" w:hAnsi="Calibri" w:cs="Times New Roman"/>
                <w:sz w:val="24"/>
              </w:rPr>
            </w:pPr>
            <w:r>
              <w:rPr>
                <w:rFonts w:eastAsia="Times New Roman" w:cs="Times New Roman"/>
              </w:rPr>
              <w:t>User clicks the “Execute Changes” button.</w:t>
            </w:r>
          </w:p>
        </w:tc>
      </w:tr>
      <w:tr w:rsidR="00AD19D6" w:rsidTr="00AD19D6">
        <w:tc>
          <w:tcPr>
            <w:tcW w:w="3708" w:type="dxa"/>
            <w:gridSpan w:val="2"/>
            <w:tcBorders>
              <w:top w:val="single" w:sz="4" w:space="0" w:color="4472C4"/>
              <w:left w:val="single" w:sz="4" w:space="0" w:color="4472C4"/>
              <w:bottom w:val="single" w:sz="4" w:space="0" w:color="4472C4"/>
              <w:right w:val="single" w:sz="4" w:space="0" w:color="4472C4"/>
            </w:tcBorders>
            <w:shd w:val="clear" w:color="auto" w:fill="BDD6EE"/>
            <w:tcMar>
              <w:top w:w="100" w:type="dxa"/>
              <w:left w:w="115" w:type="dxa"/>
              <w:bottom w:w="100" w:type="dxa"/>
              <w:right w:w="115" w:type="dxa"/>
            </w:tcMar>
            <w:hideMark/>
          </w:tcPr>
          <w:p w:rsidR="00AD19D6" w:rsidRDefault="00AD19D6">
            <w:pPr>
              <w:spacing w:after="0" w:line="360" w:lineRule="auto"/>
              <w:rPr>
                <w:rFonts w:ascii="Calibri" w:hAnsi="Calibri"/>
                <w:sz w:val="24"/>
              </w:rPr>
            </w:pPr>
            <w:r>
              <w:rPr>
                <w:rFonts w:eastAsia="Times New Roman" w:cs="Times New Roman"/>
                <w:b/>
                <w:i/>
              </w:rPr>
              <w:t>Alternative Flows</w:t>
            </w:r>
          </w:p>
        </w:tc>
        <w:tc>
          <w:tcPr>
            <w:tcW w:w="5850" w:type="dxa"/>
            <w:gridSpan w:val="2"/>
            <w:tcBorders>
              <w:top w:val="single" w:sz="4" w:space="0" w:color="4472C4"/>
              <w:left w:val="single" w:sz="4" w:space="0" w:color="4472C4"/>
              <w:bottom w:val="single" w:sz="4" w:space="0" w:color="4472C4"/>
              <w:right w:val="single" w:sz="4" w:space="0" w:color="4472C4"/>
            </w:tcBorders>
            <w:shd w:val="clear" w:color="auto" w:fill="BDD6EE"/>
            <w:tcMar>
              <w:top w:w="100" w:type="dxa"/>
              <w:left w:w="115" w:type="dxa"/>
              <w:bottom w:w="100" w:type="dxa"/>
              <w:right w:w="115" w:type="dxa"/>
            </w:tcMar>
            <w:hideMark/>
          </w:tcPr>
          <w:p w:rsidR="00AD19D6" w:rsidRDefault="00AD19D6">
            <w:pPr>
              <w:spacing w:after="0" w:line="360" w:lineRule="auto"/>
              <w:rPr>
                <w:rFonts w:ascii="Calibri" w:hAnsi="Calibri"/>
                <w:sz w:val="24"/>
              </w:rPr>
            </w:pPr>
            <w:r>
              <w:rPr>
                <w:rFonts w:eastAsia="Times New Roman" w:cs="Times New Roman"/>
              </w:rPr>
              <w:t>N/A</w:t>
            </w:r>
          </w:p>
        </w:tc>
      </w:tr>
      <w:tr w:rsidR="00AD19D6" w:rsidTr="00AD19D6">
        <w:tc>
          <w:tcPr>
            <w:tcW w:w="3708" w:type="dxa"/>
            <w:gridSpan w:val="2"/>
            <w:tcBorders>
              <w:top w:val="single" w:sz="4" w:space="0" w:color="4472C4"/>
              <w:left w:val="single" w:sz="4" w:space="0" w:color="4472C4"/>
              <w:bottom w:val="single" w:sz="4" w:space="0" w:color="4472C4"/>
              <w:right w:val="single" w:sz="4" w:space="0" w:color="4472C4"/>
            </w:tcBorders>
            <w:tcMar>
              <w:top w:w="100" w:type="dxa"/>
              <w:left w:w="115" w:type="dxa"/>
              <w:bottom w:w="100" w:type="dxa"/>
              <w:right w:w="115" w:type="dxa"/>
            </w:tcMar>
            <w:hideMark/>
          </w:tcPr>
          <w:p w:rsidR="00AD19D6" w:rsidRDefault="00AD19D6">
            <w:pPr>
              <w:spacing w:after="0" w:line="360" w:lineRule="auto"/>
              <w:rPr>
                <w:rFonts w:ascii="Calibri" w:hAnsi="Calibri"/>
                <w:sz w:val="24"/>
              </w:rPr>
            </w:pPr>
            <w:r>
              <w:rPr>
                <w:rFonts w:eastAsia="Times New Roman" w:cs="Times New Roman"/>
                <w:b/>
                <w:i/>
              </w:rPr>
              <w:t>Entry Conditions</w:t>
            </w:r>
          </w:p>
        </w:tc>
        <w:tc>
          <w:tcPr>
            <w:tcW w:w="5850" w:type="dxa"/>
            <w:gridSpan w:val="2"/>
            <w:tcBorders>
              <w:top w:val="single" w:sz="4" w:space="0" w:color="4472C4"/>
              <w:left w:val="single" w:sz="4" w:space="0" w:color="4472C4"/>
              <w:bottom w:val="single" w:sz="4" w:space="0" w:color="4472C4"/>
              <w:right w:val="single" w:sz="4" w:space="0" w:color="4472C4"/>
            </w:tcBorders>
            <w:tcMar>
              <w:top w:w="100" w:type="dxa"/>
              <w:left w:w="115" w:type="dxa"/>
              <w:bottom w:w="100" w:type="dxa"/>
              <w:right w:w="115" w:type="dxa"/>
            </w:tcMar>
            <w:hideMark/>
          </w:tcPr>
          <w:p w:rsidR="00AD19D6" w:rsidRDefault="00AD19D6" w:rsidP="00C91381">
            <w:pPr>
              <w:numPr>
                <w:ilvl w:val="0"/>
                <w:numId w:val="29"/>
              </w:numPr>
              <w:spacing w:after="0" w:line="360" w:lineRule="auto"/>
              <w:ind w:hanging="359"/>
              <w:contextualSpacing/>
              <w:jc w:val="left"/>
              <w:rPr>
                <w:rFonts w:ascii="Calibri" w:hAnsi="Calibri"/>
                <w:sz w:val="24"/>
              </w:rPr>
            </w:pPr>
            <w:r>
              <w:rPr>
                <w:rFonts w:eastAsia="Times New Roman" w:cs="Times New Roman"/>
              </w:rPr>
              <w:t>Head Professor user is logged into the system.</w:t>
            </w:r>
          </w:p>
          <w:p w:rsidR="00AD19D6" w:rsidRDefault="00AD19D6" w:rsidP="00C91381">
            <w:pPr>
              <w:numPr>
                <w:ilvl w:val="0"/>
                <w:numId w:val="29"/>
              </w:numPr>
              <w:spacing w:after="0" w:line="360" w:lineRule="auto"/>
              <w:ind w:hanging="359"/>
              <w:contextualSpacing/>
              <w:jc w:val="left"/>
              <w:rPr>
                <w:rFonts w:ascii="Calibri" w:eastAsia="Times New Roman" w:hAnsi="Calibri" w:cs="Times New Roman"/>
                <w:sz w:val="24"/>
              </w:rPr>
            </w:pPr>
            <w:r>
              <w:rPr>
                <w:rFonts w:eastAsia="Times New Roman" w:cs="Times New Roman"/>
              </w:rPr>
              <w:t>The admin dashboard page is ready (this is accessible from the navigation bar).</w:t>
            </w:r>
          </w:p>
        </w:tc>
      </w:tr>
      <w:tr w:rsidR="00AD19D6" w:rsidTr="00AD19D6">
        <w:tc>
          <w:tcPr>
            <w:tcW w:w="3708" w:type="dxa"/>
            <w:gridSpan w:val="2"/>
            <w:tcBorders>
              <w:top w:val="single" w:sz="4" w:space="0" w:color="4472C4"/>
              <w:left w:val="single" w:sz="4" w:space="0" w:color="4472C4"/>
              <w:bottom w:val="single" w:sz="4" w:space="0" w:color="4472C4"/>
              <w:right w:val="single" w:sz="4" w:space="0" w:color="4472C4"/>
            </w:tcBorders>
            <w:shd w:val="clear" w:color="auto" w:fill="BDD6EE"/>
            <w:tcMar>
              <w:top w:w="100" w:type="dxa"/>
              <w:left w:w="115" w:type="dxa"/>
              <w:bottom w:w="100" w:type="dxa"/>
              <w:right w:w="115" w:type="dxa"/>
            </w:tcMar>
            <w:hideMark/>
          </w:tcPr>
          <w:p w:rsidR="00AD19D6" w:rsidRDefault="00AD19D6">
            <w:pPr>
              <w:spacing w:after="0" w:line="360" w:lineRule="auto"/>
              <w:rPr>
                <w:rFonts w:ascii="Calibri" w:hAnsi="Calibri"/>
                <w:sz w:val="24"/>
              </w:rPr>
            </w:pPr>
            <w:r>
              <w:rPr>
                <w:rFonts w:eastAsia="Times New Roman" w:cs="Times New Roman"/>
                <w:b/>
                <w:i/>
              </w:rPr>
              <w:t>Exit Conditions</w:t>
            </w:r>
          </w:p>
        </w:tc>
        <w:tc>
          <w:tcPr>
            <w:tcW w:w="5850" w:type="dxa"/>
            <w:gridSpan w:val="2"/>
            <w:tcBorders>
              <w:top w:val="single" w:sz="4" w:space="0" w:color="4472C4"/>
              <w:left w:val="single" w:sz="4" w:space="0" w:color="4472C4"/>
              <w:bottom w:val="single" w:sz="4" w:space="0" w:color="4472C4"/>
              <w:right w:val="single" w:sz="4" w:space="0" w:color="4472C4"/>
            </w:tcBorders>
            <w:shd w:val="clear" w:color="auto" w:fill="BDD6EE"/>
            <w:tcMar>
              <w:top w:w="100" w:type="dxa"/>
              <w:left w:w="115" w:type="dxa"/>
              <w:bottom w:w="100" w:type="dxa"/>
              <w:right w:w="115" w:type="dxa"/>
            </w:tcMar>
            <w:hideMark/>
          </w:tcPr>
          <w:p w:rsidR="00AD19D6" w:rsidRDefault="00AD19D6" w:rsidP="00C91381">
            <w:pPr>
              <w:numPr>
                <w:ilvl w:val="0"/>
                <w:numId w:val="23"/>
              </w:numPr>
              <w:spacing w:after="120" w:line="276" w:lineRule="auto"/>
              <w:ind w:hanging="359"/>
              <w:contextualSpacing/>
              <w:jc w:val="left"/>
              <w:rPr>
                <w:rFonts w:ascii="Calibri" w:eastAsia="Times New Roman" w:hAnsi="Calibri" w:cs="Times New Roman"/>
                <w:sz w:val="24"/>
              </w:rPr>
            </w:pPr>
            <w:r>
              <w:rPr>
                <w:rFonts w:eastAsia="Times New Roman" w:cs="Times New Roman"/>
              </w:rPr>
              <w:t xml:space="preserve"> Head Professor is redirected to the admin dashboard.</w:t>
            </w:r>
          </w:p>
          <w:p w:rsidR="00AD19D6" w:rsidRDefault="00AD19D6" w:rsidP="00C91381">
            <w:pPr>
              <w:numPr>
                <w:ilvl w:val="0"/>
                <w:numId w:val="23"/>
              </w:numPr>
              <w:spacing w:after="120" w:line="276" w:lineRule="auto"/>
              <w:ind w:hanging="359"/>
              <w:contextualSpacing/>
              <w:jc w:val="left"/>
              <w:rPr>
                <w:rFonts w:ascii="Calibri" w:eastAsia="Times New Roman" w:hAnsi="Calibri" w:cs="Times New Roman"/>
                <w:sz w:val="24"/>
              </w:rPr>
            </w:pPr>
            <w:r>
              <w:rPr>
                <w:rFonts w:eastAsia="Times New Roman" w:cs="Times New Roman"/>
              </w:rPr>
              <w:t>The system displays a message notifying the user that the selected accounts have been activated or deactivated depending on the action selected. Additionally, the status of those accounts should now be changed to display the current statuses. Active users should be highlighted in green. Inactive users should be highlighted in red.</w:t>
            </w:r>
          </w:p>
        </w:tc>
      </w:tr>
      <w:tr w:rsidR="00AD19D6" w:rsidTr="00AD19D6">
        <w:tc>
          <w:tcPr>
            <w:tcW w:w="3708" w:type="dxa"/>
            <w:gridSpan w:val="2"/>
            <w:tcBorders>
              <w:top w:val="single" w:sz="4" w:space="0" w:color="4472C4"/>
              <w:left w:val="single" w:sz="4" w:space="0" w:color="4472C4"/>
              <w:bottom w:val="single" w:sz="4" w:space="0" w:color="4472C4"/>
              <w:right w:val="single" w:sz="4" w:space="0" w:color="4472C4"/>
            </w:tcBorders>
            <w:tcMar>
              <w:top w:w="100" w:type="dxa"/>
              <w:left w:w="115" w:type="dxa"/>
              <w:bottom w:w="100" w:type="dxa"/>
              <w:right w:w="115" w:type="dxa"/>
            </w:tcMar>
            <w:hideMark/>
          </w:tcPr>
          <w:p w:rsidR="00AD19D6" w:rsidRDefault="00AD19D6">
            <w:pPr>
              <w:spacing w:after="0" w:line="360" w:lineRule="auto"/>
              <w:rPr>
                <w:rFonts w:ascii="Calibri" w:hAnsi="Calibri"/>
                <w:sz w:val="24"/>
              </w:rPr>
            </w:pPr>
            <w:r>
              <w:rPr>
                <w:rFonts w:eastAsia="Times New Roman" w:cs="Times New Roman"/>
                <w:b/>
                <w:i/>
              </w:rPr>
              <w:t xml:space="preserve">Exceptions </w:t>
            </w:r>
          </w:p>
        </w:tc>
        <w:tc>
          <w:tcPr>
            <w:tcW w:w="5850" w:type="dxa"/>
            <w:gridSpan w:val="2"/>
            <w:tcBorders>
              <w:top w:val="single" w:sz="4" w:space="0" w:color="4472C4"/>
              <w:left w:val="single" w:sz="4" w:space="0" w:color="4472C4"/>
              <w:bottom w:val="single" w:sz="4" w:space="0" w:color="4472C4"/>
              <w:right w:val="single" w:sz="4" w:space="0" w:color="4472C4"/>
            </w:tcBorders>
            <w:tcMar>
              <w:top w:w="100" w:type="dxa"/>
              <w:left w:w="115" w:type="dxa"/>
              <w:bottom w:w="100" w:type="dxa"/>
              <w:right w:w="115" w:type="dxa"/>
            </w:tcMar>
            <w:hideMark/>
          </w:tcPr>
          <w:p w:rsidR="00AD19D6" w:rsidRDefault="00AD19D6" w:rsidP="00C91381">
            <w:pPr>
              <w:numPr>
                <w:ilvl w:val="0"/>
                <w:numId w:val="23"/>
              </w:numPr>
              <w:spacing w:after="0" w:line="360" w:lineRule="auto"/>
              <w:ind w:hanging="359"/>
              <w:contextualSpacing/>
              <w:jc w:val="left"/>
              <w:rPr>
                <w:rFonts w:ascii="Calibri" w:eastAsia="Times New Roman" w:hAnsi="Calibri" w:cs="Times New Roman"/>
                <w:sz w:val="24"/>
              </w:rPr>
            </w:pPr>
            <w:r>
              <w:rPr>
                <w:rFonts w:eastAsia="Times New Roman" w:cs="Times New Roman"/>
              </w:rPr>
              <w:t xml:space="preserve">No user accounts were selected before the form was submitted. A notification should be displayed informing the user of this event. </w:t>
            </w:r>
          </w:p>
        </w:tc>
      </w:tr>
      <w:tr w:rsidR="00AD19D6" w:rsidTr="00AD19D6">
        <w:tc>
          <w:tcPr>
            <w:tcW w:w="3708" w:type="dxa"/>
            <w:gridSpan w:val="2"/>
            <w:tcBorders>
              <w:top w:val="single" w:sz="4" w:space="0" w:color="4472C4"/>
              <w:left w:val="single" w:sz="4" w:space="0" w:color="4472C4"/>
              <w:bottom w:val="single" w:sz="4" w:space="0" w:color="4472C4"/>
              <w:right w:val="single" w:sz="4" w:space="0" w:color="4472C4"/>
            </w:tcBorders>
            <w:tcMar>
              <w:top w:w="100" w:type="dxa"/>
              <w:left w:w="115" w:type="dxa"/>
              <w:bottom w:w="100" w:type="dxa"/>
              <w:right w:w="115" w:type="dxa"/>
            </w:tcMar>
            <w:hideMark/>
          </w:tcPr>
          <w:p w:rsidR="00AD19D6" w:rsidRDefault="00AD19D6">
            <w:pPr>
              <w:spacing w:after="0" w:line="360" w:lineRule="auto"/>
              <w:rPr>
                <w:rFonts w:ascii="Calibri" w:hAnsi="Calibri"/>
                <w:sz w:val="24"/>
              </w:rPr>
            </w:pPr>
            <w:r>
              <w:rPr>
                <w:rFonts w:eastAsia="Times New Roman" w:cs="Times New Roman"/>
                <w:b/>
                <w:i/>
              </w:rPr>
              <w:t xml:space="preserve">Use case Name </w:t>
            </w:r>
            <w:r>
              <w:rPr>
                <w:rFonts w:eastAsia="Times New Roman" w:cs="Times New Roman"/>
                <w:b/>
              </w:rPr>
              <w:t>(SPW2_502)</w:t>
            </w:r>
          </w:p>
        </w:tc>
        <w:tc>
          <w:tcPr>
            <w:tcW w:w="5850" w:type="dxa"/>
            <w:gridSpan w:val="2"/>
            <w:tcBorders>
              <w:top w:val="single" w:sz="4" w:space="0" w:color="4472C4"/>
              <w:left w:val="single" w:sz="4" w:space="0" w:color="4472C4"/>
              <w:bottom w:val="single" w:sz="4" w:space="0" w:color="4472C4"/>
              <w:right w:val="single" w:sz="4" w:space="0" w:color="4472C4"/>
            </w:tcBorders>
            <w:tcMar>
              <w:top w:w="100" w:type="dxa"/>
              <w:left w:w="115" w:type="dxa"/>
              <w:bottom w:w="100" w:type="dxa"/>
              <w:right w:w="115" w:type="dxa"/>
            </w:tcMar>
            <w:hideMark/>
          </w:tcPr>
          <w:p w:rsidR="00AD19D6" w:rsidRDefault="00AD19D6">
            <w:pPr>
              <w:spacing w:after="0" w:line="360" w:lineRule="auto"/>
              <w:rPr>
                <w:rFonts w:ascii="Calibri" w:hAnsi="Calibri"/>
                <w:sz w:val="24"/>
              </w:rPr>
            </w:pPr>
            <w:r>
              <w:rPr>
                <w:rFonts w:eastAsia="Times New Roman" w:cs="Times New Roman"/>
                <w:b/>
              </w:rPr>
              <w:t>Create Professor User</w:t>
            </w:r>
          </w:p>
        </w:tc>
      </w:tr>
      <w:tr w:rsidR="00AD19D6" w:rsidTr="00AD19D6">
        <w:tc>
          <w:tcPr>
            <w:tcW w:w="3708" w:type="dxa"/>
            <w:gridSpan w:val="2"/>
            <w:tcBorders>
              <w:top w:val="single" w:sz="4" w:space="0" w:color="4472C4"/>
              <w:left w:val="single" w:sz="4" w:space="0" w:color="4472C4"/>
              <w:bottom w:val="single" w:sz="4" w:space="0" w:color="4472C4"/>
              <w:right w:val="single" w:sz="4" w:space="0" w:color="4472C4"/>
            </w:tcBorders>
            <w:shd w:val="clear" w:color="auto" w:fill="BDD6EE"/>
            <w:tcMar>
              <w:top w:w="100" w:type="dxa"/>
              <w:left w:w="115" w:type="dxa"/>
              <w:bottom w:w="100" w:type="dxa"/>
              <w:right w:w="115" w:type="dxa"/>
            </w:tcMar>
            <w:hideMark/>
          </w:tcPr>
          <w:p w:rsidR="00AD19D6" w:rsidRDefault="00AD19D6">
            <w:pPr>
              <w:spacing w:after="0" w:line="360" w:lineRule="auto"/>
              <w:rPr>
                <w:rFonts w:ascii="Calibri" w:hAnsi="Calibri"/>
                <w:sz w:val="24"/>
              </w:rPr>
            </w:pPr>
            <w:r>
              <w:rPr>
                <w:rFonts w:eastAsia="Times New Roman" w:cs="Times New Roman"/>
                <w:b/>
                <w:i/>
              </w:rPr>
              <w:t>Participating Actors</w:t>
            </w:r>
          </w:p>
        </w:tc>
        <w:tc>
          <w:tcPr>
            <w:tcW w:w="5850" w:type="dxa"/>
            <w:gridSpan w:val="2"/>
            <w:tcBorders>
              <w:top w:val="single" w:sz="4" w:space="0" w:color="4472C4"/>
              <w:left w:val="single" w:sz="4" w:space="0" w:color="4472C4"/>
              <w:bottom w:val="single" w:sz="4" w:space="0" w:color="4472C4"/>
              <w:right w:val="single" w:sz="4" w:space="0" w:color="4472C4"/>
            </w:tcBorders>
            <w:shd w:val="clear" w:color="auto" w:fill="BDD6EE"/>
            <w:tcMar>
              <w:top w:w="100" w:type="dxa"/>
              <w:left w:w="115" w:type="dxa"/>
              <w:bottom w:w="100" w:type="dxa"/>
              <w:right w:w="115" w:type="dxa"/>
            </w:tcMar>
            <w:hideMark/>
          </w:tcPr>
          <w:p w:rsidR="00AD19D6" w:rsidRDefault="00AD19D6">
            <w:pPr>
              <w:spacing w:after="0" w:line="360" w:lineRule="auto"/>
              <w:rPr>
                <w:rFonts w:ascii="Calibri" w:hAnsi="Calibri"/>
                <w:sz w:val="24"/>
              </w:rPr>
            </w:pPr>
            <w:r>
              <w:rPr>
                <w:rFonts w:eastAsia="Times New Roman" w:cs="Times New Roman"/>
              </w:rPr>
              <w:t>Head Professor user</w:t>
            </w:r>
          </w:p>
        </w:tc>
      </w:tr>
      <w:tr w:rsidR="00AD19D6" w:rsidTr="00AD19D6">
        <w:tc>
          <w:tcPr>
            <w:tcW w:w="3708" w:type="dxa"/>
            <w:gridSpan w:val="2"/>
            <w:tcBorders>
              <w:top w:val="single" w:sz="4" w:space="0" w:color="4472C4"/>
              <w:left w:val="single" w:sz="4" w:space="0" w:color="4472C4"/>
              <w:bottom w:val="single" w:sz="4" w:space="0" w:color="4472C4"/>
              <w:right w:val="single" w:sz="4" w:space="0" w:color="4472C4"/>
            </w:tcBorders>
            <w:tcMar>
              <w:top w:w="100" w:type="dxa"/>
              <w:left w:w="115" w:type="dxa"/>
              <w:bottom w:w="100" w:type="dxa"/>
              <w:right w:w="115" w:type="dxa"/>
            </w:tcMar>
            <w:hideMark/>
          </w:tcPr>
          <w:p w:rsidR="00AD19D6" w:rsidRDefault="00AD19D6">
            <w:pPr>
              <w:spacing w:after="0" w:line="360" w:lineRule="auto"/>
              <w:rPr>
                <w:rFonts w:ascii="Calibri" w:hAnsi="Calibri"/>
                <w:sz w:val="24"/>
              </w:rPr>
            </w:pPr>
            <w:r>
              <w:rPr>
                <w:rFonts w:eastAsia="Times New Roman" w:cs="Times New Roman"/>
                <w:b/>
                <w:i/>
              </w:rPr>
              <w:t>Flow of Events</w:t>
            </w:r>
          </w:p>
        </w:tc>
        <w:tc>
          <w:tcPr>
            <w:tcW w:w="5850" w:type="dxa"/>
            <w:gridSpan w:val="2"/>
            <w:tcBorders>
              <w:top w:val="single" w:sz="4" w:space="0" w:color="4472C4"/>
              <w:left w:val="single" w:sz="4" w:space="0" w:color="4472C4"/>
              <w:bottom w:val="single" w:sz="4" w:space="0" w:color="4472C4"/>
              <w:right w:val="single" w:sz="4" w:space="0" w:color="4472C4"/>
            </w:tcBorders>
            <w:tcMar>
              <w:top w:w="100" w:type="dxa"/>
              <w:left w:w="115" w:type="dxa"/>
              <w:bottom w:w="100" w:type="dxa"/>
              <w:right w:w="115" w:type="dxa"/>
            </w:tcMar>
            <w:hideMark/>
          </w:tcPr>
          <w:p w:rsidR="00AD19D6" w:rsidRDefault="00AD19D6" w:rsidP="00C91381">
            <w:pPr>
              <w:numPr>
                <w:ilvl w:val="0"/>
                <w:numId w:val="52"/>
              </w:numPr>
              <w:spacing w:after="0" w:line="360" w:lineRule="auto"/>
              <w:ind w:hanging="359"/>
              <w:contextualSpacing/>
              <w:jc w:val="left"/>
              <w:rPr>
                <w:rFonts w:ascii="Calibri" w:eastAsia="Times New Roman" w:hAnsi="Calibri" w:cs="Times New Roman"/>
                <w:sz w:val="24"/>
              </w:rPr>
            </w:pPr>
            <w:r>
              <w:rPr>
                <w:rFonts w:eastAsia="Times New Roman" w:cs="Times New Roman"/>
              </w:rPr>
              <w:t xml:space="preserve">In the section titled: "Create a New Professor User", the Head Professor clicks the input field with the placeholder: “email@example.com” and enters the </w:t>
            </w:r>
            <w:r>
              <w:rPr>
                <w:rFonts w:eastAsia="Times New Roman" w:cs="Times New Roman"/>
              </w:rPr>
              <w:lastRenderedPageBreak/>
              <w:t>email of the new professor user.</w:t>
            </w:r>
          </w:p>
          <w:p w:rsidR="00AD19D6" w:rsidRDefault="00AD19D6" w:rsidP="00C91381">
            <w:pPr>
              <w:numPr>
                <w:ilvl w:val="0"/>
                <w:numId w:val="52"/>
              </w:numPr>
              <w:spacing w:after="0" w:line="360" w:lineRule="auto"/>
              <w:ind w:hanging="359"/>
              <w:contextualSpacing/>
              <w:jc w:val="left"/>
              <w:rPr>
                <w:rFonts w:eastAsia="Times New Roman" w:cs="Times New Roman"/>
              </w:rPr>
            </w:pPr>
            <w:r>
              <w:rPr>
                <w:rFonts w:eastAsia="Times New Roman" w:cs="Times New Roman"/>
              </w:rPr>
              <w:t xml:space="preserve">The Head Professor clicks on the input field with the placeholder: “Password” and enters a temporary password for the new professor account. </w:t>
            </w:r>
          </w:p>
          <w:p w:rsidR="00AD19D6" w:rsidRDefault="00AD19D6" w:rsidP="00C91381">
            <w:pPr>
              <w:numPr>
                <w:ilvl w:val="0"/>
                <w:numId w:val="52"/>
              </w:numPr>
              <w:spacing w:after="0" w:line="360" w:lineRule="auto"/>
              <w:ind w:hanging="359"/>
              <w:contextualSpacing/>
              <w:jc w:val="left"/>
              <w:rPr>
                <w:rFonts w:eastAsia="Times New Roman" w:cs="Times New Roman"/>
              </w:rPr>
            </w:pPr>
            <w:r>
              <w:rPr>
                <w:rFonts w:eastAsia="Times New Roman" w:cs="Times New Roman"/>
              </w:rPr>
              <w:t>The Head Professor clicks on the input field with the placeholder: “Confirm Password” and re-enters the temporary password.</w:t>
            </w:r>
          </w:p>
          <w:p w:rsidR="00AD19D6" w:rsidRDefault="00AD19D6" w:rsidP="00C91381">
            <w:pPr>
              <w:numPr>
                <w:ilvl w:val="0"/>
                <w:numId w:val="52"/>
              </w:numPr>
              <w:spacing w:after="0" w:line="360" w:lineRule="auto"/>
              <w:ind w:hanging="359"/>
              <w:contextualSpacing/>
              <w:jc w:val="left"/>
              <w:rPr>
                <w:rFonts w:ascii="Calibri" w:eastAsia="Times New Roman" w:hAnsi="Calibri" w:cs="Times New Roman"/>
                <w:sz w:val="24"/>
              </w:rPr>
            </w:pPr>
            <w:r>
              <w:rPr>
                <w:rFonts w:eastAsia="Times New Roman" w:cs="Times New Roman"/>
              </w:rPr>
              <w:t>The Head Professor clicks the “Create Professor” button.</w:t>
            </w:r>
          </w:p>
        </w:tc>
      </w:tr>
      <w:tr w:rsidR="00AD19D6" w:rsidTr="00AD19D6">
        <w:tc>
          <w:tcPr>
            <w:tcW w:w="3708" w:type="dxa"/>
            <w:gridSpan w:val="2"/>
            <w:tcBorders>
              <w:top w:val="single" w:sz="4" w:space="0" w:color="4472C4"/>
              <w:left w:val="single" w:sz="4" w:space="0" w:color="4472C4"/>
              <w:bottom w:val="single" w:sz="4" w:space="0" w:color="4472C4"/>
              <w:right w:val="single" w:sz="4" w:space="0" w:color="4472C4"/>
            </w:tcBorders>
            <w:shd w:val="clear" w:color="auto" w:fill="BDD6EE"/>
            <w:tcMar>
              <w:top w:w="100" w:type="dxa"/>
              <w:left w:w="115" w:type="dxa"/>
              <w:bottom w:w="100" w:type="dxa"/>
              <w:right w:w="115" w:type="dxa"/>
            </w:tcMar>
            <w:hideMark/>
          </w:tcPr>
          <w:p w:rsidR="00AD19D6" w:rsidRDefault="00AD19D6">
            <w:pPr>
              <w:spacing w:after="0" w:line="360" w:lineRule="auto"/>
              <w:rPr>
                <w:rFonts w:ascii="Calibri" w:hAnsi="Calibri"/>
                <w:sz w:val="24"/>
              </w:rPr>
            </w:pPr>
            <w:r>
              <w:rPr>
                <w:rFonts w:eastAsia="Times New Roman" w:cs="Times New Roman"/>
                <w:b/>
                <w:i/>
              </w:rPr>
              <w:lastRenderedPageBreak/>
              <w:t>Entry Conditions</w:t>
            </w:r>
          </w:p>
        </w:tc>
        <w:tc>
          <w:tcPr>
            <w:tcW w:w="5850" w:type="dxa"/>
            <w:gridSpan w:val="2"/>
            <w:tcBorders>
              <w:top w:val="single" w:sz="4" w:space="0" w:color="4472C4"/>
              <w:left w:val="single" w:sz="4" w:space="0" w:color="4472C4"/>
              <w:bottom w:val="single" w:sz="4" w:space="0" w:color="4472C4"/>
              <w:right w:val="single" w:sz="4" w:space="0" w:color="4472C4"/>
            </w:tcBorders>
            <w:shd w:val="clear" w:color="auto" w:fill="BDD6EE"/>
            <w:tcMar>
              <w:top w:w="100" w:type="dxa"/>
              <w:left w:w="115" w:type="dxa"/>
              <w:bottom w:w="100" w:type="dxa"/>
              <w:right w:w="115" w:type="dxa"/>
            </w:tcMar>
            <w:hideMark/>
          </w:tcPr>
          <w:p w:rsidR="00AD19D6" w:rsidRDefault="00AD19D6" w:rsidP="00C91381">
            <w:pPr>
              <w:numPr>
                <w:ilvl w:val="0"/>
                <w:numId w:val="27"/>
              </w:numPr>
              <w:spacing w:after="0" w:line="360" w:lineRule="auto"/>
              <w:ind w:hanging="359"/>
              <w:contextualSpacing/>
              <w:rPr>
                <w:rFonts w:ascii="Calibri" w:hAnsi="Calibri"/>
                <w:sz w:val="24"/>
              </w:rPr>
            </w:pPr>
            <w:r>
              <w:rPr>
                <w:rFonts w:eastAsia="Times New Roman" w:cs="Times New Roman"/>
              </w:rPr>
              <w:t>Head Professor user is logged into the system</w:t>
            </w:r>
          </w:p>
          <w:p w:rsidR="00AD19D6" w:rsidRDefault="00AD19D6" w:rsidP="00C91381">
            <w:pPr>
              <w:numPr>
                <w:ilvl w:val="0"/>
                <w:numId w:val="27"/>
              </w:numPr>
              <w:spacing w:after="0" w:line="360" w:lineRule="auto"/>
              <w:ind w:hanging="359"/>
              <w:contextualSpacing/>
              <w:rPr>
                <w:rFonts w:ascii="Calibri" w:hAnsi="Calibri"/>
                <w:sz w:val="24"/>
              </w:rPr>
            </w:pPr>
            <w:r>
              <w:rPr>
                <w:rFonts w:eastAsia="Times New Roman" w:cs="Times New Roman"/>
              </w:rPr>
              <w:t>The admin dashboard page is ready (this is accessible from the navigation bar).</w:t>
            </w:r>
          </w:p>
        </w:tc>
      </w:tr>
      <w:tr w:rsidR="00AD19D6" w:rsidTr="00AD19D6">
        <w:tc>
          <w:tcPr>
            <w:tcW w:w="3708" w:type="dxa"/>
            <w:gridSpan w:val="2"/>
            <w:tcBorders>
              <w:top w:val="single" w:sz="4" w:space="0" w:color="4472C4"/>
              <w:left w:val="single" w:sz="4" w:space="0" w:color="4472C4"/>
              <w:bottom w:val="single" w:sz="4" w:space="0" w:color="4472C4"/>
              <w:right w:val="single" w:sz="4" w:space="0" w:color="4472C4"/>
            </w:tcBorders>
            <w:tcMar>
              <w:top w:w="100" w:type="dxa"/>
              <w:left w:w="115" w:type="dxa"/>
              <w:bottom w:w="100" w:type="dxa"/>
              <w:right w:w="115" w:type="dxa"/>
            </w:tcMar>
            <w:hideMark/>
          </w:tcPr>
          <w:p w:rsidR="00AD19D6" w:rsidRDefault="00AD19D6">
            <w:pPr>
              <w:spacing w:after="0" w:line="360" w:lineRule="auto"/>
              <w:rPr>
                <w:rFonts w:ascii="Calibri" w:hAnsi="Calibri"/>
                <w:sz w:val="24"/>
              </w:rPr>
            </w:pPr>
            <w:r>
              <w:rPr>
                <w:rFonts w:eastAsia="Times New Roman" w:cs="Times New Roman"/>
                <w:b/>
                <w:i/>
              </w:rPr>
              <w:t>Exit Conditions</w:t>
            </w:r>
          </w:p>
        </w:tc>
        <w:tc>
          <w:tcPr>
            <w:tcW w:w="5850" w:type="dxa"/>
            <w:gridSpan w:val="2"/>
            <w:tcBorders>
              <w:top w:val="single" w:sz="4" w:space="0" w:color="4472C4"/>
              <w:left w:val="single" w:sz="4" w:space="0" w:color="4472C4"/>
              <w:bottom w:val="single" w:sz="4" w:space="0" w:color="4472C4"/>
              <w:right w:val="single" w:sz="4" w:space="0" w:color="4472C4"/>
            </w:tcBorders>
            <w:tcMar>
              <w:top w:w="100" w:type="dxa"/>
              <w:left w:w="115" w:type="dxa"/>
              <w:bottom w:w="100" w:type="dxa"/>
              <w:right w:w="115" w:type="dxa"/>
            </w:tcMar>
            <w:hideMark/>
          </w:tcPr>
          <w:p w:rsidR="00AD19D6" w:rsidRDefault="00AD19D6" w:rsidP="00C91381">
            <w:pPr>
              <w:numPr>
                <w:ilvl w:val="0"/>
                <w:numId w:val="27"/>
              </w:numPr>
              <w:spacing w:after="120" w:line="276" w:lineRule="auto"/>
              <w:ind w:hanging="359"/>
              <w:contextualSpacing/>
              <w:jc w:val="left"/>
              <w:rPr>
                <w:rFonts w:ascii="Calibri" w:hAnsi="Calibri"/>
                <w:sz w:val="24"/>
              </w:rPr>
            </w:pPr>
            <w:r>
              <w:rPr>
                <w:rFonts w:eastAsia="Times New Roman" w:cs="Times New Roman"/>
              </w:rPr>
              <w:t xml:space="preserve"> Head Professor is redirected to the admin dashboard.</w:t>
            </w:r>
          </w:p>
          <w:p w:rsidR="00AD19D6" w:rsidRDefault="00AD19D6" w:rsidP="00C91381">
            <w:pPr>
              <w:numPr>
                <w:ilvl w:val="0"/>
                <w:numId w:val="27"/>
              </w:numPr>
              <w:spacing w:after="120" w:line="276" w:lineRule="auto"/>
              <w:ind w:hanging="359"/>
              <w:contextualSpacing/>
              <w:jc w:val="left"/>
              <w:rPr>
                <w:rFonts w:ascii="Calibri" w:eastAsia="Times New Roman" w:hAnsi="Calibri" w:cs="Times New Roman"/>
                <w:sz w:val="24"/>
              </w:rPr>
            </w:pPr>
            <w:r>
              <w:rPr>
                <w:rFonts w:eastAsia="Times New Roman" w:cs="Times New Roman"/>
              </w:rPr>
              <w:t>The system displays a message notifying the user that the new professor account was created.</w:t>
            </w:r>
          </w:p>
        </w:tc>
      </w:tr>
      <w:tr w:rsidR="00AD19D6" w:rsidTr="00AD19D6">
        <w:tc>
          <w:tcPr>
            <w:tcW w:w="3708" w:type="dxa"/>
            <w:gridSpan w:val="2"/>
            <w:tcBorders>
              <w:top w:val="single" w:sz="4" w:space="0" w:color="4472C4"/>
              <w:left w:val="single" w:sz="4" w:space="0" w:color="4472C4"/>
              <w:bottom w:val="nil"/>
              <w:right w:val="single" w:sz="4" w:space="0" w:color="4472C4"/>
            </w:tcBorders>
            <w:shd w:val="clear" w:color="auto" w:fill="BDD6EE"/>
            <w:tcMar>
              <w:top w:w="100" w:type="dxa"/>
              <w:left w:w="115" w:type="dxa"/>
              <w:bottom w:w="100" w:type="dxa"/>
              <w:right w:w="115" w:type="dxa"/>
            </w:tcMar>
            <w:hideMark/>
          </w:tcPr>
          <w:p w:rsidR="00AD19D6" w:rsidRDefault="00AD19D6">
            <w:pPr>
              <w:spacing w:after="0" w:line="360" w:lineRule="auto"/>
              <w:rPr>
                <w:rFonts w:ascii="Calibri" w:hAnsi="Calibri"/>
                <w:sz w:val="24"/>
              </w:rPr>
            </w:pPr>
            <w:r>
              <w:rPr>
                <w:rFonts w:eastAsia="Times New Roman" w:cs="Times New Roman"/>
                <w:b/>
                <w:i/>
              </w:rPr>
              <w:t>Exceptions</w:t>
            </w:r>
          </w:p>
        </w:tc>
        <w:tc>
          <w:tcPr>
            <w:tcW w:w="5850" w:type="dxa"/>
            <w:gridSpan w:val="2"/>
            <w:tcBorders>
              <w:top w:val="single" w:sz="4" w:space="0" w:color="4472C4"/>
              <w:left w:val="single" w:sz="4" w:space="0" w:color="4472C4"/>
              <w:bottom w:val="nil"/>
              <w:right w:val="single" w:sz="4" w:space="0" w:color="4472C4"/>
            </w:tcBorders>
            <w:shd w:val="clear" w:color="auto" w:fill="BDD6EE"/>
            <w:tcMar>
              <w:top w:w="100" w:type="dxa"/>
              <w:left w:w="115" w:type="dxa"/>
              <w:bottom w:w="100" w:type="dxa"/>
              <w:right w:w="115" w:type="dxa"/>
            </w:tcMar>
            <w:hideMark/>
          </w:tcPr>
          <w:p w:rsidR="00AD19D6" w:rsidRDefault="00AD19D6" w:rsidP="00C91381">
            <w:pPr>
              <w:numPr>
                <w:ilvl w:val="0"/>
                <w:numId w:val="23"/>
              </w:numPr>
              <w:spacing w:after="0" w:line="360" w:lineRule="auto"/>
              <w:ind w:hanging="359"/>
              <w:contextualSpacing/>
              <w:jc w:val="left"/>
              <w:rPr>
                <w:rFonts w:ascii="Calibri" w:eastAsia="Times New Roman" w:hAnsi="Calibri" w:cs="Times New Roman"/>
                <w:sz w:val="24"/>
              </w:rPr>
            </w:pPr>
            <w:r>
              <w:rPr>
                <w:rFonts w:eastAsia="Times New Roman" w:cs="Times New Roman"/>
              </w:rPr>
              <w:t>The email entered is already in use by some other user in the system.</w:t>
            </w:r>
          </w:p>
          <w:p w:rsidR="00AD19D6" w:rsidRDefault="00AD19D6" w:rsidP="00C91381">
            <w:pPr>
              <w:numPr>
                <w:ilvl w:val="0"/>
                <w:numId w:val="23"/>
              </w:numPr>
              <w:spacing w:after="0" w:line="360" w:lineRule="auto"/>
              <w:ind w:hanging="359"/>
              <w:contextualSpacing/>
              <w:jc w:val="left"/>
              <w:rPr>
                <w:rFonts w:eastAsia="Times New Roman" w:cs="Times New Roman"/>
              </w:rPr>
            </w:pPr>
            <w:r>
              <w:rPr>
                <w:rFonts w:eastAsia="Times New Roman" w:cs="Times New Roman"/>
              </w:rPr>
              <w:t>The temporary passwords do not match.</w:t>
            </w:r>
          </w:p>
          <w:p w:rsidR="00AD19D6" w:rsidRDefault="00AD19D6" w:rsidP="00C91381">
            <w:pPr>
              <w:numPr>
                <w:ilvl w:val="0"/>
                <w:numId w:val="23"/>
              </w:numPr>
              <w:spacing w:after="0" w:line="360" w:lineRule="auto"/>
              <w:ind w:hanging="359"/>
              <w:contextualSpacing/>
              <w:jc w:val="left"/>
              <w:rPr>
                <w:rFonts w:ascii="Calibri" w:eastAsia="Times New Roman" w:hAnsi="Calibri" w:cs="Times New Roman"/>
                <w:sz w:val="24"/>
              </w:rPr>
            </w:pPr>
            <w:r>
              <w:rPr>
                <w:rFonts w:eastAsia="Times New Roman" w:cs="Times New Roman"/>
              </w:rPr>
              <w:t>The temporary passwords are too short (min is 6 characters).</w:t>
            </w:r>
          </w:p>
        </w:tc>
      </w:tr>
      <w:tr w:rsidR="00AD19D6" w:rsidTr="00AD19D6">
        <w:tc>
          <w:tcPr>
            <w:tcW w:w="3708" w:type="dxa"/>
            <w:gridSpan w:val="2"/>
            <w:tcBorders>
              <w:top w:val="nil"/>
              <w:left w:val="nil"/>
              <w:bottom w:val="nil"/>
              <w:right w:val="nil"/>
            </w:tcBorders>
            <w:tcMar>
              <w:top w:w="100" w:type="dxa"/>
              <w:left w:w="115" w:type="dxa"/>
              <w:bottom w:w="100" w:type="dxa"/>
              <w:right w:w="115" w:type="dxa"/>
            </w:tcMar>
          </w:tcPr>
          <w:p w:rsidR="00AD19D6" w:rsidRDefault="00AD19D6">
            <w:pPr>
              <w:spacing w:after="0" w:line="360" w:lineRule="auto"/>
              <w:rPr>
                <w:rFonts w:ascii="Calibri" w:eastAsia="Times New Roman" w:hAnsi="Calibri" w:cs="Times New Roman"/>
                <w:b/>
                <w:i/>
                <w:sz w:val="24"/>
              </w:rPr>
            </w:pPr>
          </w:p>
        </w:tc>
        <w:tc>
          <w:tcPr>
            <w:tcW w:w="5850" w:type="dxa"/>
            <w:gridSpan w:val="2"/>
            <w:tcBorders>
              <w:top w:val="nil"/>
              <w:left w:val="nil"/>
              <w:bottom w:val="nil"/>
              <w:right w:val="nil"/>
            </w:tcBorders>
            <w:tcMar>
              <w:top w:w="100" w:type="dxa"/>
              <w:left w:w="115" w:type="dxa"/>
              <w:bottom w:w="100" w:type="dxa"/>
              <w:right w:w="115" w:type="dxa"/>
            </w:tcMar>
          </w:tcPr>
          <w:p w:rsidR="00AD19D6" w:rsidRDefault="00AD19D6">
            <w:pPr>
              <w:spacing w:after="0" w:line="360" w:lineRule="auto"/>
              <w:ind w:left="720"/>
              <w:contextualSpacing/>
              <w:rPr>
                <w:rFonts w:ascii="Calibri" w:eastAsia="Times New Roman" w:hAnsi="Calibri" w:cs="Times New Roman"/>
                <w:sz w:val="24"/>
              </w:rPr>
            </w:pPr>
          </w:p>
          <w:p w:rsidR="00AD19D6" w:rsidRDefault="00AD19D6">
            <w:pPr>
              <w:spacing w:after="0" w:line="360" w:lineRule="auto"/>
              <w:ind w:left="720"/>
              <w:contextualSpacing/>
              <w:rPr>
                <w:rFonts w:ascii="Calibri" w:eastAsia="Times New Roman" w:hAnsi="Calibri" w:cs="Times New Roman"/>
                <w:sz w:val="24"/>
              </w:rPr>
            </w:pPr>
          </w:p>
        </w:tc>
      </w:tr>
      <w:tr w:rsidR="00AD19D6" w:rsidTr="00AD19D6">
        <w:trPr>
          <w:gridAfter w:val="1"/>
          <w:wAfter w:w="198" w:type="dxa"/>
        </w:trPr>
        <w:tc>
          <w:tcPr>
            <w:tcW w:w="3640" w:type="dxa"/>
            <w:tcBorders>
              <w:top w:val="single" w:sz="4" w:space="0" w:color="4472C4"/>
              <w:left w:val="single" w:sz="4" w:space="0" w:color="4472C4"/>
              <w:bottom w:val="single" w:sz="4" w:space="0" w:color="4472C4"/>
              <w:right w:val="single" w:sz="4" w:space="0" w:color="4472C4"/>
            </w:tcBorders>
            <w:tcMar>
              <w:top w:w="100" w:type="dxa"/>
              <w:left w:w="115" w:type="dxa"/>
              <w:bottom w:w="100" w:type="dxa"/>
              <w:right w:w="115" w:type="dxa"/>
            </w:tcMar>
            <w:hideMark/>
          </w:tcPr>
          <w:p w:rsidR="00AD19D6" w:rsidRDefault="00AD19D6">
            <w:pPr>
              <w:spacing w:after="0" w:line="360" w:lineRule="auto"/>
              <w:rPr>
                <w:rFonts w:ascii="Calibri" w:hAnsi="Calibri"/>
                <w:sz w:val="24"/>
              </w:rPr>
            </w:pPr>
            <w:r>
              <w:rPr>
                <w:rFonts w:eastAsia="Times New Roman" w:cs="Times New Roman"/>
                <w:b/>
                <w:i/>
              </w:rPr>
              <w:t xml:space="preserve">Use case Name </w:t>
            </w:r>
            <w:r>
              <w:rPr>
                <w:rFonts w:eastAsia="Times New Roman" w:cs="Times New Roman"/>
                <w:b/>
              </w:rPr>
              <w:t>(SPW2_503)</w:t>
            </w:r>
          </w:p>
        </w:tc>
        <w:tc>
          <w:tcPr>
            <w:tcW w:w="5720" w:type="dxa"/>
            <w:gridSpan w:val="2"/>
            <w:tcBorders>
              <w:top w:val="single" w:sz="4" w:space="0" w:color="4472C4"/>
              <w:left w:val="single" w:sz="4" w:space="0" w:color="4472C4"/>
              <w:bottom w:val="single" w:sz="4" w:space="0" w:color="4472C4"/>
              <w:right w:val="single" w:sz="4" w:space="0" w:color="4472C4"/>
            </w:tcBorders>
            <w:tcMar>
              <w:top w:w="100" w:type="dxa"/>
              <w:left w:w="115" w:type="dxa"/>
              <w:bottom w:w="100" w:type="dxa"/>
              <w:right w:w="115" w:type="dxa"/>
            </w:tcMar>
            <w:hideMark/>
          </w:tcPr>
          <w:p w:rsidR="00AD19D6" w:rsidRDefault="00AD19D6">
            <w:pPr>
              <w:spacing w:after="0" w:line="360" w:lineRule="auto"/>
              <w:rPr>
                <w:rFonts w:ascii="Calibri" w:hAnsi="Calibri"/>
                <w:sz w:val="24"/>
              </w:rPr>
            </w:pPr>
            <w:r>
              <w:rPr>
                <w:rFonts w:eastAsia="Times New Roman" w:cs="Times New Roman"/>
                <w:b/>
              </w:rPr>
              <w:t>Set join/leave/propose project deadline</w:t>
            </w:r>
          </w:p>
        </w:tc>
      </w:tr>
      <w:tr w:rsidR="00AD19D6" w:rsidTr="00AD19D6">
        <w:trPr>
          <w:gridAfter w:val="1"/>
          <w:wAfter w:w="198" w:type="dxa"/>
        </w:trPr>
        <w:tc>
          <w:tcPr>
            <w:tcW w:w="3640" w:type="dxa"/>
            <w:tcBorders>
              <w:top w:val="single" w:sz="4" w:space="0" w:color="4472C4"/>
              <w:left w:val="single" w:sz="4" w:space="0" w:color="4472C4"/>
              <w:bottom w:val="single" w:sz="4" w:space="0" w:color="4472C4"/>
              <w:right w:val="single" w:sz="4" w:space="0" w:color="4472C4"/>
            </w:tcBorders>
            <w:shd w:val="clear" w:color="auto" w:fill="BDD6EE"/>
            <w:tcMar>
              <w:top w:w="100" w:type="dxa"/>
              <w:left w:w="115" w:type="dxa"/>
              <w:bottom w:w="100" w:type="dxa"/>
              <w:right w:w="115" w:type="dxa"/>
            </w:tcMar>
            <w:hideMark/>
          </w:tcPr>
          <w:p w:rsidR="00AD19D6" w:rsidRDefault="00AD19D6">
            <w:pPr>
              <w:spacing w:after="0" w:line="360" w:lineRule="auto"/>
              <w:rPr>
                <w:rFonts w:ascii="Calibri" w:hAnsi="Calibri"/>
                <w:sz w:val="24"/>
              </w:rPr>
            </w:pPr>
            <w:r>
              <w:rPr>
                <w:rFonts w:eastAsia="Times New Roman" w:cs="Times New Roman"/>
                <w:b/>
                <w:i/>
              </w:rPr>
              <w:t>Participating Actors</w:t>
            </w:r>
          </w:p>
        </w:tc>
        <w:tc>
          <w:tcPr>
            <w:tcW w:w="5720" w:type="dxa"/>
            <w:gridSpan w:val="2"/>
            <w:tcBorders>
              <w:top w:val="single" w:sz="4" w:space="0" w:color="4472C4"/>
              <w:left w:val="single" w:sz="4" w:space="0" w:color="4472C4"/>
              <w:bottom w:val="single" w:sz="4" w:space="0" w:color="4472C4"/>
              <w:right w:val="single" w:sz="4" w:space="0" w:color="4472C4"/>
            </w:tcBorders>
            <w:shd w:val="clear" w:color="auto" w:fill="BDD6EE"/>
            <w:tcMar>
              <w:top w:w="100" w:type="dxa"/>
              <w:left w:w="115" w:type="dxa"/>
              <w:bottom w:w="100" w:type="dxa"/>
              <w:right w:w="115" w:type="dxa"/>
            </w:tcMar>
            <w:hideMark/>
          </w:tcPr>
          <w:p w:rsidR="00AD19D6" w:rsidRDefault="00AD19D6">
            <w:pPr>
              <w:spacing w:after="0" w:line="360" w:lineRule="auto"/>
              <w:rPr>
                <w:rFonts w:ascii="Calibri" w:hAnsi="Calibri"/>
                <w:sz w:val="24"/>
              </w:rPr>
            </w:pPr>
            <w:r>
              <w:rPr>
                <w:rFonts w:eastAsia="Times New Roman" w:cs="Times New Roman"/>
              </w:rPr>
              <w:t>Head Professor user</w:t>
            </w:r>
          </w:p>
        </w:tc>
      </w:tr>
      <w:tr w:rsidR="00AD19D6" w:rsidTr="00AD19D6">
        <w:trPr>
          <w:gridAfter w:val="1"/>
          <w:wAfter w:w="198" w:type="dxa"/>
        </w:trPr>
        <w:tc>
          <w:tcPr>
            <w:tcW w:w="3640" w:type="dxa"/>
            <w:tcBorders>
              <w:top w:val="single" w:sz="4" w:space="0" w:color="4472C4"/>
              <w:left w:val="single" w:sz="4" w:space="0" w:color="4472C4"/>
              <w:bottom w:val="single" w:sz="4" w:space="0" w:color="4472C4"/>
              <w:right w:val="single" w:sz="4" w:space="0" w:color="4472C4"/>
            </w:tcBorders>
            <w:tcMar>
              <w:top w:w="100" w:type="dxa"/>
              <w:left w:w="115" w:type="dxa"/>
              <w:bottom w:w="100" w:type="dxa"/>
              <w:right w:w="115" w:type="dxa"/>
            </w:tcMar>
            <w:hideMark/>
          </w:tcPr>
          <w:p w:rsidR="00AD19D6" w:rsidRDefault="00AD19D6">
            <w:pPr>
              <w:spacing w:after="0" w:line="360" w:lineRule="auto"/>
              <w:rPr>
                <w:rFonts w:ascii="Calibri" w:hAnsi="Calibri"/>
                <w:sz w:val="24"/>
              </w:rPr>
            </w:pPr>
            <w:r>
              <w:rPr>
                <w:rFonts w:eastAsia="Times New Roman" w:cs="Times New Roman"/>
                <w:b/>
                <w:i/>
              </w:rPr>
              <w:t>Flow of Events</w:t>
            </w:r>
          </w:p>
        </w:tc>
        <w:tc>
          <w:tcPr>
            <w:tcW w:w="5720" w:type="dxa"/>
            <w:gridSpan w:val="2"/>
            <w:tcBorders>
              <w:top w:val="single" w:sz="4" w:space="0" w:color="4472C4"/>
              <w:left w:val="single" w:sz="4" w:space="0" w:color="4472C4"/>
              <w:bottom w:val="single" w:sz="4" w:space="0" w:color="4472C4"/>
              <w:right w:val="single" w:sz="4" w:space="0" w:color="4472C4"/>
            </w:tcBorders>
            <w:tcMar>
              <w:top w:w="100" w:type="dxa"/>
              <w:left w:w="115" w:type="dxa"/>
              <w:bottom w:w="100" w:type="dxa"/>
              <w:right w:w="115" w:type="dxa"/>
            </w:tcMar>
            <w:hideMark/>
          </w:tcPr>
          <w:p w:rsidR="00AD19D6" w:rsidRDefault="00AD19D6" w:rsidP="00C91381">
            <w:pPr>
              <w:numPr>
                <w:ilvl w:val="0"/>
                <w:numId w:val="53"/>
              </w:numPr>
              <w:spacing w:after="0" w:line="360" w:lineRule="auto"/>
              <w:ind w:hanging="359"/>
              <w:contextualSpacing/>
              <w:jc w:val="left"/>
              <w:rPr>
                <w:rFonts w:ascii="Calibri" w:eastAsia="Times New Roman" w:hAnsi="Calibri" w:cs="Times New Roman"/>
                <w:sz w:val="24"/>
              </w:rPr>
            </w:pPr>
            <w:r>
              <w:rPr>
                <w:rFonts w:eastAsia="Times New Roman" w:cs="Times New Roman"/>
              </w:rPr>
              <w:t xml:space="preserve">In the section titled: "Set Deadline for Students to Choose a Project", the Head Professor makes selections using the Calendar pickers that correspond to both the "Start Date" and "End Date" </w:t>
            </w:r>
            <w:r>
              <w:rPr>
                <w:rFonts w:eastAsia="Times New Roman" w:cs="Times New Roman"/>
              </w:rPr>
              <w:lastRenderedPageBreak/>
              <w:t>form fields.</w:t>
            </w:r>
          </w:p>
          <w:p w:rsidR="00AD19D6" w:rsidRDefault="00AD19D6" w:rsidP="00C91381">
            <w:pPr>
              <w:numPr>
                <w:ilvl w:val="0"/>
                <w:numId w:val="53"/>
              </w:numPr>
              <w:spacing w:after="0" w:line="360" w:lineRule="auto"/>
              <w:ind w:hanging="359"/>
              <w:contextualSpacing/>
              <w:jc w:val="left"/>
              <w:rPr>
                <w:rFonts w:eastAsia="Times New Roman" w:cs="Times New Roman"/>
              </w:rPr>
            </w:pPr>
            <w:r>
              <w:rPr>
                <w:rFonts w:eastAsia="Times New Roman" w:cs="Times New Roman"/>
              </w:rPr>
              <w:t>The Head Professor submits the form by clicking the "Set Deadline" button.</w:t>
            </w:r>
          </w:p>
          <w:p w:rsidR="00AD19D6" w:rsidRDefault="00AD19D6" w:rsidP="00C91381">
            <w:pPr>
              <w:numPr>
                <w:ilvl w:val="0"/>
                <w:numId w:val="53"/>
              </w:numPr>
              <w:spacing w:after="0" w:line="360" w:lineRule="auto"/>
              <w:ind w:hanging="359"/>
              <w:contextualSpacing/>
              <w:jc w:val="left"/>
              <w:rPr>
                <w:rFonts w:ascii="Calibri" w:eastAsia="Times New Roman" w:hAnsi="Calibri" w:cs="Times New Roman"/>
                <w:sz w:val="24"/>
              </w:rPr>
            </w:pPr>
            <w:r>
              <w:rPr>
                <w:rFonts w:eastAsia="Times New Roman" w:cs="Times New Roman"/>
              </w:rPr>
              <w:t>The system displays a message notifying the Head Professor that the deadline has been successfully updated.</w:t>
            </w:r>
          </w:p>
        </w:tc>
      </w:tr>
      <w:tr w:rsidR="00AD19D6" w:rsidTr="00AD19D6">
        <w:trPr>
          <w:gridAfter w:val="1"/>
          <w:wAfter w:w="198" w:type="dxa"/>
        </w:trPr>
        <w:tc>
          <w:tcPr>
            <w:tcW w:w="3640" w:type="dxa"/>
            <w:tcBorders>
              <w:top w:val="single" w:sz="4" w:space="0" w:color="4472C4"/>
              <w:left w:val="single" w:sz="4" w:space="0" w:color="4472C4"/>
              <w:bottom w:val="single" w:sz="4" w:space="0" w:color="4472C4"/>
              <w:right w:val="single" w:sz="4" w:space="0" w:color="4472C4"/>
            </w:tcBorders>
            <w:shd w:val="clear" w:color="auto" w:fill="BDD6EE"/>
            <w:tcMar>
              <w:top w:w="100" w:type="dxa"/>
              <w:left w:w="115" w:type="dxa"/>
              <w:bottom w:w="100" w:type="dxa"/>
              <w:right w:w="115" w:type="dxa"/>
            </w:tcMar>
            <w:hideMark/>
          </w:tcPr>
          <w:p w:rsidR="00AD19D6" w:rsidRDefault="00AD19D6">
            <w:pPr>
              <w:spacing w:after="0" w:line="360" w:lineRule="auto"/>
              <w:rPr>
                <w:rFonts w:ascii="Calibri" w:hAnsi="Calibri"/>
                <w:sz w:val="24"/>
              </w:rPr>
            </w:pPr>
            <w:r>
              <w:rPr>
                <w:rFonts w:eastAsia="Times New Roman" w:cs="Times New Roman"/>
                <w:b/>
                <w:i/>
              </w:rPr>
              <w:lastRenderedPageBreak/>
              <w:t>Entry Conditions</w:t>
            </w:r>
          </w:p>
        </w:tc>
        <w:tc>
          <w:tcPr>
            <w:tcW w:w="5720" w:type="dxa"/>
            <w:gridSpan w:val="2"/>
            <w:tcBorders>
              <w:top w:val="single" w:sz="4" w:space="0" w:color="4472C4"/>
              <w:left w:val="single" w:sz="4" w:space="0" w:color="4472C4"/>
              <w:bottom w:val="single" w:sz="4" w:space="0" w:color="4472C4"/>
              <w:right w:val="single" w:sz="4" w:space="0" w:color="4472C4"/>
            </w:tcBorders>
            <w:shd w:val="clear" w:color="auto" w:fill="BDD6EE"/>
            <w:tcMar>
              <w:top w:w="100" w:type="dxa"/>
              <w:left w:w="115" w:type="dxa"/>
              <w:bottom w:w="100" w:type="dxa"/>
              <w:right w:w="115" w:type="dxa"/>
            </w:tcMar>
            <w:hideMark/>
          </w:tcPr>
          <w:p w:rsidR="00AD19D6" w:rsidRDefault="00AD19D6" w:rsidP="00C91381">
            <w:pPr>
              <w:numPr>
                <w:ilvl w:val="0"/>
                <w:numId w:val="27"/>
              </w:numPr>
              <w:spacing w:after="0" w:line="360" w:lineRule="auto"/>
              <w:ind w:hanging="359"/>
              <w:contextualSpacing/>
              <w:rPr>
                <w:rFonts w:ascii="Calibri" w:hAnsi="Calibri"/>
                <w:sz w:val="24"/>
              </w:rPr>
            </w:pPr>
            <w:r>
              <w:rPr>
                <w:rFonts w:eastAsia="Times New Roman" w:cs="Times New Roman"/>
              </w:rPr>
              <w:t>Head Professor user is logged into the system</w:t>
            </w:r>
          </w:p>
          <w:p w:rsidR="00AD19D6" w:rsidRDefault="00AD19D6" w:rsidP="00C91381">
            <w:pPr>
              <w:numPr>
                <w:ilvl w:val="0"/>
                <w:numId w:val="27"/>
              </w:numPr>
              <w:spacing w:after="0" w:line="360" w:lineRule="auto"/>
              <w:ind w:hanging="359"/>
              <w:contextualSpacing/>
              <w:rPr>
                <w:rFonts w:ascii="Calibri" w:hAnsi="Calibri"/>
                <w:sz w:val="24"/>
              </w:rPr>
            </w:pPr>
            <w:r>
              <w:rPr>
                <w:rFonts w:eastAsia="Times New Roman" w:cs="Times New Roman"/>
              </w:rPr>
              <w:t>The admin dashboard page is ready (this is accessible from the navigation bar).</w:t>
            </w:r>
          </w:p>
        </w:tc>
      </w:tr>
      <w:tr w:rsidR="00AD19D6" w:rsidTr="00AD19D6">
        <w:trPr>
          <w:gridAfter w:val="1"/>
          <w:wAfter w:w="198" w:type="dxa"/>
        </w:trPr>
        <w:tc>
          <w:tcPr>
            <w:tcW w:w="3640" w:type="dxa"/>
            <w:tcBorders>
              <w:top w:val="single" w:sz="4" w:space="0" w:color="4472C4"/>
              <w:left w:val="single" w:sz="4" w:space="0" w:color="4472C4"/>
              <w:bottom w:val="single" w:sz="4" w:space="0" w:color="4472C4"/>
              <w:right w:val="single" w:sz="4" w:space="0" w:color="4472C4"/>
            </w:tcBorders>
            <w:tcMar>
              <w:top w:w="100" w:type="dxa"/>
              <w:left w:w="115" w:type="dxa"/>
              <w:bottom w:w="100" w:type="dxa"/>
              <w:right w:w="115" w:type="dxa"/>
            </w:tcMar>
            <w:hideMark/>
          </w:tcPr>
          <w:p w:rsidR="00AD19D6" w:rsidRDefault="00AD19D6">
            <w:pPr>
              <w:spacing w:after="0" w:line="360" w:lineRule="auto"/>
              <w:rPr>
                <w:rFonts w:ascii="Calibri" w:hAnsi="Calibri"/>
                <w:sz w:val="24"/>
              </w:rPr>
            </w:pPr>
            <w:r>
              <w:rPr>
                <w:rFonts w:eastAsia="Times New Roman" w:cs="Times New Roman"/>
                <w:b/>
                <w:i/>
              </w:rPr>
              <w:t>Exit Conditions</w:t>
            </w:r>
          </w:p>
        </w:tc>
        <w:tc>
          <w:tcPr>
            <w:tcW w:w="5720" w:type="dxa"/>
            <w:gridSpan w:val="2"/>
            <w:tcBorders>
              <w:top w:val="single" w:sz="4" w:space="0" w:color="4472C4"/>
              <w:left w:val="single" w:sz="4" w:space="0" w:color="4472C4"/>
              <w:bottom w:val="single" w:sz="4" w:space="0" w:color="4472C4"/>
              <w:right w:val="single" w:sz="4" w:space="0" w:color="4472C4"/>
            </w:tcBorders>
            <w:tcMar>
              <w:top w:w="100" w:type="dxa"/>
              <w:left w:w="115" w:type="dxa"/>
              <w:bottom w:w="100" w:type="dxa"/>
              <w:right w:w="115" w:type="dxa"/>
            </w:tcMar>
            <w:hideMark/>
          </w:tcPr>
          <w:p w:rsidR="00AD19D6" w:rsidRDefault="00AD19D6" w:rsidP="00C91381">
            <w:pPr>
              <w:numPr>
                <w:ilvl w:val="0"/>
                <w:numId w:val="27"/>
              </w:numPr>
              <w:spacing w:after="120" w:line="276" w:lineRule="auto"/>
              <w:ind w:hanging="359"/>
              <w:contextualSpacing/>
              <w:jc w:val="left"/>
              <w:rPr>
                <w:rFonts w:ascii="Calibri" w:eastAsia="Times New Roman" w:hAnsi="Calibri" w:cs="Times New Roman"/>
                <w:sz w:val="24"/>
              </w:rPr>
            </w:pPr>
            <w:r>
              <w:rPr>
                <w:rFonts w:eastAsia="Times New Roman" w:cs="Times New Roman"/>
              </w:rPr>
              <w:t xml:space="preserve"> Head Professor is redirected to the admin dashboard.</w:t>
            </w:r>
          </w:p>
          <w:p w:rsidR="00AD19D6" w:rsidRDefault="00AD19D6" w:rsidP="00C91381">
            <w:pPr>
              <w:numPr>
                <w:ilvl w:val="0"/>
                <w:numId w:val="27"/>
              </w:numPr>
              <w:spacing w:after="120" w:line="276" w:lineRule="auto"/>
              <w:ind w:hanging="359"/>
              <w:contextualSpacing/>
              <w:jc w:val="left"/>
              <w:rPr>
                <w:rFonts w:ascii="Calibri" w:eastAsia="Times New Roman" w:hAnsi="Calibri" w:cs="Times New Roman"/>
                <w:sz w:val="24"/>
              </w:rPr>
            </w:pPr>
            <w:r>
              <w:rPr>
                <w:rFonts w:eastAsia="Times New Roman" w:cs="Times New Roman"/>
              </w:rPr>
              <w:t>The new deadline has been set and stored in the database.</w:t>
            </w:r>
          </w:p>
        </w:tc>
      </w:tr>
      <w:tr w:rsidR="00AD19D6" w:rsidTr="00AD19D6">
        <w:trPr>
          <w:gridAfter w:val="1"/>
          <w:wAfter w:w="198" w:type="dxa"/>
        </w:trPr>
        <w:tc>
          <w:tcPr>
            <w:tcW w:w="3640" w:type="dxa"/>
            <w:tcBorders>
              <w:top w:val="single" w:sz="4" w:space="0" w:color="4472C4"/>
              <w:left w:val="single" w:sz="4" w:space="0" w:color="4472C4"/>
              <w:bottom w:val="single" w:sz="4" w:space="0" w:color="4472C4"/>
              <w:right w:val="single" w:sz="4" w:space="0" w:color="4472C4"/>
            </w:tcBorders>
            <w:shd w:val="clear" w:color="auto" w:fill="BDD6EE"/>
            <w:tcMar>
              <w:top w:w="100" w:type="dxa"/>
              <w:left w:w="115" w:type="dxa"/>
              <w:bottom w:w="100" w:type="dxa"/>
              <w:right w:w="115" w:type="dxa"/>
            </w:tcMar>
            <w:hideMark/>
          </w:tcPr>
          <w:p w:rsidR="00AD19D6" w:rsidRDefault="00AD19D6">
            <w:pPr>
              <w:spacing w:after="0" w:line="360" w:lineRule="auto"/>
              <w:rPr>
                <w:rFonts w:ascii="Calibri" w:hAnsi="Calibri"/>
                <w:sz w:val="24"/>
              </w:rPr>
            </w:pPr>
            <w:r>
              <w:rPr>
                <w:rFonts w:eastAsia="Times New Roman" w:cs="Times New Roman"/>
                <w:b/>
                <w:i/>
              </w:rPr>
              <w:t>Exceptions</w:t>
            </w:r>
          </w:p>
        </w:tc>
        <w:tc>
          <w:tcPr>
            <w:tcW w:w="5720" w:type="dxa"/>
            <w:gridSpan w:val="2"/>
            <w:tcBorders>
              <w:top w:val="single" w:sz="4" w:space="0" w:color="4472C4"/>
              <w:left w:val="single" w:sz="4" w:space="0" w:color="4472C4"/>
              <w:bottom w:val="single" w:sz="4" w:space="0" w:color="4472C4"/>
              <w:right w:val="single" w:sz="4" w:space="0" w:color="4472C4"/>
            </w:tcBorders>
            <w:shd w:val="clear" w:color="auto" w:fill="BDD6EE"/>
            <w:tcMar>
              <w:top w:w="100" w:type="dxa"/>
              <w:left w:w="115" w:type="dxa"/>
              <w:bottom w:w="100" w:type="dxa"/>
              <w:right w:w="115" w:type="dxa"/>
            </w:tcMar>
            <w:hideMark/>
          </w:tcPr>
          <w:p w:rsidR="00AD19D6" w:rsidRDefault="00AD19D6" w:rsidP="00C91381">
            <w:pPr>
              <w:numPr>
                <w:ilvl w:val="0"/>
                <w:numId w:val="23"/>
              </w:numPr>
              <w:spacing w:after="120" w:line="276" w:lineRule="auto"/>
              <w:ind w:hanging="359"/>
              <w:contextualSpacing/>
              <w:jc w:val="left"/>
              <w:rPr>
                <w:rFonts w:ascii="Calibri" w:eastAsia="Times New Roman" w:hAnsi="Calibri" w:cs="Times New Roman"/>
                <w:sz w:val="24"/>
              </w:rPr>
            </w:pPr>
            <w:r>
              <w:rPr>
                <w:rFonts w:eastAsia="Times New Roman" w:cs="Times New Roman"/>
                <w:sz w:val="14"/>
              </w:rPr>
              <w:t xml:space="preserve">    </w:t>
            </w:r>
            <w:r>
              <w:rPr>
                <w:rFonts w:eastAsia="Times New Roman" w:cs="Times New Roman"/>
              </w:rPr>
              <w:t xml:space="preserve"> Errors in the data entry:</w:t>
            </w:r>
          </w:p>
          <w:p w:rsidR="00AD19D6" w:rsidRDefault="00AD19D6" w:rsidP="00C91381">
            <w:pPr>
              <w:numPr>
                <w:ilvl w:val="1"/>
                <w:numId w:val="23"/>
              </w:numPr>
              <w:spacing w:after="0" w:line="276" w:lineRule="auto"/>
              <w:ind w:hanging="359"/>
              <w:contextualSpacing/>
              <w:jc w:val="left"/>
              <w:rPr>
                <w:rFonts w:eastAsia="Times New Roman" w:cs="Times New Roman"/>
              </w:rPr>
            </w:pPr>
            <w:r>
              <w:rPr>
                <w:rFonts w:eastAsia="Times New Roman" w:cs="Times New Roman"/>
                <w:sz w:val="14"/>
              </w:rPr>
              <w:t xml:space="preserve"> </w:t>
            </w:r>
            <w:r>
              <w:rPr>
                <w:rFonts w:eastAsia="Times New Roman" w:cs="Times New Roman"/>
              </w:rPr>
              <w:t xml:space="preserve">A field cannot be parsed as a Date according to the format: </w:t>
            </w:r>
            <w:r>
              <w:rPr>
                <w:rFonts w:eastAsia="Times New Roman" w:cs="Times New Roman"/>
                <w:i/>
              </w:rPr>
              <w:t>mm/dd/yyyy.</w:t>
            </w:r>
          </w:p>
          <w:p w:rsidR="00AD19D6" w:rsidRDefault="00AD19D6" w:rsidP="00C91381">
            <w:pPr>
              <w:numPr>
                <w:ilvl w:val="1"/>
                <w:numId w:val="23"/>
              </w:numPr>
              <w:spacing w:after="0" w:line="276" w:lineRule="auto"/>
              <w:ind w:hanging="359"/>
              <w:contextualSpacing/>
              <w:jc w:val="left"/>
              <w:rPr>
                <w:rFonts w:eastAsia="Times New Roman" w:cs="Times New Roman"/>
              </w:rPr>
            </w:pPr>
            <w:r>
              <w:rPr>
                <w:rFonts w:eastAsia="Times New Roman" w:cs="Times New Roman"/>
              </w:rPr>
              <w:t>One or both of the required fields is empty.</w:t>
            </w:r>
          </w:p>
          <w:p w:rsidR="00AD19D6" w:rsidRDefault="00AD19D6" w:rsidP="00C91381">
            <w:pPr>
              <w:numPr>
                <w:ilvl w:val="1"/>
                <w:numId w:val="23"/>
              </w:numPr>
              <w:spacing w:after="0" w:line="276" w:lineRule="auto"/>
              <w:ind w:hanging="359"/>
              <w:contextualSpacing/>
              <w:jc w:val="left"/>
              <w:rPr>
                <w:rFonts w:ascii="Calibri" w:eastAsia="Times New Roman" w:hAnsi="Calibri" w:cs="Times New Roman"/>
                <w:sz w:val="24"/>
              </w:rPr>
            </w:pPr>
            <w:r>
              <w:rPr>
                <w:rFonts w:eastAsia="Times New Roman" w:cs="Times New Roman"/>
              </w:rPr>
              <w:t>The start date is greater than or equal to the end date (not a valid time window to denote the deadline).</w:t>
            </w:r>
          </w:p>
        </w:tc>
      </w:tr>
    </w:tbl>
    <w:p w:rsidR="00AD19D6" w:rsidRDefault="00AD19D6" w:rsidP="00AD19D6">
      <w:pPr>
        <w:rPr>
          <w:rFonts w:ascii="Calibri" w:hAnsi="Calibri"/>
        </w:rPr>
      </w:pPr>
    </w:p>
    <w:p w:rsidR="00AD19D6" w:rsidRDefault="00AD19D6" w:rsidP="00AD19D6">
      <w:pPr>
        <w:spacing w:after="0" w:line="360" w:lineRule="auto"/>
        <w:ind w:left="792"/>
      </w:pPr>
    </w:p>
    <w:p w:rsidR="00AD19D6" w:rsidRDefault="00AD19D6" w:rsidP="00AD19D6">
      <w:r>
        <w:br w:type="page"/>
      </w:r>
    </w:p>
    <w:tbl>
      <w:tblPr>
        <w:tblW w:w="9060" w:type="dxa"/>
        <w:tblInd w:w="93" w:type="dxa"/>
        <w:tblLook w:val="04A0" w:firstRow="1" w:lastRow="0" w:firstColumn="1" w:lastColumn="0" w:noHBand="0" w:noVBand="1"/>
      </w:tblPr>
      <w:tblGrid>
        <w:gridCol w:w="2080"/>
        <w:gridCol w:w="6980"/>
      </w:tblGrid>
      <w:tr w:rsidR="00AD19D6" w:rsidTr="00AD19D6">
        <w:trPr>
          <w:trHeight w:val="402"/>
        </w:trPr>
        <w:tc>
          <w:tcPr>
            <w:tcW w:w="2080" w:type="dxa"/>
            <w:tcBorders>
              <w:top w:val="single" w:sz="4" w:space="0" w:color="1F497D"/>
              <w:left w:val="single" w:sz="4" w:space="0" w:color="1F497D"/>
              <w:bottom w:val="single" w:sz="4" w:space="0" w:color="1F497D"/>
              <w:right w:val="single" w:sz="4" w:space="0" w:color="1F497D"/>
            </w:tcBorders>
            <w:vAlign w:val="bottom"/>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lastRenderedPageBreak/>
              <w:t>Use Case Name</w:t>
            </w:r>
          </w:p>
        </w:tc>
        <w:tc>
          <w:tcPr>
            <w:tcW w:w="6980" w:type="dxa"/>
            <w:tcBorders>
              <w:top w:val="single" w:sz="4" w:space="0" w:color="1F497D"/>
              <w:left w:val="nil"/>
              <w:bottom w:val="single" w:sz="4" w:space="0" w:color="1F497D"/>
              <w:right w:val="single" w:sz="4" w:space="0" w:color="1F497D"/>
            </w:tcBorders>
            <w:vAlign w:val="bottom"/>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(SPW3) Manually Add User</w:t>
            </w:r>
          </w:p>
        </w:tc>
      </w:tr>
      <w:tr w:rsidR="00AD19D6" w:rsidTr="00AD19D6">
        <w:trPr>
          <w:trHeight w:val="402"/>
        </w:trPr>
        <w:tc>
          <w:tcPr>
            <w:tcW w:w="2080" w:type="dxa"/>
            <w:tcBorders>
              <w:top w:val="nil"/>
              <w:left w:val="single" w:sz="4" w:space="0" w:color="1F497D"/>
              <w:bottom w:val="single" w:sz="4" w:space="0" w:color="1F497D"/>
              <w:right w:val="single" w:sz="4" w:space="0" w:color="1F497D"/>
            </w:tcBorders>
            <w:shd w:val="clear" w:color="auto" w:fill="DCE6F1"/>
            <w:vAlign w:val="bottom"/>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Related Use Cases</w:t>
            </w:r>
          </w:p>
        </w:tc>
        <w:tc>
          <w:tcPr>
            <w:tcW w:w="6980" w:type="dxa"/>
            <w:tcBorders>
              <w:top w:val="nil"/>
              <w:left w:val="nil"/>
              <w:bottom w:val="single" w:sz="4" w:space="0" w:color="1F497D"/>
              <w:right w:val="single" w:sz="4" w:space="0" w:color="1F497D"/>
            </w:tcBorders>
            <w:shd w:val="clear" w:color="auto" w:fill="DCE6F1"/>
            <w:vAlign w:val="bottom"/>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Login</w:t>
            </w:r>
          </w:p>
        </w:tc>
      </w:tr>
      <w:tr w:rsidR="00AD19D6" w:rsidTr="00AD19D6">
        <w:trPr>
          <w:trHeight w:val="402"/>
        </w:trPr>
        <w:tc>
          <w:tcPr>
            <w:tcW w:w="2080" w:type="dxa"/>
            <w:tcBorders>
              <w:top w:val="nil"/>
              <w:left w:val="single" w:sz="4" w:space="0" w:color="1F497D"/>
              <w:bottom w:val="single" w:sz="4" w:space="0" w:color="1F497D"/>
              <w:right w:val="single" w:sz="4" w:space="0" w:color="1F497D"/>
            </w:tcBorders>
            <w:vAlign w:val="bottom"/>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Participating Actor</w:t>
            </w:r>
          </w:p>
        </w:tc>
        <w:tc>
          <w:tcPr>
            <w:tcW w:w="6980" w:type="dxa"/>
            <w:tcBorders>
              <w:top w:val="nil"/>
              <w:left w:val="nil"/>
              <w:bottom w:val="nil"/>
              <w:right w:val="single" w:sz="4" w:space="0" w:color="1F497D"/>
            </w:tcBorders>
            <w:vAlign w:val="bottom"/>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Head Professor</w:t>
            </w:r>
          </w:p>
        </w:tc>
      </w:tr>
      <w:tr w:rsidR="00AD19D6" w:rsidTr="00AD19D6">
        <w:trPr>
          <w:trHeight w:val="675"/>
        </w:trPr>
        <w:tc>
          <w:tcPr>
            <w:tcW w:w="2080" w:type="dxa"/>
            <w:vMerge w:val="restart"/>
            <w:tcBorders>
              <w:top w:val="nil"/>
              <w:left w:val="single" w:sz="4" w:space="0" w:color="1F497D"/>
              <w:bottom w:val="single" w:sz="4" w:space="0" w:color="1F497D"/>
              <w:right w:val="nil"/>
            </w:tcBorders>
            <w:shd w:val="clear" w:color="auto" w:fill="DCE6F1"/>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Flow of Events</w:t>
            </w:r>
          </w:p>
        </w:tc>
        <w:tc>
          <w:tcPr>
            <w:tcW w:w="6980" w:type="dxa"/>
            <w:tcBorders>
              <w:top w:val="single" w:sz="4" w:space="0" w:color="1F497D"/>
              <w:left w:val="single" w:sz="4" w:space="0" w:color="1F497D"/>
              <w:bottom w:val="nil"/>
              <w:right w:val="single" w:sz="4" w:space="0" w:color="1F497D"/>
            </w:tcBorders>
            <w:shd w:val="clear" w:color="auto" w:fill="DCE6F1"/>
            <w:vAlign w:val="center"/>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1.      The Head Professor enters a new user’s name, email address, and role</w:t>
            </w:r>
          </w:p>
        </w:tc>
      </w:tr>
      <w:tr w:rsidR="00AD19D6" w:rsidTr="00AD19D6">
        <w:trPr>
          <w:trHeight w:val="630"/>
        </w:trPr>
        <w:tc>
          <w:tcPr>
            <w:tcW w:w="0" w:type="auto"/>
            <w:vMerge/>
            <w:tcBorders>
              <w:top w:val="nil"/>
              <w:left w:val="single" w:sz="4" w:space="0" w:color="1F497D"/>
              <w:bottom w:val="single" w:sz="4" w:space="0" w:color="1F497D"/>
              <w:right w:val="nil"/>
            </w:tcBorders>
            <w:vAlign w:val="center"/>
            <w:hideMark/>
          </w:tcPr>
          <w:p w:rsidR="00AD19D6" w:rsidRDefault="00AD19D6">
            <w:pPr>
              <w:spacing w:after="0" w:line="240" w:lineRule="auto"/>
              <w:rPr>
                <w:rFonts w:ascii="Calibri" w:eastAsia="Times New Roman" w:hAnsi="Calibri" w:cs="Times New Roman"/>
                <w:sz w:val="24"/>
                <w:szCs w:val="24"/>
              </w:rPr>
            </w:pPr>
          </w:p>
        </w:tc>
        <w:tc>
          <w:tcPr>
            <w:tcW w:w="6980" w:type="dxa"/>
            <w:tcBorders>
              <w:top w:val="nil"/>
              <w:left w:val="single" w:sz="4" w:space="0" w:color="1F497D"/>
              <w:bottom w:val="nil"/>
              <w:right w:val="single" w:sz="4" w:space="0" w:color="1F497D"/>
            </w:tcBorders>
            <w:shd w:val="clear" w:color="auto" w:fill="DCE6F1"/>
            <w:vAlign w:val="center"/>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2.      The Head Professor uses the “Create New User” button</w:t>
            </w:r>
          </w:p>
        </w:tc>
      </w:tr>
      <w:tr w:rsidR="00AD19D6" w:rsidTr="00AD19D6">
        <w:trPr>
          <w:trHeight w:val="390"/>
        </w:trPr>
        <w:tc>
          <w:tcPr>
            <w:tcW w:w="0" w:type="auto"/>
            <w:vMerge/>
            <w:tcBorders>
              <w:top w:val="nil"/>
              <w:left w:val="single" w:sz="4" w:space="0" w:color="1F497D"/>
              <w:bottom w:val="single" w:sz="4" w:space="0" w:color="1F497D"/>
              <w:right w:val="nil"/>
            </w:tcBorders>
            <w:vAlign w:val="center"/>
            <w:hideMark/>
          </w:tcPr>
          <w:p w:rsidR="00AD19D6" w:rsidRDefault="00AD19D6">
            <w:pPr>
              <w:spacing w:after="0" w:line="240" w:lineRule="auto"/>
              <w:rPr>
                <w:rFonts w:ascii="Calibri" w:eastAsia="Times New Roman" w:hAnsi="Calibri" w:cs="Times New Roman"/>
                <w:sz w:val="24"/>
                <w:szCs w:val="24"/>
              </w:rPr>
            </w:pPr>
          </w:p>
        </w:tc>
        <w:tc>
          <w:tcPr>
            <w:tcW w:w="6980" w:type="dxa"/>
            <w:tcBorders>
              <w:top w:val="nil"/>
              <w:left w:val="single" w:sz="4" w:space="0" w:color="1F497D"/>
              <w:bottom w:val="nil"/>
              <w:right w:val="single" w:sz="4" w:space="0" w:color="1F497D"/>
            </w:tcBorders>
            <w:shd w:val="clear" w:color="auto" w:fill="DCE6F1"/>
            <w:vAlign w:val="center"/>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3.      The system sends an activation email to the new user’s email address</w:t>
            </w:r>
          </w:p>
        </w:tc>
      </w:tr>
      <w:tr w:rsidR="00AD19D6" w:rsidTr="00AD19D6">
        <w:trPr>
          <w:trHeight w:val="450"/>
        </w:trPr>
        <w:tc>
          <w:tcPr>
            <w:tcW w:w="0" w:type="auto"/>
            <w:vMerge/>
            <w:tcBorders>
              <w:top w:val="nil"/>
              <w:left w:val="single" w:sz="4" w:space="0" w:color="1F497D"/>
              <w:bottom w:val="single" w:sz="4" w:space="0" w:color="1F497D"/>
              <w:right w:val="nil"/>
            </w:tcBorders>
            <w:vAlign w:val="center"/>
            <w:hideMark/>
          </w:tcPr>
          <w:p w:rsidR="00AD19D6" w:rsidRDefault="00AD19D6">
            <w:pPr>
              <w:spacing w:after="0" w:line="240" w:lineRule="auto"/>
              <w:rPr>
                <w:rFonts w:ascii="Calibri" w:eastAsia="Times New Roman" w:hAnsi="Calibri" w:cs="Times New Roman"/>
                <w:sz w:val="24"/>
                <w:szCs w:val="24"/>
              </w:rPr>
            </w:pPr>
          </w:p>
        </w:tc>
        <w:tc>
          <w:tcPr>
            <w:tcW w:w="6980" w:type="dxa"/>
            <w:tcBorders>
              <w:top w:val="nil"/>
              <w:left w:val="single" w:sz="4" w:space="0" w:color="1F497D"/>
              <w:bottom w:val="nil"/>
              <w:right w:val="single" w:sz="4" w:space="0" w:color="1F497D"/>
            </w:tcBorders>
            <w:shd w:val="clear" w:color="auto" w:fill="DCE6F1"/>
            <w:vAlign w:val="center"/>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4.      The system saves the new user in the DB as a “PENDING” user</w:t>
            </w:r>
          </w:p>
        </w:tc>
      </w:tr>
      <w:tr w:rsidR="00AD19D6" w:rsidTr="00AD19D6">
        <w:trPr>
          <w:trHeight w:val="510"/>
        </w:trPr>
        <w:tc>
          <w:tcPr>
            <w:tcW w:w="0" w:type="auto"/>
            <w:vMerge/>
            <w:tcBorders>
              <w:top w:val="nil"/>
              <w:left w:val="single" w:sz="4" w:space="0" w:color="1F497D"/>
              <w:bottom w:val="single" w:sz="4" w:space="0" w:color="1F497D"/>
              <w:right w:val="nil"/>
            </w:tcBorders>
            <w:vAlign w:val="center"/>
            <w:hideMark/>
          </w:tcPr>
          <w:p w:rsidR="00AD19D6" w:rsidRDefault="00AD19D6">
            <w:pPr>
              <w:spacing w:after="0" w:line="240" w:lineRule="auto"/>
              <w:rPr>
                <w:rFonts w:ascii="Calibri" w:eastAsia="Times New Roman" w:hAnsi="Calibri" w:cs="Times New Roman"/>
                <w:sz w:val="24"/>
                <w:szCs w:val="24"/>
              </w:rPr>
            </w:pPr>
          </w:p>
        </w:tc>
        <w:tc>
          <w:tcPr>
            <w:tcW w:w="6980" w:type="dxa"/>
            <w:tcBorders>
              <w:top w:val="nil"/>
              <w:left w:val="single" w:sz="4" w:space="0" w:color="1F497D"/>
              <w:bottom w:val="nil"/>
              <w:right w:val="single" w:sz="4" w:space="0" w:color="1F497D"/>
            </w:tcBorders>
            <w:shd w:val="clear" w:color="auto" w:fill="DCE6F1"/>
            <w:vAlign w:val="center"/>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5.      The system alerts the Head Professor that the new user was created</w:t>
            </w:r>
          </w:p>
        </w:tc>
      </w:tr>
      <w:tr w:rsidR="00AD19D6" w:rsidTr="00AD19D6">
        <w:trPr>
          <w:trHeight w:val="402"/>
        </w:trPr>
        <w:tc>
          <w:tcPr>
            <w:tcW w:w="2080" w:type="dxa"/>
            <w:tcBorders>
              <w:top w:val="single" w:sz="4" w:space="0" w:color="1F497D"/>
              <w:left w:val="single" w:sz="4" w:space="0" w:color="1F497D"/>
              <w:bottom w:val="nil"/>
              <w:right w:val="single" w:sz="4" w:space="0" w:color="1F497D"/>
            </w:tcBorders>
            <w:vAlign w:val="center"/>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Entry Conditions</w:t>
            </w:r>
          </w:p>
        </w:tc>
        <w:tc>
          <w:tcPr>
            <w:tcW w:w="6980" w:type="dxa"/>
            <w:tcBorders>
              <w:top w:val="single" w:sz="4" w:space="0" w:color="1F497D"/>
              <w:left w:val="nil"/>
              <w:bottom w:val="nil"/>
              <w:right w:val="single" w:sz="4" w:space="0" w:color="1F497D"/>
            </w:tcBorders>
            <w:vAlign w:val="center"/>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1.      Login as Head Professor.</w:t>
            </w:r>
          </w:p>
        </w:tc>
      </w:tr>
      <w:tr w:rsidR="00AD19D6" w:rsidTr="00AD19D6">
        <w:trPr>
          <w:trHeight w:val="402"/>
        </w:trPr>
        <w:tc>
          <w:tcPr>
            <w:tcW w:w="2080" w:type="dxa"/>
            <w:tcBorders>
              <w:top w:val="nil"/>
              <w:left w:val="single" w:sz="4" w:space="0" w:color="1F497D"/>
              <w:bottom w:val="nil"/>
              <w:right w:val="single" w:sz="4" w:space="0" w:color="1F497D"/>
            </w:tcBorders>
            <w:vAlign w:val="center"/>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 </w:t>
            </w:r>
          </w:p>
        </w:tc>
        <w:tc>
          <w:tcPr>
            <w:tcW w:w="6980" w:type="dxa"/>
            <w:tcBorders>
              <w:top w:val="nil"/>
              <w:left w:val="nil"/>
              <w:bottom w:val="nil"/>
              <w:right w:val="single" w:sz="4" w:space="0" w:color="1F497D"/>
            </w:tcBorders>
            <w:vAlign w:val="center"/>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2.      Select Admin tab from menu bar.</w:t>
            </w:r>
          </w:p>
        </w:tc>
      </w:tr>
      <w:tr w:rsidR="00AD19D6" w:rsidTr="00AD19D6">
        <w:trPr>
          <w:trHeight w:val="345"/>
        </w:trPr>
        <w:tc>
          <w:tcPr>
            <w:tcW w:w="2080" w:type="dxa"/>
            <w:tcBorders>
              <w:top w:val="nil"/>
              <w:left w:val="single" w:sz="4" w:space="0" w:color="1F497D"/>
              <w:bottom w:val="nil"/>
              <w:right w:val="single" w:sz="4" w:space="0" w:color="1F497D"/>
            </w:tcBorders>
            <w:vAlign w:val="center"/>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 </w:t>
            </w:r>
          </w:p>
        </w:tc>
        <w:tc>
          <w:tcPr>
            <w:tcW w:w="6980" w:type="dxa"/>
            <w:tcBorders>
              <w:top w:val="nil"/>
              <w:left w:val="nil"/>
              <w:bottom w:val="nil"/>
              <w:right w:val="single" w:sz="4" w:space="0" w:color="1F497D"/>
            </w:tcBorders>
            <w:vAlign w:val="bottom"/>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3.     Click the "Manually Add User" accordion menu.</w:t>
            </w:r>
          </w:p>
        </w:tc>
      </w:tr>
      <w:tr w:rsidR="00AD19D6" w:rsidTr="00AD19D6">
        <w:trPr>
          <w:trHeight w:val="600"/>
        </w:trPr>
        <w:tc>
          <w:tcPr>
            <w:tcW w:w="2080" w:type="dxa"/>
            <w:tcBorders>
              <w:top w:val="nil"/>
              <w:left w:val="single" w:sz="4" w:space="0" w:color="1F497D"/>
              <w:bottom w:val="single" w:sz="4" w:space="0" w:color="1F497D"/>
              <w:right w:val="single" w:sz="4" w:space="0" w:color="1F497D"/>
            </w:tcBorders>
            <w:vAlign w:val="bottom"/>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 </w:t>
            </w:r>
          </w:p>
        </w:tc>
        <w:tc>
          <w:tcPr>
            <w:tcW w:w="6980" w:type="dxa"/>
            <w:tcBorders>
              <w:top w:val="nil"/>
              <w:left w:val="nil"/>
              <w:bottom w:val="single" w:sz="4" w:space="0" w:color="1F497D"/>
              <w:right w:val="single" w:sz="4" w:space="0" w:color="1F497D"/>
            </w:tcBorders>
            <w:vAlign w:val="center"/>
            <w:hideMark/>
          </w:tcPr>
          <w:p w:rsidR="00AD19D6" w:rsidRDefault="00AD19D6">
            <w:pPr>
              <w:spacing w:after="0" w:line="276" w:lineRule="auto"/>
              <w:rPr>
                <w:rFonts w:eastAsiaTheme="minorHAnsi" w:cs="Times New Roman"/>
              </w:rPr>
            </w:pPr>
          </w:p>
        </w:tc>
      </w:tr>
      <w:tr w:rsidR="00AD19D6" w:rsidTr="00AD19D6">
        <w:trPr>
          <w:trHeight w:val="360"/>
        </w:trPr>
        <w:tc>
          <w:tcPr>
            <w:tcW w:w="2080" w:type="dxa"/>
            <w:tcBorders>
              <w:top w:val="nil"/>
              <w:left w:val="single" w:sz="4" w:space="0" w:color="1F497D"/>
              <w:bottom w:val="nil"/>
              <w:right w:val="single" w:sz="4" w:space="0" w:color="1F497D"/>
            </w:tcBorders>
            <w:shd w:val="clear" w:color="auto" w:fill="DCE6F1"/>
            <w:vAlign w:val="bottom"/>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Exit Conditions</w:t>
            </w:r>
          </w:p>
        </w:tc>
        <w:tc>
          <w:tcPr>
            <w:tcW w:w="6980" w:type="dxa"/>
            <w:tcBorders>
              <w:top w:val="nil"/>
              <w:left w:val="nil"/>
              <w:bottom w:val="nil"/>
              <w:right w:val="single" w:sz="4" w:space="0" w:color="1F497D"/>
            </w:tcBorders>
            <w:shd w:val="clear" w:color="auto" w:fill="DCE6F1"/>
            <w:vAlign w:val="center"/>
            <w:hideMark/>
          </w:tcPr>
          <w:p w:rsidR="00AD19D6" w:rsidRDefault="00AD19D6" w:rsidP="00C91381">
            <w:pPr>
              <w:pStyle w:val="ListParagraph"/>
              <w:numPr>
                <w:ilvl w:val="0"/>
                <w:numId w:val="54"/>
              </w:numPr>
              <w:spacing w:after="0" w:line="240" w:lineRule="auto"/>
              <w:ind w:left="437" w:hanging="437"/>
              <w:jc w:val="left"/>
              <w:rPr>
                <w:rFonts w:ascii="Calibri" w:eastAsia="Times New Roman" w:hAnsi="Calibri" w:cs="Times New Roman"/>
                <w:sz w:val="24"/>
                <w:szCs w:val="24"/>
              </w:rPr>
            </w:pPr>
            <w:r>
              <w:rPr>
                <w:rFonts w:eastAsia="Times New Roman" w:cs="Times New Roman"/>
                <w:szCs w:val="24"/>
              </w:rPr>
              <w:t>The system displays confirmation of newly added user</w:t>
            </w:r>
          </w:p>
          <w:p w:rsidR="00AD19D6" w:rsidRDefault="00AD19D6" w:rsidP="00C91381">
            <w:pPr>
              <w:pStyle w:val="ListParagraph"/>
              <w:numPr>
                <w:ilvl w:val="0"/>
                <w:numId w:val="54"/>
              </w:numPr>
              <w:spacing w:after="0" w:line="240" w:lineRule="auto"/>
              <w:ind w:left="437" w:hanging="437"/>
              <w:jc w:val="left"/>
              <w:rPr>
                <w:rFonts w:eastAsia="Times New Roman" w:cs="Times New Roman"/>
                <w:szCs w:val="24"/>
              </w:rPr>
            </w:pPr>
            <w:r>
              <w:rPr>
                <w:rFonts w:eastAsia="Times New Roman" w:cs="Times New Roman"/>
                <w:szCs w:val="24"/>
              </w:rPr>
              <w:t>An activation email is sent to the newly added user</w:t>
            </w:r>
          </w:p>
        </w:tc>
      </w:tr>
      <w:tr w:rsidR="00AD19D6" w:rsidTr="00AD19D6">
        <w:trPr>
          <w:trHeight w:val="402"/>
        </w:trPr>
        <w:tc>
          <w:tcPr>
            <w:tcW w:w="2080" w:type="dxa"/>
            <w:tcBorders>
              <w:top w:val="single" w:sz="4" w:space="0" w:color="1F497D"/>
              <w:left w:val="single" w:sz="4" w:space="0" w:color="1F497D"/>
              <w:bottom w:val="nil"/>
              <w:right w:val="single" w:sz="4" w:space="0" w:color="1F497D"/>
            </w:tcBorders>
            <w:vAlign w:val="bottom"/>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Exceptions</w:t>
            </w:r>
          </w:p>
        </w:tc>
        <w:tc>
          <w:tcPr>
            <w:tcW w:w="6980" w:type="dxa"/>
            <w:tcBorders>
              <w:top w:val="single" w:sz="4" w:space="0" w:color="1F497D"/>
              <w:left w:val="nil"/>
              <w:bottom w:val="nil"/>
              <w:right w:val="single" w:sz="4" w:space="0" w:color="1F497D"/>
            </w:tcBorders>
            <w:vAlign w:val="center"/>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1.     A user was already created and the system alerts the Head Professor that this user already exists</w:t>
            </w:r>
          </w:p>
        </w:tc>
      </w:tr>
      <w:tr w:rsidR="00AD19D6" w:rsidTr="00AD19D6">
        <w:trPr>
          <w:trHeight w:val="615"/>
        </w:trPr>
        <w:tc>
          <w:tcPr>
            <w:tcW w:w="2080" w:type="dxa"/>
            <w:tcBorders>
              <w:top w:val="nil"/>
              <w:left w:val="single" w:sz="4" w:space="0" w:color="1F497D"/>
              <w:bottom w:val="single" w:sz="4" w:space="0" w:color="1F497D"/>
              <w:right w:val="single" w:sz="4" w:space="0" w:color="1F497D"/>
            </w:tcBorders>
            <w:vAlign w:val="bottom"/>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 </w:t>
            </w:r>
          </w:p>
        </w:tc>
        <w:tc>
          <w:tcPr>
            <w:tcW w:w="6980" w:type="dxa"/>
            <w:tcBorders>
              <w:top w:val="nil"/>
              <w:left w:val="nil"/>
              <w:bottom w:val="single" w:sz="4" w:space="0" w:color="1F497D"/>
              <w:right w:val="single" w:sz="4" w:space="0" w:color="1F497D"/>
            </w:tcBorders>
            <w:vAlign w:val="bottom"/>
            <w:hideMark/>
          </w:tcPr>
          <w:p w:rsidR="00AD19D6" w:rsidRDefault="00AD19D6">
            <w:pPr>
              <w:spacing w:after="0" w:line="276" w:lineRule="auto"/>
              <w:rPr>
                <w:rFonts w:eastAsiaTheme="minorHAnsi" w:cs="Times New Roman"/>
              </w:rPr>
            </w:pPr>
          </w:p>
        </w:tc>
      </w:tr>
    </w:tbl>
    <w:p w:rsidR="00AD19D6" w:rsidRDefault="00AD19D6" w:rsidP="00AD19D6">
      <w:pPr>
        <w:rPr>
          <w:rFonts w:ascii="Calibri" w:hAnsi="Calibri"/>
        </w:rPr>
      </w:pPr>
    </w:p>
    <w:p w:rsidR="00AD19D6" w:rsidRDefault="00AD19D6" w:rsidP="00AD19D6">
      <w:r>
        <w:br w:type="page"/>
      </w:r>
    </w:p>
    <w:tbl>
      <w:tblPr>
        <w:tblW w:w="9060" w:type="dxa"/>
        <w:tblInd w:w="93" w:type="dxa"/>
        <w:tblLook w:val="04A0" w:firstRow="1" w:lastRow="0" w:firstColumn="1" w:lastColumn="0" w:noHBand="0" w:noVBand="1"/>
      </w:tblPr>
      <w:tblGrid>
        <w:gridCol w:w="2080"/>
        <w:gridCol w:w="6980"/>
      </w:tblGrid>
      <w:tr w:rsidR="00AD19D6" w:rsidTr="00AD19D6">
        <w:trPr>
          <w:trHeight w:val="402"/>
        </w:trPr>
        <w:tc>
          <w:tcPr>
            <w:tcW w:w="2080" w:type="dxa"/>
            <w:tcBorders>
              <w:top w:val="single" w:sz="4" w:space="0" w:color="1F497D"/>
              <w:left w:val="single" w:sz="4" w:space="0" w:color="1F497D"/>
              <w:bottom w:val="single" w:sz="4" w:space="0" w:color="1F497D"/>
              <w:right w:val="single" w:sz="4" w:space="0" w:color="1F497D"/>
            </w:tcBorders>
            <w:vAlign w:val="bottom"/>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lastRenderedPageBreak/>
              <w:t>Use Case Name</w:t>
            </w:r>
          </w:p>
        </w:tc>
        <w:tc>
          <w:tcPr>
            <w:tcW w:w="6980" w:type="dxa"/>
            <w:tcBorders>
              <w:top w:val="single" w:sz="4" w:space="0" w:color="1F497D"/>
              <w:left w:val="nil"/>
              <w:bottom w:val="single" w:sz="4" w:space="0" w:color="1F497D"/>
              <w:right w:val="single" w:sz="4" w:space="0" w:color="1F497D"/>
            </w:tcBorders>
            <w:vAlign w:val="bottom"/>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(SPW3) Modify User</w:t>
            </w:r>
          </w:p>
        </w:tc>
      </w:tr>
      <w:tr w:rsidR="00AD19D6" w:rsidTr="00AD19D6">
        <w:trPr>
          <w:trHeight w:val="402"/>
        </w:trPr>
        <w:tc>
          <w:tcPr>
            <w:tcW w:w="2080" w:type="dxa"/>
            <w:tcBorders>
              <w:top w:val="nil"/>
              <w:left w:val="single" w:sz="4" w:space="0" w:color="1F497D"/>
              <w:bottom w:val="single" w:sz="4" w:space="0" w:color="1F497D"/>
              <w:right w:val="single" w:sz="4" w:space="0" w:color="1F497D"/>
            </w:tcBorders>
            <w:shd w:val="clear" w:color="auto" w:fill="DCE6F1"/>
            <w:vAlign w:val="bottom"/>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Related Use Cases</w:t>
            </w:r>
          </w:p>
        </w:tc>
        <w:tc>
          <w:tcPr>
            <w:tcW w:w="6980" w:type="dxa"/>
            <w:tcBorders>
              <w:top w:val="nil"/>
              <w:left w:val="nil"/>
              <w:bottom w:val="single" w:sz="4" w:space="0" w:color="1F497D"/>
              <w:right w:val="single" w:sz="4" w:space="0" w:color="1F497D"/>
            </w:tcBorders>
            <w:shd w:val="clear" w:color="auto" w:fill="DCE6F1"/>
            <w:vAlign w:val="bottom"/>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Filter Users, Login</w:t>
            </w:r>
          </w:p>
        </w:tc>
      </w:tr>
      <w:tr w:rsidR="00AD19D6" w:rsidTr="00AD19D6">
        <w:trPr>
          <w:trHeight w:val="402"/>
        </w:trPr>
        <w:tc>
          <w:tcPr>
            <w:tcW w:w="2080" w:type="dxa"/>
            <w:tcBorders>
              <w:top w:val="nil"/>
              <w:left w:val="single" w:sz="4" w:space="0" w:color="1F497D"/>
              <w:bottom w:val="single" w:sz="4" w:space="0" w:color="1F497D"/>
              <w:right w:val="single" w:sz="4" w:space="0" w:color="1F497D"/>
            </w:tcBorders>
            <w:vAlign w:val="bottom"/>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Participating Actor</w:t>
            </w:r>
          </w:p>
        </w:tc>
        <w:tc>
          <w:tcPr>
            <w:tcW w:w="6980" w:type="dxa"/>
            <w:tcBorders>
              <w:top w:val="nil"/>
              <w:left w:val="nil"/>
              <w:bottom w:val="nil"/>
              <w:right w:val="single" w:sz="4" w:space="0" w:color="1F497D"/>
            </w:tcBorders>
            <w:vAlign w:val="bottom"/>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Head Professor</w:t>
            </w:r>
          </w:p>
        </w:tc>
      </w:tr>
      <w:tr w:rsidR="00AD19D6" w:rsidTr="00AD19D6">
        <w:trPr>
          <w:trHeight w:val="675"/>
        </w:trPr>
        <w:tc>
          <w:tcPr>
            <w:tcW w:w="2080" w:type="dxa"/>
            <w:vMerge w:val="restart"/>
            <w:tcBorders>
              <w:top w:val="nil"/>
              <w:left w:val="single" w:sz="4" w:space="0" w:color="1F497D"/>
              <w:bottom w:val="single" w:sz="4" w:space="0" w:color="1F497D"/>
              <w:right w:val="nil"/>
            </w:tcBorders>
            <w:shd w:val="clear" w:color="auto" w:fill="DCE6F1"/>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Flow of Events</w:t>
            </w:r>
          </w:p>
        </w:tc>
        <w:tc>
          <w:tcPr>
            <w:tcW w:w="6980" w:type="dxa"/>
            <w:tcBorders>
              <w:top w:val="single" w:sz="4" w:space="0" w:color="1F497D"/>
              <w:left w:val="single" w:sz="4" w:space="0" w:color="1F497D"/>
              <w:bottom w:val="nil"/>
              <w:right w:val="single" w:sz="4" w:space="0" w:color="1F497D"/>
            </w:tcBorders>
            <w:shd w:val="clear" w:color="auto" w:fill="DCE6F1"/>
            <w:vAlign w:val="center"/>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1.      The Head Professor logs in to the SPW</w:t>
            </w:r>
          </w:p>
        </w:tc>
      </w:tr>
      <w:tr w:rsidR="00AD19D6" w:rsidTr="00AD19D6">
        <w:trPr>
          <w:trHeight w:val="630"/>
        </w:trPr>
        <w:tc>
          <w:tcPr>
            <w:tcW w:w="0" w:type="auto"/>
            <w:vMerge/>
            <w:tcBorders>
              <w:top w:val="nil"/>
              <w:left w:val="single" w:sz="4" w:space="0" w:color="1F497D"/>
              <w:bottom w:val="single" w:sz="4" w:space="0" w:color="1F497D"/>
              <w:right w:val="nil"/>
            </w:tcBorders>
            <w:vAlign w:val="center"/>
            <w:hideMark/>
          </w:tcPr>
          <w:p w:rsidR="00AD19D6" w:rsidRDefault="00AD19D6">
            <w:pPr>
              <w:spacing w:after="0" w:line="240" w:lineRule="auto"/>
              <w:rPr>
                <w:rFonts w:ascii="Calibri" w:eastAsia="Times New Roman" w:hAnsi="Calibri" w:cs="Times New Roman"/>
                <w:sz w:val="24"/>
                <w:szCs w:val="24"/>
              </w:rPr>
            </w:pPr>
          </w:p>
        </w:tc>
        <w:tc>
          <w:tcPr>
            <w:tcW w:w="6980" w:type="dxa"/>
            <w:tcBorders>
              <w:top w:val="nil"/>
              <w:left w:val="single" w:sz="4" w:space="0" w:color="1F497D"/>
              <w:bottom w:val="nil"/>
              <w:right w:val="single" w:sz="4" w:space="0" w:color="1F497D"/>
            </w:tcBorders>
            <w:shd w:val="clear" w:color="auto" w:fill="DCE6F1"/>
            <w:vAlign w:val="center"/>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2.      The Head Professor clicks on the Admin tab on the menu bar and clicks the “View All Users” button on his dashboard.</w:t>
            </w:r>
          </w:p>
        </w:tc>
      </w:tr>
      <w:tr w:rsidR="00AD19D6" w:rsidTr="00AD19D6">
        <w:trPr>
          <w:trHeight w:val="390"/>
        </w:trPr>
        <w:tc>
          <w:tcPr>
            <w:tcW w:w="0" w:type="auto"/>
            <w:vMerge/>
            <w:tcBorders>
              <w:top w:val="nil"/>
              <w:left w:val="single" w:sz="4" w:space="0" w:color="1F497D"/>
              <w:bottom w:val="single" w:sz="4" w:space="0" w:color="1F497D"/>
              <w:right w:val="nil"/>
            </w:tcBorders>
            <w:vAlign w:val="center"/>
            <w:hideMark/>
          </w:tcPr>
          <w:p w:rsidR="00AD19D6" w:rsidRDefault="00AD19D6">
            <w:pPr>
              <w:spacing w:after="0" w:line="240" w:lineRule="auto"/>
              <w:rPr>
                <w:rFonts w:ascii="Calibri" w:eastAsia="Times New Roman" w:hAnsi="Calibri" w:cs="Times New Roman"/>
                <w:sz w:val="24"/>
                <w:szCs w:val="24"/>
              </w:rPr>
            </w:pPr>
          </w:p>
        </w:tc>
        <w:tc>
          <w:tcPr>
            <w:tcW w:w="6980" w:type="dxa"/>
            <w:tcBorders>
              <w:top w:val="nil"/>
              <w:left w:val="single" w:sz="4" w:space="0" w:color="1F497D"/>
              <w:bottom w:val="nil"/>
              <w:right w:val="single" w:sz="4" w:space="0" w:color="1F497D"/>
            </w:tcBorders>
            <w:shd w:val="clear" w:color="auto" w:fill="DCE6F1"/>
            <w:vAlign w:val="center"/>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3.      The system displays a list of all the users in the database</w:t>
            </w:r>
          </w:p>
        </w:tc>
      </w:tr>
      <w:tr w:rsidR="00AD19D6" w:rsidTr="00AD19D6">
        <w:trPr>
          <w:trHeight w:val="450"/>
        </w:trPr>
        <w:tc>
          <w:tcPr>
            <w:tcW w:w="0" w:type="auto"/>
            <w:vMerge/>
            <w:tcBorders>
              <w:top w:val="nil"/>
              <w:left w:val="single" w:sz="4" w:space="0" w:color="1F497D"/>
              <w:bottom w:val="single" w:sz="4" w:space="0" w:color="1F497D"/>
              <w:right w:val="nil"/>
            </w:tcBorders>
            <w:vAlign w:val="center"/>
            <w:hideMark/>
          </w:tcPr>
          <w:p w:rsidR="00AD19D6" w:rsidRDefault="00AD19D6">
            <w:pPr>
              <w:spacing w:after="0" w:line="240" w:lineRule="auto"/>
              <w:rPr>
                <w:rFonts w:ascii="Calibri" w:eastAsia="Times New Roman" w:hAnsi="Calibri" w:cs="Times New Roman"/>
                <w:sz w:val="24"/>
                <w:szCs w:val="24"/>
              </w:rPr>
            </w:pPr>
          </w:p>
        </w:tc>
        <w:tc>
          <w:tcPr>
            <w:tcW w:w="6980" w:type="dxa"/>
            <w:tcBorders>
              <w:top w:val="nil"/>
              <w:left w:val="single" w:sz="4" w:space="0" w:color="1F497D"/>
              <w:bottom w:val="nil"/>
              <w:right w:val="single" w:sz="4" w:space="0" w:color="1F497D"/>
            </w:tcBorders>
            <w:shd w:val="clear" w:color="auto" w:fill="DCE6F1"/>
            <w:vAlign w:val="center"/>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4.      The Head Professor selects the filters that he wants to use to search for a user and submits his query</w:t>
            </w:r>
          </w:p>
        </w:tc>
      </w:tr>
      <w:tr w:rsidR="00AD19D6" w:rsidTr="00AD19D6">
        <w:trPr>
          <w:trHeight w:val="510"/>
        </w:trPr>
        <w:tc>
          <w:tcPr>
            <w:tcW w:w="0" w:type="auto"/>
            <w:vMerge/>
            <w:tcBorders>
              <w:top w:val="nil"/>
              <w:left w:val="single" w:sz="4" w:space="0" w:color="1F497D"/>
              <w:bottom w:val="single" w:sz="4" w:space="0" w:color="1F497D"/>
              <w:right w:val="nil"/>
            </w:tcBorders>
            <w:vAlign w:val="center"/>
            <w:hideMark/>
          </w:tcPr>
          <w:p w:rsidR="00AD19D6" w:rsidRDefault="00AD19D6">
            <w:pPr>
              <w:spacing w:after="0" w:line="240" w:lineRule="auto"/>
              <w:rPr>
                <w:rFonts w:ascii="Calibri" w:eastAsia="Times New Roman" w:hAnsi="Calibri" w:cs="Times New Roman"/>
                <w:sz w:val="24"/>
                <w:szCs w:val="24"/>
              </w:rPr>
            </w:pPr>
          </w:p>
        </w:tc>
        <w:tc>
          <w:tcPr>
            <w:tcW w:w="6980" w:type="dxa"/>
            <w:tcBorders>
              <w:top w:val="nil"/>
              <w:left w:val="single" w:sz="4" w:space="0" w:color="1F497D"/>
              <w:bottom w:val="nil"/>
              <w:right w:val="single" w:sz="4" w:space="0" w:color="1F497D"/>
            </w:tcBorders>
            <w:shd w:val="clear" w:color="auto" w:fill="DCE6F1"/>
            <w:vAlign w:val="center"/>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5.      The system returns only the users that match the Head Professor’s search results</w:t>
            </w:r>
          </w:p>
        </w:tc>
      </w:tr>
      <w:tr w:rsidR="00AD19D6" w:rsidTr="00AD19D6">
        <w:trPr>
          <w:trHeight w:val="405"/>
        </w:trPr>
        <w:tc>
          <w:tcPr>
            <w:tcW w:w="0" w:type="auto"/>
            <w:vMerge/>
            <w:tcBorders>
              <w:top w:val="nil"/>
              <w:left w:val="single" w:sz="4" w:space="0" w:color="1F497D"/>
              <w:bottom w:val="single" w:sz="4" w:space="0" w:color="1F497D"/>
              <w:right w:val="nil"/>
            </w:tcBorders>
            <w:vAlign w:val="center"/>
            <w:hideMark/>
          </w:tcPr>
          <w:p w:rsidR="00AD19D6" w:rsidRDefault="00AD19D6">
            <w:pPr>
              <w:spacing w:after="0" w:line="240" w:lineRule="auto"/>
              <w:rPr>
                <w:rFonts w:ascii="Calibri" w:eastAsia="Times New Roman" w:hAnsi="Calibri" w:cs="Times New Roman"/>
                <w:sz w:val="24"/>
                <w:szCs w:val="24"/>
              </w:rPr>
            </w:pPr>
          </w:p>
        </w:tc>
        <w:tc>
          <w:tcPr>
            <w:tcW w:w="6980" w:type="dxa"/>
            <w:tcBorders>
              <w:top w:val="nil"/>
              <w:left w:val="single" w:sz="4" w:space="0" w:color="1F497D"/>
              <w:bottom w:val="nil"/>
              <w:right w:val="single" w:sz="4" w:space="0" w:color="1F497D"/>
            </w:tcBorders>
            <w:shd w:val="clear" w:color="auto" w:fill="DCE6F1"/>
            <w:vAlign w:val="center"/>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6.      The Head Professor finds the name of the user he wishes to modify</w:t>
            </w:r>
          </w:p>
        </w:tc>
      </w:tr>
      <w:tr w:rsidR="00AD19D6" w:rsidTr="00AD19D6">
        <w:trPr>
          <w:trHeight w:val="795"/>
        </w:trPr>
        <w:tc>
          <w:tcPr>
            <w:tcW w:w="0" w:type="auto"/>
            <w:vMerge/>
            <w:tcBorders>
              <w:top w:val="nil"/>
              <w:left w:val="single" w:sz="4" w:space="0" w:color="1F497D"/>
              <w:bottom w:val="single" w:sz="4" w:space="0" w:color="1F497D"/>
              <w:right w:val="nil"/>
            </w:tcBorders>
            <w:vAlign w:val="center"/>
            <w:hideMark/>
          </w:tcPr>
          <w:p w:rsidR="00AD19D6" w:rsidRDefault="00AD19D6">
            <w:pPr>
              <w:spacing w:after="0" w:line="240" w:lineRule="auto"/>
              <w:rPr>
                <w:rFonts w:ascii="Calibri" w:eastAsia="Times New Roman" w:hAnsi="Calibri" w:cs="Times New Roman"/>
                <w:sz w:val="24"/>
                <w:szCs w:val="24"/>
              </w:rPr>
            </w:pPr>
          </w:p>
        </w:tc>
        <w:tc>
          <w:tcPr>
            <w:tcW w:w="6980" w:type="dxa"/>
            <w:tcBorders>
              <w:top w:val="nil"/>
              <w:left w:val="single" w:sz="4" w:space="0" w:color="1F497D"/>
              <w:bottom w:val="nil"/>
              <w:right w:val="single" w:sz="4" w:space="0" w:color="1F497D"/>
            </w:tcBorders>
            <w:shd w:val="clear" w:color="auto" w:fill="DCE6F1"/>
            <w:vAlign w:val="center"/>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7.      The Head Professor has the ability to change the user’s status or edit the user’s information</w:t>
            </w:r>
          </w:p>
        </w:tc>
      </w:tr>
      <w:tr w:rsidR="00AD19D6" w:rsidTr="00AD19D6">
        <w:trPr>
          <w:trHeight w:val="402"/>
        </w:trPr>
        <w:tc>
          <w:tcPr>
            <w:tcW w:w="2080" w:type="dxa"/>
            <w:tcBorders>
              <w:top w:val="single" w:sz="4" w:space="0" w:color="1F497D"/>
              <w:left w:val="single" w:sz="4" w:space="0" w:color="1F497D"/>
              <w:bottom w:val="nil"/>
              <w:right w:val="single" w:sz="4" w:space="0" w:color="1F497D"/>
            </w:tcBorders>
            <w:vAlign w:val="center"/>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Entry Conditions</w:t>
            </w:r>
          </w:p>
        </w:tc>
        <w:tc>
          <w:tcPr>
            <w:tcW w:w="6980" w:type="dxa"/>
            <w:tcBorders>
              <w:top w:val="single" w:sz="4" w:space="0" w:color="1F497D"/>
              <w:left w:val="nil"/>
              <w:bottom w:val="nil"/>
              <w:right w:val="single" w:sz="4" w:space="0" w:color="1F497D"/>
            </w:tcBorders>
            <w:vAlign w:val="center"/>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1.      Login as Head Professor.</w:t>
            </w:r>
          </w:p>
        </w:tc>
      </w:tr>
      <w:tr w:rsidR="00AD19D6" w:rsidTr="00AD19D6">
        <w:trPr>
          <w:trHeight w:val="402"/>
        </w:trPr>
        <w:tc>
          <w:tcPr>
            <w:tcW w:w="2080" w:type="dxa"/>
            <w:tcBorders>
              <w:top w:val="nil"/>
              <w:left w:val="single" w:sz="4" w:space="0" w:color="1F497D"/>
              <w:bottom w:val="nil"/>
              <w:right w:val="single" w:sz="4" w:space="0" w:color="1F497D"/>
            </w:tcBorders>
            <w:vAlign w:val="center"/>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 </w:t>
            </w:r>
          </w:p>
        </w:tc>
        <w:tc>
          <w:tcPr>
            <w:tcW w:w="6980" w:type="dxa"/>
            <w:tcBorders>
              <w:top w:val="nil"/>
              <w:left w:val="nil"/>
              <w:bottom w:val="nil"/>
              <w:right w:val="single" w:sz="4" w:space="0" w:color="1F497D"/>
            </w:tcBorders>
            <w:vAlign w:val="center"/>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2.      Select Admin tab from menu bar.</w:t>
            </w:r>
          </w:p>
        </w:tc>
      </w:tr>
      <w:tr w:rsidR="00AD19D6" w:rsidTr="00AD19D6">
        <w:trPr>
          <w:trHeight w:val="345"/>
        </w:trPr>
        <w:tc>
          <w:tcPr>
            <w:tcW w:w="2080" w:type="dxa"/>
            <w:tcBorders>
              <w:top w:val="nil"/>
              <w:left w:val="single" w:sz="4" w:space="0" w:color="1F497D"/>
              <w:bottom w:val="nil"/>
              <w:right w:val="single" w:sz="4" w:space="0" w:color="1F497D"/>
            </w:tcBorders>
            <w:vAlign w:val="center"/>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 </w:t>
            </w:r>
          </w:p>
        </w:tc>
        <w:tc>
          <w:tcPr>
            <w:tcW w:w="6980" w:type="dxa"/>
            <w:tcBorders>
              <w:top w:val="nil"/>
              <w:left w:val="nil"/>
              <w:bottom w:val="nil"/>
              <w:right w:val="single" w:sz="4" w:space="0" w:color="1F497D"/>
            </w:tcBorders>
            <w:vAlign w:val="bottom"/>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 xml:space="preserve">3.      Click View All Users button at the top right </w:t>
            </w:r>
          </w:p>
        </w:tc>
      </w:tr>
      <w:tr w:rsidR="00AD19D6" w:rsidTr="00AD19D6">
        <w:trPr>
          <w:trHeight w:val="600"/>
        </w:trPr>
        <w:tc>
          <w:tcPr>
            <w:tcW w:w="2080" w:type="dxa"/>
            <w:tcBorders>
              <w:top w:val="nil"/>
              <w:left w:val="single" w:sz="4" w:space="0" w:color="1F497D"/>
              <w:bottom w:val="single" w:sz="4" w:space="0" w:color="1F497D"/>
              <w:right w:val="single" w:sz="4" w:space="0" w:color="1F497D"/>
            </w:tcBorders>
            <w:vAlign w:val="bottom"/>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 </w:t>
            </w:r>
          </w:p>
        </w:tc>
        <w:tc>
          <w:tcPr>
            <w:tcW w:w="6980" w:type="dxa"/>
            <w:tcBorders>
              <w:top w:val="nil"/>
              <w:left w:val="nil"/>
              <w:bottom w:val="single" w:sz="4" w:space="0" w:color="1F497D"/>
              <w:right w:val="single" w:sz="4" w:space="0" w:color="1F497D"/>
            </w:tcBorders>
            <w:vAlign w:val="center"/>
            <w:hideMark/>
          </w:tcPr>
          <w:p w:rsidR="00AD19D6" w:rsidRDefault="00AD19D6">
            <w:pPr>
              <w:spacing w:after="0" w:line="276" w:lineRule="auto"/>
              <w:rPr>
                <w:rFonts w:eastAsiaTheme="minorHAnsi" w:cs="Times New Roman"/>
              </w:rPr>
            </w:pPr>
          </w:p>
        </w:tc>
      </w:tr>
      <w:tr w:rsidR="00AD19D6" w:rsidTr="00AD19D6">
        <w:trPr>
          <w:trHeight w:val="360"/>
        </w:trPr>
        <w:tc>
          <w:tcPr>
            <w:tcW w:w="2080" w:type="dxa"/>
            <w:tcBorders>
              <w:top w:val="nil"/>
              <w:left w:val="single" w:sz="4" w:space="0" w:color="1F497D"/>
              <w:bottom w:val="nil"/>
              <w:right w:val="single" w:sz="4" w:space="0" w:color="1F497D"/>
            </w:tcBorders>
            <w:shd w:val="clear" w:color="auto" w:fill="DCE6F1"/>
            <w:vAlign w:val="bottom"/>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Exit Conditions</w:t>
            </w:r>
          </w:p>
        </w:tc>
        <w:tc>
          <w:tcPr>
            <w:tcW w:w="6980" w:type="dxa"/>
            <w:tcBorders>
              <w:top w:val="nil"/>
              <w:left w:val="nil"/>
              <w:bottom w:val="nil"/>
              <w:right w:val="single" w:sz="4" w:space="0" w:color="1F497D"/>
            </w:tcBorders>
            <w:shd w:val="clear" w:color="auto" w:fill="DCE6F1"/>
            <w:vAlign w:val="center"/>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1.      The system displays the updated user information</w:t>
            </w:r>
          </w:p>
        </w:tc>
      </w:tr>
      <w:tr w:rsidR="00AD19D6" w:rsidTr="00AD19D6">
        <w:trPr>
          <w:trHeight w:val="402"/>
        </w:trPr>
        <w:tc>
          <w:tcPr>
            <w:tcW w:w="2080" w:type="dxa"/>
            <w:tcBorders>
              <w:top w:val="single" w:sz="4" w:space="0" w:color="1F497D"/>
              <w:left w:val="single" w:sz="4" w:space="0" w:color="1F497D"/>
              <w:bottom w:val="nil"/>
              <w:right w:val="single" w:sz="4" w:space="0" w:color="1F497D"/>
            </w:tcBorders>
            <w:vAlign w:val="bottom"/>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Exceptions</w:t>
            </w:r>
          </w:p>
        </w:tc>
        <w:tc>
          <w:tcPr>
            <w:tcW w:w="6980" w:type="dxa"/>
            <w:tcBorders>
              <w:top w:val="single" w:sz="4" w:space="0" w:color="1F497D"/>
              <w:left w:val="nil"/>
              <w:bottom w:val="nil"/>
              <w:right w:val="single" w:sz="4" w:space="0" w:color="1F497D"/>
            </w:tcBorders>
            <w:vAlign w:val="center"/>
            <w:hideMark/>
          </w:tcPr>
          <w:p w:rsidR="00AD19D6" w:rsidRDefault="00AD19D6">
            <w:pPr>
              <w:spacing w:after="0" w:line="276" w:lineRule="auto"/>
              <w:rPr>
                <w:rFonts w:eastAsiaTheme="minorHAnsi" w:cs="Times New Roman"/>
              </w:rPr>
            </w:pPr>
          </w:p>
        </w:tc>
      </w:tr>
      <w:tr w:rsidR="00AD19D6" w:rsidTr="00AD19D6">
        <w:trPr>
          <w:trHeight w:val="615"/>
        </w:trPr>
        <w:tc>
          <w:tcPr>
            <w:tcW w:w="2080" w:type="dxa"/>
            <w:tcBorders>
              <w:top w:val="nil"/>
              <w:left w:val="single" w:sz="4" w:space="0" w:color="1F497D"/>
              <w:bottom w:val="single" w:sz="4" w:space="0" w:color="1F497D"/>
              <w:right w:val="single" w:sz="4" w:space="0" w:color="1F497D"/>
            </w:tcBorders>
            <w:vAlign w:val="bottom"/>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 </w:t>
            </w:r>
          </w:p>
        </w:tc>
        <w:tc>
          <w:tcPr>
            <w:tcW w:w="6980" w:type="dxa"/>
            <w:tcBorders>
              <w:top w:val="nil"/>
              <w:left w:val="nil"/>
              <w:bottom w:val="single" w:sz="4" w:space="0" w:color="1F497D"/>
              <w:right w:val="single" w:sz="4" w:space="0" w:color="1F497D"/>
            </w:tcBorders>
            <w:vAlign w:val="bottom"/>
            <w:hideMark/>
          </w:tcPr>
          <w:p w:rsidR="00AD19D6" w:rsidRDefault="00AD19D6">
            <w:pPr>
              <w:spacing w:after="0" w:line="276" w:lineRule="auto"/>
              <w:rPr>
                <w:rFonts w:eastAsiaTheme="minorHAnsi" w:cs="Times New Roman"/>
              </w:rPr>
            </w:pPr>
          </w:p>
        </w:tc>
      </w:tr>
    </w:tbl>
    <w:p w:rsidR="00AD19D6" w:rsidRDefault="00AD19D6" w:rsidP="00AD19D6">
      <w:pPr>
        <w:rPr>
          <w:rFonts w:ascii="Calibri" w:hAnsi="Calibri"/>
        </w:rPr>
      </w:pPr>
    </w:p>
    <w:p w:rsidR="00AD19D6" w:rsidRDefault="00AD19D6" w:rsidP="00AD19D6">
      <w:r>
        <w:br w:type="page"/>
      </w:r>
    </w:p>
    <w:tbl>
      <w:tblPr>
        <w:tblW w:w="9060" w:type="dxa"/>
        <w:tblInd w:w="93" w:type="dxa"/>
        <w:tblLook w:val="04A0" w:firstRow="1" w:lastRow="0" w:firstColumn="1" w:lastColumn="0" w:noHBand="0" w:noVBand="1"/>
      </w:tblPr>
      <w:tblGrid>
        <w:gridCol w:w="2080"/>
        <w:gridCol w:w="6980"/>
      </w:tblGrid>
      <w:tr w:rsidR="00AD19D6" w:rsidTr="00AD19D6">
        <w:trPr>
          <w:trHeight w:val="402"/>
        </w:trPr>
        <w:tc>
          <w:tcPr>
            <w:tcW w:w="2080" w:type="dxa"/>
            <w:tcBorders>
              <w:top w:val="single" w:sz="4" w:space="0" w:color="1F497D"/>
              <w:left w:val="single" w:sz="4" w:space="0" w:color="1F497D"/>
              <w:bottom w:val="single" w:sz="4" w:space="0" w:color="1F497D"/>
              <w:right w:val="single" w:sz="4" w:space="0" w:color="1F497D"/>
            </w:tcBorders>
            <w:vAlign w:val="bottom"/>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lastRenderedPageBreak/>
              <w:t>Use Case Name</w:t>
            </w:r>
          </w:p>
        </w:tc>
        <w:tc>
          <w:tcPr>
            <w:tcW w:w="6980" w:type="dxa"/>
            <w:tcBorders>
              <w:top w:val="single" w:sz="4" w:space="0" w:color="1F497D"/>
              <w:left w:val="nil"/>
              <w:bottom w:val="single" w:sz="4" w:space="0" w:color="1F497D"/>
              <w:right w:val="single" w:sz="4" w:space="0" w:color="1F497D"/>
            </w:tcBorders>
            <w:vAlign w:val="bottom"/>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(SPW3) Delete User</w:t>
            </w:r>
          </w:p>
        </w:tc>
      </w:tr>
      <w:tr w:rsidR="00AD19D6" w:rsidTr="00AD19D6">
        <w:trPr>
          <w:trHeight w:val="402"/>
        </w:trPr>
        <w:tc>
          <w:tcPr>
            <w:tcW w:w="2080" w:type="dxa"/>
            <w:tcBorders>
              <w:top w:val="nil"/>
              <w:left w:val="single" w:sz="4" w:space="0" w:color="1F497D"/>
              <w:bottom w:val="single" w:sz="4" w:space="0" w:color="1F497D"/>
              <w:right w:val="single" w:sz="4" w:space="0" w:color="1F497D"/>
            </w:tcBorders>
            <w:shd w:val="clear" w:color="auto" w:fill="DCE6F1"/>
            <w:vAlign w:val="bottom"/>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Related Use Cases</w:t>
            </w:r>
          </w:p>
        </w:tc>
        <w:tc>
          <w:tcPr>
            <w:tcW w:w="6980" w:type="dxa"/>
            <w:tcBorders>
              <w:top w:val="nil"/>
              <w:left w:val="nil"/>
              <w:bottom w:val="single" w:sz="4" w:space="0" w:color="1F497D"/>
              <w:right w:val="single" w:sz="4" w:space="0" w:color="1F497D"/>
            </w:tcBorders>
            <w:shd w:val="clear" w:color="auto" w:fill="DCE6F1"/>
            <w:vAlign w:val="bottom"/>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Filter Users, Login</w:t>
            </w:r>
          </w:p>
        </w:tc>
      </w:tr>
      <w:tr w:rsidR="00AD19D6" w:rsidTr="00AD19D6">
        <w:trPr>
          <w:trHeight w:val="402"/>
        </w:trPr>
        <w:tc>
          <w:tcPr>
            <w:tcW w:w="2080" w:type="dxa"/>
            <w:tcBorders>
              <w:top w:val="nil"/>
              <w:left w:val="single" w:sz="4" w:space="0" w:color="1F497D"/>
              <w:bottom w:val="single" w:sz="4" w:space="0" w:color="1F497D"/>
              <w:right w:val="single" w:sz="4" w:space="0" w:color="1F497D"/>
            </w:tcBorders>
            <w:vAlign w:val="bottom"/>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Participating Actor</w:t>
            </w:r>
          </w:p>
        </w:tc>
        <w:tc>
          <w:tcPr>
            <w:tcW w:w="6980" w:type="dxa"/>
            <w:tcBorders>
              <w:top w:val="nil"/>
              <w:left w:val="nil"/>
              <w:bottom w:val="nil"/>
              <w:right w:val="single" w:sz="4" w:space="0" w:color="1F497D"/>
            </w:tcBorders>
            <w:vAlign w:val="bottom"/>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Head Professor</w:t>
            </w:r>
          </w:p>
        </w:tc>
      </w:tr>
      <w:tr w:rsidR="00AD19D6" w:rsidTr="00AD19D6">
        <w:trPr>
          <w:trHeight w:val="675"/>
        </w:trPr>
        <w:tc>
          <w:tcPr>
            <w:tcW w:w="2080" w:type="dxa"/>
            <w:vMerge w:val="restart"/>
            <w:tcBorders>
              <w:top w:val="nil"/>
              <w:left w:val="single" w:sz="4" w:space="0" w:color="1F497D"/>
              <w:bottom w:val="single" w:sz="4" w:space="0" w:color="1F497D"/>
              <w:right w:val="nil"/>
            </w:tcBorders>
            <w:shd w:val="clear" w:color="auto" w:fill="DCE6F1"/>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Flow of Events</w:t>
            </w:r>
          </w:p>
        </w:tc>
        <w:tc>
          <w:tcPr>
            <w:tcW w:w="6980" w:type="dxa"/>
            <w:tcBorders>
              <w:top w:val="single" w:sz="4" w:space="0" w:color="1F497D"/>
              <w:left w:val="single" w:sz="4" w:space="0" w:color="1F497D"/>
              <w:bottom w:val="nil"/>
              <w:right w:val="single" w:sz="4" w:space="0" w:color="1F497D"/>
            </w:tcBorders>
            <w:shd w:val="clear" w:color="auto" w:fill="DCE6F1"/>
            <w:vAlign w:val="center"/>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1.      The Head Professor logs in to the SPW</w:t>
            </w:r>
          </w:p>
        </w:tc>
      </w:tr>
      <w:tr w:rsidR="00AD19D6" w:rsidTr="00AD19D6">
        <w:trPr>
          <w:trHeight w:val="630"/>
        </w:trPr>
        <w:tc>
          <w:tcPr>
            <w:tcW w:w="0" w:type="auto"/>
            <w:vMerge/>
            <w:tcBorders>
              <w:top w:val="nil"/>
              <w:left w:val="single" w:sz="4" w:space="0" w:color="1F497D"/>
              <w:bottom w:val="single" w:sz="4" w:space="0" w:color="1F497D"/>
              <w:right w:val="nil"/>
            </w:tcBorders>
            <w:vAlign w:val="center"/>
            <w:hideMark/>
          </w:tcPr>
          <w:p w:rsidR="00AD19D6" w:rsidRDefault="00AD19D6">
            <w:pPr>
              <w:spacing w:after="0" w:line="240" w:lineRule="auto"/>
              <w:rPr>
                <w:rFonts w:ascii="Calibri" w:eastAsia="Times New Roman" w:hAnsi="Calibri" w:cs="Times New Roman"/>
                <w:sz w:val="24"/>
                <w:szCs w:val="24"/>
              </w:rPr>
            </w:pPr>
          </w:p>
        </w:tc>
        <w:tc>
          <w:tcPr>
            <w:tcW w:w="6980" w:type="dxa"/>
            <w:tcBorders>
              <w:top w:val="nil"/>
              <w:left w:val="single" w:sz="4" w:space="0" w:color="1F497D"/>
              <w:bottom w:val="nil"/>
              <w:right w:val="single" w:sz="4" w:space="0" w:color="1F497D"/>
            </w:tcBorders>
            <w:shd w:val="clear" w:color="auto" w:fill="DCE6F1"/>
            <w:vAlign w:val="center"/>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2.      The Head Professor clicks on the Admin tab on the menu bar and clicks the “View All Users” button on his dashboard.</w:t>
            </w:r>
          </w:p>
        </w:tc>
      </w:tr>
      <w:tr w:rsidR="00AD19D6" w:rsidTr="00AD19D6">
        <w:trPr>
          <w:trHeight w:val="390"/>
        </w:trPr>
        <w:tc>
          <w:tcPr>
            <w:tcW w:w="0" w:type="auto"/>
            <w:vMerge/>
            <w:tcBorders>
              <w:top w:val="nil"/>
              <w:left w:val="single" w:sz="4" w:space="0" w:color="1F497D"/>
              <w:bottom w:val="single" w:sz="4" w:space="0" w:color="1F497D"/>
              <w:right w:val="nil"/>
            </w:tcBorders>
            <w:vAlign w:val="center"/>
            <w:hideMark/>
          </w:tcPr>
          <w:p w:rsidR="00AD19D6" w:rsidRDefault="00AD19D6">
            <w:pPr>
              <w:spacing w:after="0" w:line="240" w:lineRule="auto"/>
              <w:rPr>
                <w:rFonts w:ascii="Calibri" w:eastAsia="Times New Roman" w:hAnsi="Calibri" w:cs="Times New Roman"/>
                <w:sz w:val="24"/>
                <w:szCs w:val="24"/>
              </w:rPr>
            </w:pPr>
          </w:p>
        </w:tc>
        <w:tc>
          <w:tcPr>
            <w:tcW w:w="6980" w:type="dxa"/>
            <w:tcBorders>
              <w:top w:val="nil"/>
              <w:left w:val="single" w:sz="4" w:space="0" w:color="1F497D"/>
              <w:bottom w:val="nil"/>
              <w:right w:val="single" w:sz="4" w:space="0" w:color="1F497D"/>
            </w:tcBorders>
            <w:shd w:val="clear" w:color="auto" w:fill="DCE6F1"/>
            <w:vAlign w:val="center"/>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3.      The system displays a list of all the users in the database</w:t>
            </w:r>
          </w:p>
        </w:tc>
      </w:tr>
      <w:tr w:rsidR="00AD19D6" w:rsidTr="00AD19D6">
        <w:trPr>
          <w:trHeight w:val="450"/>
        </w:trPr>
        <w:tc>
          <w:tcPr>
            <w:tcW w:w="0" w:type="auto"/>
            <w:vMerge/>
            <w:tcBorders>
              <w:top w:val="nil"/>
              <w:left w:val="single" w:sz="4" w:space="0" w:color="1F497D"/>
              <w:bottom w:val="single" w:sz="4" w:space="0" w:color="1F497D"/>
              <w:right w:val="nil"/>
            </w:tcBorders>
            <w:vAlign w:val="center"/>
            <w:hideMark/>
          </w:tcPr>
          <w:p w:rsidR="00AD19D6" w:rsidRDefault="00AD19D6">
            <w:pPr>
              <w:spacing w:after="0" w:line="240" w:lineRule="auto"/>
              <w:rPr>
                <w:rFonts w:ascii="Calibri" w:eastAsia="Times New Roman" w:hAnsi="Calibri" w:cs="Times New Roman"/>
                <w:sz w:val="24"/>
                <w:szCs w:val="24"/>
              </w:rPr>
            </w:pPr>
          </w:p>
        </w:tc>
        <w:tc>
          <w:tcPr>
            <w:tcW w:w="6980" w:type="dxa"/>
            <w:tcBorders>
              <w:top w:val="nil"/>
              <w:left w:val="single" w:sz="4" w:space="0" w:color="1F497D"/>
              <w:bottom w:val="nil"/>
              <w:right w:val="single" w:sz="4" w:space="0" w:color="1F497D"/>
            </w:tcBorders>
            <w:shd w:val="clear" w:color="auto" w:fill="DCE6F1"/>
            <w:vAlign w:val="center"/>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4.      The Head Professor selects the filters that he wants to use to search for a user and submits his query</w:t>
            </w:r>
          </w:p>
        </w:tc>
      </w:tr>
      <w:tr w:rsidR="00AD19D6" w:rsidTr="00AD19D6">
        <w:trPr>
          <w:trHeight w:val="510"/>
        </w:trPr>
        <w:tc>
          <w:tcPr>
            <w:tcW w:w="0" w:type="auto"/>
            <w:vMerge/>
            <w:tcBorders>
              <w:top w:val="nil"/>
              <w:left w:val="single" w:sz="4" w:space="0" w:color="1F497D"/>
              <w:bottom w:val="single" w:sz="4" w:space="0" w:color="1F497D"/>
              <w:right w:val="nil"/>
            </w:tcBorders>
            <w:vAlign w:val="center"/>
            <w:hideMark/>
          </w:tcPr>
          <w:p w:rsidR="00AD19D6" w:rsidRDefault="00AD19D6">
            <w:pPr>
              <w:spacing w:after="0" w:line="240" w:lineRule="auto"/>
              <w:rPr>
                <w:rFonts w:ascii="Calibri" w:eastAsia="Times New Roman" w:hAnsi="Calibri" w:cs="Times New Roman"/>
                <w:sz w:val="24"/>
                <w:szCs w:val="24"/>
              </w:rPr>
            </w:pPr>
          </w:p>
        </w:tc>
        <w:tc>
          <w:tcPr>
            <w:tcW w:w="6980" w:type="dxa"/>
            <w:tcBorders>
              <w:top w:val="nil"/>
              <w:left w:val="single" w:sz="4" w:space="0" w:color="1F497D"/>
              <w:bottom w:val="nil"/>
              <w:right w:val="single" w:sz="4" w:space="0" w:color="1F497D"/>
            </w:tcBorders>
            <w:shd w:val="clear" w:color="auto" w:fill="DCE6F1"/>
            <w:vAlign w:val="center"/>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5.      The system returns only the users that match the Head Professor’s search results</w:t>
            </w:r>
          </w:p>
        </w:tc>
      </w:tr>
      <w:tr w:rsidR="00AD19D6" w:rsidTr="00AD19D6">
        <w:trPr>
          <w:trHeight w:val="405"/>
        </w:trPr>
        <w:tc>
          <w:tcPr>
            <w:tcW w:w="0" w:type="auto"/>
            <w:vMerge/>
            <w:tcBorders>
              <w:top w:val="nil"/>
              <w:left w:val="single" w:sz="4" w:space="0" w:color="1F497D"/>
              <w:bottom w:val="single" w:sz="4" w:space="0" w:color="1F497D"/>
              <w:right w:val="nil"/>
            </w:tcBorders>
            <w:vAlign w:val="center"/>
            <w:hideMark/>
          </w:tcPr>
          <w:p w:rsidR="00AD19D6" w:rsidRDefault="00AD19D6">
            <w:pPr>
              <w:spacing w:after="0" w:line="240" w:lineRule="auto"/>
              <w:rPr>
                <w:rFonts w:ascii="Calibri" w:eastAsia="Times New Roman" w:hAnsi="Calibri" w:cs="Times New Roman"/>
                <w:sz w:val="24"/>
                <w:szCs w:val="24"/>
              </w:rPr>
            </w:pPr>
          </w:p>
        </w:tc>
        <w:tc>
          <w:tcPr>
            <w:tcW w:w="6980" w:type="dxa"/>
            <w:tcBorders>
              <w:top w:val="nil"/>
              <w:left w:val="single" w:sz="4" w:space="0" w:color="1F497D"/>
              <w:bottom w:val="nil"/>
              <w:right w:val="single" w:sz="4" w:space="0" w:color="1F497D"/>
            </w:tcBorders>
            <w:shd w:val="clear" w:color="auto" w:fill="DCE6F1"/>
            <w:vAlign w:val="center"/>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6.      The Head Professor finds the name of the user he wishes to modify</w:t>
            </w:r>
          </w:p>
        </w:tc>
      </w:tr>
      <w:tr w:rsidR="00AD19D6" w:rsidTr="00AD19D6">
        <w:trPr>
          <w:trHeight w:val="795"/>
        </w:trPr>
        <w:tc>
          <w:tcPr>
            <w:tcW w:w="0" w:type="auto"/>
            <w:vMerge/>
            <w:tcBorders>
              <w:top w:val="nil"/>
              <w:left w:val="single" w:sz="4" w:space="0" w:color="1F497D"/>
              <w:bottom w:val="single" w:sz="4" w:space="0" w:color="1F497D"/>
              <w:right w:val="nil"/>
            </w:tcBorders>
            <w:vAlign w:val="center"/>
            <w:hideMark/>
          </w:tcPr>
          <w:p w:rsidR="00AD19D6" w:rsidRDefault="00AD19D6">
            <w:pPr>
              <w:spacing w:after="0" w:line="240" w:lineRule="auto"/>
              <w:rPr>
                <w:rFonts w:ascii="Calibri" w:eastAsia="Times New Roman" w:hAnsi="Calibri" w:cs="Times New Roman"/>
                <w:sz w:val="24"/>
                <w:szCs w:val="24"/>
              </w:rPr>
            </w:pPr>
          </w:p>
        </w:tc>
        <w:tc>
          <w:tcPr>
            <w:tcW w:w="6980" w:type="dxa"/>
            <w:tcBorders>
              <w:top w:val="nil"/>
              <w:left w:val="single" w:sz="4" w:space="0" w:color="1F497D"/>
              <w:bottom w:val="nil"/>
              <w:right w:val="single" w:sz="4" w:space="0" w:color="1F497D"/>
            </w:tcBorders>
            <w:shd w:val="clear" w:color="auto" w:fill="DCE6F1"/>
            <w:vAlign w:val="center"/>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7.      The Head Professor clicks on the “Delete User” button and confirms that he wants to delete the user from the database</w:t>
            </w:r>
          </w:p>
        </w:tc>
      </w:tr>
      <w:tr w:rsidR="00AD19D6" w:rsidTr="00AD19D6">
        <w:trPr>
          <w:trHeight w:val="675"/>
        </w:trPr>
        <w:tc>
          <w:tcPr>
            <w:tcW w:w="0" w:type="auto"/>
            <w:vMerge/>
            <w:tcBorders>
              <w:top w:val="nil"/>
              <w:left w:val="single" w:sz="4" w:space="0" w:color="1F497D"/>
              <w:bottom w:val="single" w:sz="4" w:space="0" w:color="1F497D"/>
              <w:right w:val="nil"/>
            </w:tcBorders>
            <w:vAlign w:val="center"/>
            <w:hideMark/>
          </w:tcPr>
          <w:p w:rsidR="00AD19D6" w:rsidRDefault="00AD19D6">
            <w:pPr>
              <w:spacing w:after="0" w:line="240" w:lineRule="auto"/>
              <w:rPr>
                <w:rFonts w:ascii="Calibri" w:eastAsia="Times New Roman" w:hAnsi="Calibri" w:cs="Times New Roman"/>
                <w:sz w:val="24"/>
                <w:szCs w:val="24"/>
              </w:rPr>
            </w:pPr>
          </w:p>
        </w:tc>
        <w:tc>
          <w:tcPr>
            <w:tcW w:w="6980" w:type="dxa"/>
            <w:tcBorders>
              <w:top w:val="nil"/>
              <w:left w:val="single" w:sz="4" w:space="0" w:color="1F497D"/>
              <w:bottom w:val="nil"/>
              <w:right w:val="single" w:sz="4" w:space="0" w:color="1F497D"/>
            </w:tcBorders>
            <w:shd w:val="clear" w:color="auto" w:fill="DCE6F1"/>
            <w:vAlign w:val="center"/>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8.      The system deletes the user from the database</w:t>
            </w:r>
          </w:p>
        </w:tc>
      </w:tr>
      <w:tr w:rsidR="00AD19D6" w:rsidTr="00AD19D6">
        <w:trPr>
          <w:trHeight w:val="402"/>
        </w:trPr>
        <w:tc>
          <w:tcPr>
            <w:tcW w:w="2080" w:type="dxa"/>
            <w:tcBorders>
              <w:top w:val="single" w:sz="4" w:space="0" w:color="1F497D"/>
              <w:left w:val="single" w:sz="4" w:space="0" w:color="1F497D"/>
              <w:bottom w:val="nil"/>
              <w:right w:val="single" w:sz="4" w:space="0" w:color="1F497D"/>
            </w:tcBorders>
            <w:vAlign w:val="center"/>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Entry Conditions</w:t>
            </w:r>
          </w:p>
        </w:tc>
        <w:tc>
          <w:tcPr>
            <w:tcW w:w="6980" w:type="dxa"/>
            <w:tcBorders>
              <w:top w:val="single" w:sz="4" w:space="0" w:color="1F497D"/>
              <w:left w:val="nil"/>
              <w:bottom w:val="nil"/>
              <w:right w:val="single" w:sz="4" w:space="0" w:color="1F497D"/>
            </w:tcBorders>
            <w:vAlign w:val="center"/>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1.      Login as Head Professor.</w:t>
            </w:r>
          </w:p>
        </w:tc>
      </w:tr>
      <w:tr w:rsidR="00AD19D6" w:rsidTr="00AD19D6">
        <w:trPr>
          <w:trHeight w:val="402"/>
        </w:trPr>
        <w:tc>
          <w:tcPr>
            <w:tcW w:w="2080" w:type="dxa"/>
            <w:tcBorders>
              <w:top w:val="nil"/>
              <w:left w:val="single" w:sz="4" w:space="0" w:color="1F497D"/>
              <w:bottom w:val="nil"/>
              <w:right w:val="single" w:sz="4" w:space="0" w:color="1F497D"/>
            </w:tcBorders>
            <w:vAlign w:val="center"/>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 </w:t>
            </w:r>
          </w:p>
        </w:tc>
        <w:tc>
          <w:tcPr>
            <w:tcW w:w="6980" w:type="dxa"/>
            <w:tcBorders>
              <w:top w:val="nil"/>
              <w:left w:val="nil"/>
              <w:bottom w:val="nil"/>
              <w:right w:val="single" w:sz="4" w:space="0" w:color="1F497D"/>
            </w:tcBorders>
            <w:vAlign w:val="center"/>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2.      Select Admin tab from menu bar.</w:t>
            </w:r>
          </w:p>
        </w:tc>
      </w:tr>
      <w:tr w:rsidR="00AD19D6" w:rsidTr="00AD19D6">
        <w:trPr>
          <w:trHeight w:val="345"/>
        </w:trPr>
        <w:tc>
          <w:tcPr>
            <w:tcW w:w="2080" w:type="dxa"/>
            <w:tcBorders>
              <w:top w:val="nil"/>
              <w:left w:val="single" w:sz="4" w:space="0" w:color="1F497D"/>
              <w:bottom w:val="nil"/>
              <w:right w:val="single" w:sz="4" w:space="0" w:color="1F497D"/>
            </w:tcBorders>
            <w:vAlign w:val="center"/>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 </w:t>
            </w:r>
          </w:p>
        </w:tc>
        <w:tc>
          <w:tcPr>
            <w:tcW w:w="6980" w:type="dxa"/>
            <w:tcBorders>
              <w:top w:val="nil"/>
              <w:left w:val="nil"/>
              <w:bottom w:val="nil"/>
              <w:right w:val="single" w:sz="4" w:space="0" w:color="1F497D"/>
            </w:tcBorders>
            <w:vAlign w:val="bottom"/>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 xml:space="preserve">3.      Click View All Users button at the top right </w:t>
            </w:r>
          </w:p>
        </w:tc>
      </w:tr>
      <w:tr w:rsidR="00AD19D6" w:rsidTr="00AD19D6">
        <w:trPr>
          <w:trHeight w:val="600"/>
        </w:trPr>
        <w:tc>
          <w:tcPr>
            <w:tcW w:w="2080" w:type="dxa"/>
            <w:tcBorders>
              <w:top w:val="nil"/>
              <w:left w:val="single" w:sz="4" w:space="0" w:color="1F497D"/>
              <w:bottom w:val="single" w:sz="4" w:space="0" w:color="1F497D"/>
              <w:right w:val="single" w:sz="4" w:space="0" w:color="1F497D"/>
            </w:tcBorders>
            <w:vAlign w:val="bottom"/>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 </w:t>
            </w:r>
          </w:p>
        </w:tc>
        <w:tc>
          <w:tcPr>
            <w:tcW w:w="6980" w:type="dxa"/>
            <w:tcBorders>
              <w:top w:val="nil"/>
              <w:left w:val="nil"/>
              <w:bottom w:val="single" w:sz="4" w:space="0" w:color="1F497D"/>
              <w:right w:val="single" w:sz="4" w:space="0" w:color="1F497D"/>
            </w:tcBorders>
            <w:vAlign w:val="center"/>
            <w:hideMark/>
          </w:tcPr>
          <w:p w:rsidR="00AD19D6" w:rsidRDefault="00AD19D6">
            <w:pPr>
              <w:spacing w:after="0" w:line="276" w:lineRule="auto"/>
              <w:rPr>
                <w:rFonts w:eastAsiaTheme="minorHAnsi" w:cs="Times New Roman"/>
              </w:rPr>
            </w:pPr>
          </w:p>
        </w:tc>
      </w:tr>
      <w:tr w:rsidR="00AD19D6" w:rsidTr="00AD19D6">
        <w:trPr>
          <w:trHeight w:val="360"/>
        </w:trPr>
        <w:tc>
          <w:tcPr>
            <w:tcW w:w="2080" w:type="dxa"/>
            <w:tcBorders>
              <w:top w:val="nil"/>
              <w:left w:val="single" w:sz="4" w:space="0" w:color="1F497D"/>
              <w:bottom w:val="nil"/>
              <w:right w:val="single" w:sz="4" w:space="0" w:color="1F497D"/>
            </w:tcBorders>
            <w:shd w:val="clear" w:color="auto" w:fill="DCE6F1"/>
            <w:vAlign w:val="bottom"/>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Exit Conditions</w:t>
            </w:r>
          </w:p>
        </w:tc>
        <w:tc>
          <w:tcPr>
            <w:tcW w:w="6980" w:type="dxa"/>
            <w:tcBorders>
              <w:top w:val="nil"/>
              <w:left w:val="nil"/>
              <w:bottom w:val="nil"/>
              <w:right w:val="single" w:sz="4" w:space="0" w:color="1F497D"/>
            </w:tcBorders>
            <w:shd w:val="clear" w:color="auto" w:fill="DCE6F1"/>
            <w:vAlign w:val="center"/>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1.      The system displays a confirmation of the deleted user</w:t>
            </w:r>
          </w:p>
        </w:tc>
      </w:tr>
      <w:tr w:rsidR="00AD19D6" w:rsidTr="00AD19D6">
        <w:trPr>
          <w:trHeight w:val="402"/>
        </w:trPr>
        <w:tc>
          <w:tcPr>
            <w:tcW w:w="2080" w:type="dxa"/>
            <w:tcBorders>
              <w:top w:val="single" w:sz="4" w:space="0" w:color="1F497D"/>
              <w:left w:val="single" w:sz="4" w:space="0" w:color="1F497D"/>
              <w:bottom w:val="nil"/>
              <w:right w:val="single" w:sz="4" w:space="0" w:color="1F497D"/>
            </w:tcBorders>
            <w:vAlign w:val="bottom"/>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Exceptions</w:t>
            </w:r>
          </w:p>
        </w:tc>
        <w:tc>
          <w:tcPr>
            <w:tcW w:w="6980" w:type="dxa"/>
            <w:tcBorders>
              <w:top w:val="single" w:sz="4" w:space="0" w:color="1F497D"/>
              <w:left w:val="nil"/>
              <w:bottom w:val="nil"/>
              <w:right w:val="single" w:sz="4" w:space="0" w:color="1F497D"/>
            </w:tcBorders>
            <w:vAlign w:val="center"/>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 xml:space="preserve">1.     </w:t>
            </w:r>
          </w:p>
        </w:tc>
      </w:tr>
      <w:tr w:rsidR="00AD19D6" w:rsidTr="00AD19D6">
        <w:trPr>
          <w:trHeight w:val="615"/>
        </w:trPr>
        <w:tc>
          <w:tcPr>
            <w:tcW w:w="2080" w:type="dxa"/>
            <w:tcBorders>
              <w:top w:val="nil"/>
              <w:left w:val="single" w:sz="4" w:space="0" w:color="1F497D"/>
              <w:bottom w:val="single" w:sz="4" w:space="0" w:color="1F497D"/>
              <w:right w:val="single" w:sz="4" w:space="0" w:color="1F497D"/>
            </w:tcBorders>
            <w:vAlign w:val="bottom"/>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 </w:t>
            </w:r>
          </w:p>
        </w:tc>
        <w:tc>
          <w:tcPr>
            <w:tcW w:w="6980" w:type="dxa"/>
            <w:tcBorders>
              <w:top w:val="nil"/>
              <w:left w:val="nil"/>
              <w:bottom w:val="single" w:sz="4" w:space="0" w:color="1F497D"/>
              <w:right w:val="single" w:sz="4" w:space="0" w:color="1F497D"/>
            </w:tcBorders>
            <w:vAlign w:val="bottom"/>
            <w:hideMark/>
          </w:tcPr>
          <w:p w:rsidR="00AD19D6" w:rsidRDefault="00AD19D6">
            <w:pPr>
              <w:spacing w:after="0" w:line="276" w:lineRule="auto"/>
              <w:rPr>
                <w:rFonts w:eastAsiaTheme="minorHAnsi" w:cs="Times New Roman"/>
              </w:rPr>
            </w:pPr>
          </w:p>
        </w:tc>
      </w:tr>
    </w:tbl>
    <w:p w:rsidR="00AD19D6" w:rsidRDefault="00AD19D6" w:rsidP="00AD19D6">
      <w:pPr>
        <w:rPr>
          <w:rFonts w:ascii="Calibri" w:hAnsi="Calibri"/>
        </w:rPr>
      </w:pPr>
    </w:p>
    <w:p w:rsidR="00AD19D6" w:rsidRDefault="00AD19D6" w:rsidP="00AD19D6">
      <w:r>
        <w:br w:type="page"/>
      </w:r>
    </w:p>
    <w:tbl>
      <w:tblPr>
        <w:tblW w:w="9060" w:type="dxa"/>
        <w:tblInd w:w="93" w:type="dxa"/>
        <w:tblLook w:val="04A0" w:firstRow="1" w:lastRow="0" w:firstColumn="1" w:lastColumn="0" w:noHBand="0" w:noVBand="1"/>
      </w:tblPr>
      <w:tblGrid>
        <w:gridCol w:w="2080"/>
        <w:gridCol w:w="6980"/>
      </w:tblGrid>
      <w:tr w:rsidR="00AD19D6" w:rsidTr="00AD19D6">
        <w:trPr>
          <w:trHeight w:val="402"/>
        </w:trPr>
        <w:tc>
          <w:tcPr>
            <w:tcW w:w="2080" w:type="dxa"/>
            <w:tcBorders>
              <w:top w:val="single" w:sz="4" w:space="0" w:color="1F497D"/>
              <w:left w:val="single" w:sz="4" w:space="0" w:color="1F497D"/>
              <w:bottom w:val="single" w:sz="4" w:space="0" w:color="1F497D"/>
              <w:right w:val="single" w:sz="4" w:space="0" w:color="1F497D"/>
            </w:tcBorders>
            <w:vAlign w:val="bottom"/>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lastRenderedPageBreak/>
              <w:t>Use Case Name</w:t>
            </w:r>
          </w:p>
        </w:tc>
        <w:tc>
          <w:tcPr>
            <w:tcW w:w="6980" w:type="dxa"/>
            <w:tcBorders>
              <w:top w:val="single" w:sz="4" w:space="0" w:color="1F497D"/>
              <w:left w:val="nil"/>
              <w:bottom w:val="single" w:sz="4" w:space="0" w:color="1F497D"/>
              <w:right w:val="single" w:sz="4" w:space="0" w:color="1F497D"/>
            </w:tcBorders>
            <w:vAlign w:val="bottom"/>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(SPW3) Filter Users</w:t>
            </w:r>
          </w:p>
        </w:tc>
      </w:tr>
      <w:tr w:rsidR="00AD19D6" w:rsidTr="00AD19D6">
        <w:trPr>
          <w:trHeight w:val="402"/>
        </w:trPr>
        <w:tc>
          <w:tcPr>
            <w:tcW w:w="2080" w:type="dxa"/>
            <w:tcBorders>
              <w:top w:val="nil"/>
              <w:left w:val="single" w:sz="4" w:space="0" w:color="1F497D"/>
              <w:bottom w:val="single" w:sz="4" w:space="0" w:color="1F497D"/>
              <w:right w:val="single" w:sz="4" w:space="0" w:color="1F497D"/>
            </w:tcBorders>
            <w:shd w:val="clear" w:color="auto" w:fill="DCE6F1"/>
            <w:vAlign w:val="bottom"/>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Related Use Cases</w:t>
            </w:r>
          </w:p>
        </w:tc>
        <w:tc>
          <w:tcPr>
            <w:tcW w:w="6980" w:type="dxa"/>
            <w:tcBorders>
              <w:top w:val="nil"/>
              <w:left w:val="nil"/>
              <w:bottom w:val="single" w:sz="4" w:space="0" w:color="1F497D"/>
              <w:right w:val="single" w:sz="4" w:space="0" w:color="1F497D"/>
            </w:tcBorders>
            <w:shd w:val="clear" w:color="auto" w:fill="DCE6F1"/>
            <w:vAlign w:val="bottom"/>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Login</w:t>
            </w:r>
          </w:p>
        </w:tc>
      </w:tr>
      <w:tr w:rsidR="00AD19D6" w:rsidTr="00AD19D6">
        <w:trPr>
          <w:trHeight w:val="402"/>
        </w:trPr>
        <w:tc>
          <w:tcPr>
            <w:tcW w:w="2080" w:type="dxa"/>
            <w:tcBorders>
              <w:top w:val="nil"/>
              <w:left w:val="single" w:sz="4" w:space="0" w:color="1F497D"/>
              <w:bottom w:val="single" w:sz="4" w:space="0" w:color="1F497D"/>
              <w:right w:val="single" w:sz="4" w:space="0" w:color="1F497D"/>
            </w:tcBorders>
            <w:vAlign w:val="bottom"/>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Participating Actor</w:t>
            </w:r>
          </w:p>
        </w:tc>
        <w:tc>
          <w:tcPr>
            <w:tcW w:w="6980" w:type="dxa"/>
            <w:tcBorders>
              <w:top w:val="nil"/>
              <w:left w:val="nil"/>
              <w:bottom w:val="nil"/>
              <w:right w:val="single" w:sz="4" w:space="0" w:color="1F497D"/>
            </w:tcBorders>
            <w:vAlign w:val="bottom"/>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Head Professor</w:t>
            </w:r>
          </w:p>
        </w:tc>
      </w:tr>
      <w:tr w:rsidR="00AD19D6" w:rsidTr="00AD19D6">
        <w:trPr>
          <w:trHeight w:val="675"/>
        </w:trPr>
        <w:tc>
          <w:tcPr>
            <w:tcW w:w="2080" w:type="dxa"/>
            <w:vMerge w:val="restart"/>
            <w:tcBorders>
              <w:top w:val="nil"/>
              <w:left w:val="single" w:sz="4" w:space="0" w:color="1F497D"/>
              <w:bottom w:val="single" w:sz="4" w:space="0" w:color="1F497D"/>
              <w:right w:val="nil"/>
            </w:tcBorders>
            <w:shd w:val="clear" w:color="auto" w:fill="DCE6F1"/>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Flow of Events</w:t>
            </w:r>
          </w:p>
        </w:tc>
        <w:tc>
          <w:tcPr>
            <w:tcW w:w="6980" w:type="dxa"/>
            <w:tcBorders>
              <w:top w:val="single" w:sz="4" w:space="0" w:color="1F497D"/>
              <w:left w:val="single" w:sz="4" w:space="0" w:color="1F497D"/>
              <w:bottom w:val="nil"/>
              <w:right w:val="single" w:sz="4" w:space="0" w:color="1F497D"/>
            </w:tcBorders>
            <w:shd w:val="clear" w:color="auto" w:fill="DCE6F1"/>
            <w:vAlign w:val="center"/>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1.      The Head Professor logs in to the SPW</w:t>
            </w:r>
          </w:p>
        </w:tc>
      </w:tr>
      <w:tr w:rsidR="00AD19D6" w:rsidTr="00AD19D6">
        <w:trPr>
          <w:trHeight w:val="630"/>
        </w:trPr>
        <w:tc>
          <w:tcPr>
            <w:tcW w:w="0" w:type="auto"/>
            <w:vMerge/>
            <w:tcBorders>
              <w:top w:val="nil"/>
              <w:left w:val="single" w:sz="4" w:space="0" w:color="1F497D"/>
              <w:bottom w:val="single" w:sz="4" w:space="0" w:color="1F497D"/>
              <w:right w:val="nil"/>
            </w:tcBorders>
            <w:vAlign w:val="center"/>
            <w:hideMark/>
          </w:tcPr>
          <w:p w:rsidR="00AD19D6" w:rsidRDefault="00AD19D6">
            <w:pPr>
              <w:spacing w:after="0" w:line="240" w:lineRule="auto"/>
              <w:rPr>
                <w:rFonts w:ascii="Calibri" w:eastAsia="Times New Roman" w:hAnsi="Calibri" w:cs="Times New Roman"/>
                <w:sz w:val="24"/>
                <w:szCs w:val="24"/>
              </w:rPr>
            </w:pPr>
          </w:p>
        </w:tc>
        <w:tc>
          <w:tcPr>
            <w:tcW w:w="6980" w:type="dxa"/>
            <w:tcBorders>
              <w:top w:val="nil"/>
              <w:left w:val="single" w:sz="4" w:space="0" w:color="1F497D"/>
              <w:bottom w:val="nil"/>
              <w:right w:val="single" w:sz="4" w:space="0" w:color="1F497D"/>
            </w:tcBorders>
            <w:shd w:val="clear" w:color="auto" w:fill="DCE6F1"/>
            <w:vAlign w:val="center"/>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2.      The Head Professor clicks on the Admin tab on the menu bar and clicks the “View All Users” button on his dashboard.</w:t>
            </w:r>
          </w:p>
        </w:tc>
      </w:tr>
      <w:tr w:rsidR="00AD19D6" w:rsidTr="00AD19D6">
        <w:trPr>
          <w:trHeight w:val="390"/>
        </w:trPr>
        <w:tc>
          <w:tcPr>
            <w:tcW w:w="0" w:type="auto"/>
            <w:vMerge/>
            <w:tcBorders>
              <w:top w:val="nil"/>
              <w:left w:val="single" w:sz="4" w:space="0" w:color="1F497D"/>
              <w:bottom w:val="single" w:sz="4" w:space="0" w:color="1F497D"/>
              <w:right w:val="nil"/>
            </w:tcBorders>
            <w:vAlign w:val="center"/>
            <w:hideMark/>
          </w:tcPr>
          <w:p w:rsidR="00AD19D6" w:rsidRDefault="00AD19D6">
            <w:pPr>
              <w:spacing w:after="0" w:line="240" w:lineRule="auto"/>
              <w:rPr>
                <w:rFonts w:ascii="Calibri" w:eastAsia="Times New Roman" w:hAnsi="Calibri" w:cs="Times New Roman"/>
                <w:sz w:val="24"/>
                <w:szCs w:val="24"/>
              </w:rPr>
            </w:pPr>
          </w:p>
        </w:tc>
        <w:tc>
          <w:tcPr>
            <w:tcW w:w="6980" w:type="dxa"/>
            <w:tcBorders>
              <w:top w:val="nil"/>
              <w:left w:val="single" w:sz="4" w:space="0" w:color="1F497D"/>
              <w:bottom w:val="nil"/>
              <w:right w:val="single" w:sz="4" w:space="0" w:color="1F497D"/>
            </w:tcBorders>
            <w:shd w:val="clear" w:color="auto" w:fill="DCE6F1"/>
            <w:vAlign w:val="center"/>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3.      The system displays a list of all the users in the database</w:t>
            </w:r>
          </w:p>
        </w:tc>
      </w:tr>
      <w:tr w:rsidR="00AD19D6" w:rsidTr="00AD19D6">
        <w:trPr>
          <w:trHeight w:val="450"/>
        </w:trPr>
        <w:tc>
          <w:tcPr>
            <w:tcW w:w="0" w:type="auto"/>
            <w:vMerge/>
            <w:tcBorders>
              <w:top w:val="nil"/>
              <w:left w:val="single" w:sz="4" w:space="0" w:color="1F497D"/>
              <w:bottom w:val="single" w:sz="4" w:space="0" w:color="1F497D"/>
              <w:right w:val="nil"/>
            </w:tcBorders>
            <w:vAlign w:val="center"/>
            <w:hideMark/>
          </w:tcPr>
          <w:p w:rsidR="00AD19D6" w:rsidRDefault="00AD19D6">
            <w:pPr>
              <w:spacing w:after="0" w:line="240" w:lineRule="auto"/>
              <w:rPr>
                <w:rFonts w:ascii="Calibri" w:eastAsia="Times New Roman" w:hAnsi="Calibri" w:cs="Times New Roman"/>
                <w:sz w:val="24"/>
                <w:szCs w:val="24"/>
              </w:rPr>
            </w:pPr>
          </w:p>
        </w:tc>
        <w:tc>
          <w:tcPr>
            <w:tcW w:w="6980" w:type="dxa"/>
            <w:tcBorders>
              <w:top w:val="nil"/>
              <w:left w:val="single" w:sz="4" w:space="0" w:color="1F497D"/>
              <w:bottom w:val="nil"/>
              <w:right w:val="single" w:sz="4" w:space="0" w:color="1F497D"/>
            </w:tcBorders>
            <w:shd w:val="clear" w:color="auto" w:fill="DCE6F1"/>
            <w:vAlign w:val="center"/>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4.      The Head Professor selects the filters that he wants to use to search for a user and submits his query</w:t>
            </w:r>
          </w:p>
        </w:tc>
      </w:tr>
      <w:tr w:rsidR="00AD19D6" w:rsidTr="00AD19D6">
        <w:trPr>
          <w:trHeight w:val="510"/>
        </w:trPr>
        <w:tc>
          <w:tcPr>
            <w:tcW w:w="0" w:type="auto"/>
            <w:vMerge/>
            <w:tcBorders>
              <w:top w:val="nil"/>
              <w:left w:val="single" w:sz="4" w:space="0" w:color="1F497D"/>
              <w:bottom w:val="single" w:sz="4" w:space="0" w:color="1F497D"/>
              <w:right w:val="nil"/>
            </w:tcBorders>
            <w:vAlign w:val="center"/>
            <w:hideMark/>
          </w:tcPr>
          <w:p w:rsidR="00AD19D6" w:rsidRDefault="00AD19D6">
            <w:pPr>
              <w:spacing w:after="0" w:line="240" w:lineRule="auto"/>
              <w:rPr>
                <w:rFonts w:ascii="Calibri" w:eastAsia="Times New Roman" w:hAnsi="Calibri" w:cs="Times New Roman"/>
                <w:sz w:val="24"/>
                <w:szCs w:val="24"/>
              </w:rPr>
            </w:pPr>
          </w:p>
        </w:tc>
        <w:tc>
          <w:tcPr>
            <w:tcW w:w="6980" w:type="dxa"/>
            <w:tcBorders>
              <w:top w:val="nil"/>
              <w:left w:val="single" w:sz="4" w:space="0" w:color="1F497D"/>
              <w:bottom w:val="nil"/>
              <w:right w:val="single" w:sz="4" w:space="0" w:color="1F497D"/>
            </w:tcBorders>
            <w:shd w:val="clear" w:color="auto" w:fill="DCE6F1"/>
            <w:vAlign w:val="center"/>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5.      The system returns only the users that match the Head Professor’s search results</w:t>
            </w:r>
          </w:p>
        </w:tc>
      </w:tr>
      <w:tr w:rsidR="00AD19D6" w:rsidTr="00AD19D6">
        <w:trPr>
          <w:trHeight w:val="405"/>
        </w:trPr>
        <w:tc>
          <w:tcPr>
            <w:tcW w:w="0" w:type="auto"/>
            <w:vMerge/>
            <w:tcBorders>
              <w:top w:val="nil"/>
              <w:left w:val="single" w:sz="4" w:space="0" w:color="1F497D"/>
              <w:bottom w:val="single" w:sz="4" w:space="0" w:color="1F497D"/>
              <w:right w:val="nil"/>
            </w:tcBorders>
            <w:vAlign w:val="center"/>
            <w:hideMark/>
          </w:tcPr>
          <w:p w:rsidR="00AD19D6" w:rsidRDefault="00AD19D6">
            <w:pPr>
              <w:spacing w:after="0" w:line="240" w:lineRule="auto"/>
              <w:rPr>
                <w:rFonts w:ascii="Calibri" w:eastAsia="Times New Roman" w:hAnsi="Calibri" w:cs="Times New Roman"/>
                <w:sz w:val="24"/>
                <w:szCs w:val="24"/>
              </w:rPr>
            </w:pPr>
          </w:p>
        </w:tc>
        <w:tc>
          <w:tcPr>
            <w:tcW w:w="6980" w:type="dxa"/>
            <w:tcBorders>
              <w:top w:val="nil"/>
              <w:left w:val="single" w:sz="4" w:space="0" w:color="1F497D"/>
              <w:bottom w:val="nil"/>
              <w:right w:val="single" w:sz="4" w:space="0" w:color="1F497D"/>
            </w:tcBorders>
            <w:shd w:val="clear" w:color="auto" w:fill="DCE6F1"/>
            <w:vAlign w:val="center"/>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6.      The Head Professor can repeat this process or choose to execute one of the user operations available on each user’s row</w:t>
            </w:r>
          </w:p>
        </w:tc>
      </w:tr>
      <w:tr w:rsidR="00AD19D6" w:rsidTr="00AD19D6">
        <w:trPr>
          <w:trHeight w:val="402"/>
        </w:trPr>
        <w:tc>
          <w:tcPr>
            <w:tcW w:w="2080" w:type="dxa"/>
            <w:tcBorders>
              <w:top w:val="single" w:sz="4" w:space="0" w:color="1F497D"/>
              <w:left w:val="single" w:sz="4" w:space="0" w:color="1F497D"/>
              <w:bottom w:val="nil"/>
              <w:right w:val="single" w:sz="4" w:space="0" w:color="1F497D"/>
            </w:tcBorders>
            <w:vAlign w:val="center"/>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Entry Conditions</w:t>
            </w:r>
          </w:p>
        </w:tc>
        <w:tc>
          <w:tcPr>
            <w:tcW w:w="6980" w:type="dxa"/>
            <w:tcBorders>
              <w:top w:val="single" w:sz="4" w:space="0" w:color="1F497D"/>
              <w:left w:val="nil"/>
              <w:bottom w:val="nil"/>
              <w:right w:val="single" w:sz="4" w:space="0" w:color="1F497D"/>
            </w:tcBorders>
            <w:vAlign w:val="center"/>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1.      Login as Head Professor.</w:t>
            </w:r>
          </w:p>
        </w:tc>
      </w:tr>
      <w:tr w:rsidR="00AD19D6" w:rsidTr="00AD19D6">
        <w:trPr>
          <w:trHeight w:val="402"/>
        </w:trPr>
        <w:tc>
          <w:tcPr>
            <w:tcW w:w="2080" w:type="dxa"/>
            <w:tcBorders>
              <w:top w:val="nil"/>
              <w:left w:val="single" w:sz="4" w:space="0" w:color="1F497D"/>
              <w:bottom w:val="nil"/>
              <w:right w:val="single" w:sz="4" w:space="0" w:color="1F497D"/>
            </w:tcBorders>
            <w:vAlign w:val="center"/>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 </w:t>
            </w:r>
          </w:p>
        </w:tc>
        <w:tc>
          <w:tcPr>
            <w:tcW w:w="6980" w:type="dxa"/>
            <w:tcBorders>
              <w:top w:val="nil"/>
              <w:left w:val="nil"/>
              <w:bottom w:val="nil"/>
              <w:right w:val="single" w:sz="4" w:space="0" w:color="1F497D"/>
            </w:tcBorders>
            <w:vAlign w:val="center"/>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2.      Select Admin tab from menu bar.</w:t>
            </w:r>
          </w:p>
        </w:tc>
      </w:tr>
      <w:tr w:rsidR="00AD19D6" w:rsidTr="00AD19D6">
        <w:trPr>
          <w:trHeight w:val="345"/>
        </w:trPr>
        <w:tc>
          <w:tcPr>
            <w:tcW w:w="2080" w:type="dxa"/>
            <w:tcBorders>
              <w:top w:val="nil"/>
              <w:left w:val="single" w:sz="4" w:space="0" w:color="1F497D"/>
              <w:bottom w:val="nil"/>
              <w:right w:val="single" w:sz="4" w:space="0" w:color="1F497D"/>
            </w:tcBorders>
            <w:vAlign w:val="center"/>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 </w:t>
            </w:r>
          </w:p>
        </w:tc>
        <w:tc>
          <w:tcPr>
            <w:tcW w:w="6980" w:type="dxa"/>
            <w:tcBorders>
              <w:top w:val="nil"/>
              <w:left w:val="nil"/>
              <w:bottom w:val="nil"/>
              <w:right w:val="single" w:sz="4" w:space="0" w:color="1F497D"/>
            </w:tcBorders>
            <w:vAlign w:val="bottom"/>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 xml:space="preserve">3.      Click View All Users button at the top right </w:t>
            </w:r>
          </w:p>
        </w:tc>
      </w:tr>
      <w:tr w:rsidR="00AD19D6" w:rsidTr="00AD19D6">
        <w:trPr>
          <w:trHeight w:val="600"/>
        </w:trPr>
        <w:tc>
          <w:tcPr>
            <w:tcW w:w="2080" w:type="dxa"/>
            <w:tcBorders>
              <w:top w:val="nil"/>
              <w:left w:val="single" w:sz="4" w:space="0" w:color="1F497D"/>
              <w:bottom w:val="single" w:sz="4" w:space="0" w:color="1F497D"/>
              <w:right w:val="single" w:sz="4" w:space="0" w:color="1F497D"/>
            </w:tcBorders>
            <w:vAlign w:val="bottom"/>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 </w:t>
            </w:r>
          </w:p>
        </w:tc>
        <w:tc>
          <w:tcPr>
            <w:tcW w:w="6980" w:type="dxa"/>
            <w:tcBorders>
              <w:top w:val="nil"/>
              <w:left w:val="nil"/>
              <w:bottom w:val="single" w:sz="4" w:space="0" w:color="1F497D"/>
              <w:right w:val="single" w:sz="4" w:space="0" w:color="1F497D"/>
            </w:tcBorders>
            <w:vAlign w:val="center"/>
            <w:hideMark/>
          </w:tcPr>
          <w:p w:rsidR="00AD19D6" w:rsidRDefault="00AD19D6">
            <w:pPr>
              <w:spacing w:after="0" w:line="276" w:lineRule="auto"/>
              <w:rPr>
                <w:rFonts w:eastAsiaTheme="minorHAnsi" w:cs="Times New Roman"/>
              </w:rPr>
            </w:pPr>
          </w:p>
        </w:tc>
      </w:tr>
      <w:tr w:rsidR="00AD19D6" w:rsidTr="00AD19D6">
        <w:trPr>
          <w:trHeight w:val="360"/>
        </w:trPr>
        <w:tc>
          <w:tcPr>
            <w:tcW w:w="2080" w:type="dxa"/>
            <w:tcBorders>
              <w:top w:val="nil"/>
              <w:left w:val="single" w:sz="4" w:space="0" w:color="1F497D"/>
              <w:bottom w:val="nil"/>
              <w:right w:val="single" w:sz="4" w:space="0" w:color="1F497D"/>
            </w:tcBorders>
            <w:shd w:val="clear" w:color="auto" w:fill="DCE6F1"/>
            <w:vAlign w:val="bottom"/>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Exit Conditions</w:t>
            </w:r>
          </w:p>
        </w:tc>
        <w:tc>
          <w:tcPr>
            <w:tcW w:w="6980" w:type="dxa"/>
            <w:tcBorders>
              <w:top w:val="nil"/>
              <w:left w:val="nil"/>
              <w:bottom w:val="nil"/>
              <w:right w:val="single" w:sz="4" w:space="0" w:color="1F497D"/>
            </w:tcBorders>
            <w:shd w:val="clear" w:color="auto" w:fill="DCE6F1"/>
            <w:vAlign w:val="center"/>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1.      The system displays a list of users that match the filters set by the Head Professor</w:t>
            </w:r>
          </w:p>
        </w:tc>
      </w:tr>
      <w:tr w:rsidR="00AD19D6" w:rsidTr="00AD19D6">
        <w:trPr>
          <w:trHeight w:val="402"/>
        </w:trPr>
        <w:tc>
          <w:tcPr>
            <w:tcW w:w="2080" w:type="dxa"/>
            <w:tcBorders>
              <w:top w:val="single" w:sz="4" w:space="0" w:color="1F497D"/>
              <w:left w:val="single" w:sz="4" w:space="0" w:color="1F497D"/>
              <w:bottom w:val="nil"/>
              <w:right w:val="single" w:sz="4" w:space="0" w:color="1F497D"/>
            </w:tcBorders>
            <w:vAlign w:val="bottom"/>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Exceptions</w:t>
            </w:r>
          </w:p>
        </w:tc>
        <w:tc>
          <w:tcPr>
            <w:tcW w:w="6980" w:type="dxa"/>
            <w:tcBorders>
              <w:top w:val="single" w:sz="4" w:space="0" w:color="1F497D"/>
              <w:left w:val="nil"/>
              <w:bottom w:val="nil"/>
              <w:right w:val="single" w:sz="4" w:space="0" w:color="1F497D"/>
            </w:tcBorders>
            <w:vAlign w:val="center"/>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 xml:space="preserve">1.     </w:t>
            </w:r>
          </w:p>
        </w:tc>
      </w:tr>
      <w:tr w:rsidR="00AD19D6" w:rsidTr="00AD19D6">
        <w:trPr>
          <w:trHeight w:val="615"/>
        </w:trPr>
        <w:tc>
          <w:tcPr>
            <w:tcW w:w="2080" w:type="dxa"/>
            <w:tcBorders>
              <w:top w:val="nil"/>
              <w:left w:val="single" w:sz="4" w:space="0" w:color="1F497D"/>
              <w:bottom w:val="single" w:sz="4" w:space="0" w:color="1F497D"/>
              <w:right w:val="single" w:sz="4" w:space="0" w:color="1F497D"/>
            </w:tcBorders>
            <w:vAlign w:val="bottom"/>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 </w:t>
            </w:r>
          </w:p>
        </w:tc>
        <w:tc>
          <w:tcPr>
            <w:tcW w:w="6980" w:type="dxa"/>
            <w:tcBorders>
              <w:top w:val="nil"/>
              <w:left w:val="nil"/>
              <w:bottom w:val="single" w:sz="4" w:space="0" w:color="1F497D"/>
              <w:right w:val="single" w:sz="4" w:space="0" w:color="1F497D"/>
            </w:tcBorders>
            <w:vAlign w:val="bottom"/>
            <w:hideMark/>
          </w:tcPr>
          <w:p w:rsidR="00AD19D6" w:rsidRDefault="00AD19D6">
            <w:pPr>
              <w:spacing w:after="0" w:line="276" w:lineRule="auto"/>
              <w:rPr>
                <w:rFonts w:eastAsiaTheme="minorHAnsi" w:cs="Times New Roman"/>
              </w:rPr>
            </w:pPr>
          </w:p>
        </w:tc>
      </w:tr>
    </w:tbl>
    <w:p w:rsidR="00AD19D6" w:rsidRDefault="00AD19D6" w:rsidP="00AD19D6">
      <w:pPr>
        <w:rPr>
          <w:rFonts w:ascii="Calibri" w:hAnsi="Calibri"/>
        </w:rPr>
      </w:pPr>
    </w:p>
    <w:p w:rsidR="00AD19D6" w:rsidRDefault="00AD19D6" w:rsidP="00AD19D6">
      <w:r>
        <w:br w:type="page"/>
      </w:r>
    </w:p>
    <w:tbl>
      <w:tblPr>
        <w:tblW w:w="9060" w:type="dxa"/>
        <w:tblInd w:w="93" w:type="dxa"/>
        <w:tblLook w:val="04A0" w:firstRow="1" w:lastRow="0" w:firstColumn="1" w:lastColumn="0" w:noHBand="0" w:noVBand="1"/>
      </w:tblPr>
      <w:tblGrid>
        <w:gridCol w:w="2080"/>
        <w:gridCol w:w="6980"/>
      </w:tblGrid>
      <w:tr w:rsidR="00AD19D6" w:rsidTr="00AD19D6">
        <w:trPr>
          <w:trHeight w:val="402"/>
        </w:trPr>
        <w:tc>
          <w:tcPr>
            <w:tcW w:w="2080" w:type="dxa"/>
            <w:tcBorders>
              <w:top w:val="single" w:sz="4" w:space="0" w:color="1F497D"/>
              <w:left w:val="single" w:sz="4" w:space="0" w:color="1F497D"/>
              <w:bottom w:val="single" w:sz="4" w:space="0" w:color="1F497D"/>
              <w:right w:val="single" w:sz="4" w:space="0" w:color="1F497D"/>
            </w:tcBorders>
            <w:vAlign w:val="bottom"/>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lastRenderedPageBreak/>
              <w:t>Use Case Name</w:t>
            </w:r>
          </w:p>
        </w:tc>
        <w:tc>
          <w:tcPr>
            <w:tcW w:w="6980" w:type="dxa"/>
            <w:tcBorders>
              <w:top w:val="single" w:sz="4" w:space="0" w:color="1F497D"/>
              <w:left w:val="nil"/>
              <w:bottom w:val="single" w:sz="4" w:space="0" w:color="1F497D"/>
              <w:right w:val="single" w:sz="4" w:space="0" w:color="1F497D"/>
            </w:tcBorders>
            <w:vAlign w:val="bottom"/>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(SPW3) Bypass Activation</w:t>
            </w:r>
          </w:p>
        </w:tc>
      </w:tr>
      <w:tr w:rsidR="00AD19D6" w:rsidTr="00AD19D6">
        <w:trPr>
          <w:trHeight w:val="402"/>
        </w:trPr>
        <w:tc>
          <w:tcPr>
            <w:tcW w:w="2080" w:type="dxa"/>
            <w:tcBorders>
              <w:top w:val="nil"/>
              <w:left w:val="single" w:sz="4" w:space="0" w:color="1F497D"/>
              <w:bottom w:val="single" w:sz="4" w:space="0" w:color="1F497D"/>
              <w:right w:val="single" w:sz="4" w:space="0" w:color="1F497D"/>
            </w:tcBorders>
            <w:shd w:val="clear" w:color="auto" w:fill="DCE6F1"/>
            <w:vAlign w:val="bottom"/>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Related Use Cases</w:t>
            </w:r>
          </w:p>
        </w:tc>
        <w:tc>
          <w:tcPr>
            <w:tcW w:w="6980" w:type="dxa"/>
            <w:tcBorders>
              <w:top w:val="nil"/>
              <w:left w:val="nil"/>
              <w:bottom w:val="single" w:sz="4" w:space="0" w:color="1F497D"/>
              <w:right w:val="single" w:sz="4" w:space="0" w:color="1F497D"/>
            </w:tcBorders>
            <w:shd w:val="clear" w:color="auto" w:fill="DCE6F1"/>
            <w:vAlign w:val="bottom"/>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Filter Users</w:t>
            </w:r>
          </w:p>
        </w:tc>
      </w:tr>
      <w:tr w:rsidR="00AD19D6" w:rsidTr="00AD19D6">
        <w:trPr>
          <w:trHeight w:val="402"/>
        </w:trPr>
        <w:tc>
          <w:tcPr>
            <w:tcW w:w="2080" w:type="dxa"/>
            <w:tcBorders>
              <w:top w:val="nil"/>
              <w:left w:val="single" w:sz="4" w:space="0" w:color="1F497D"/>
              <w:bottom w:val="single" w:sz="4" w:space="0" w:color="1F497D"/>
              <w:right w:val="single" w:sz="4" w:space="0" w:color="1F497D"/>
            </w:tcBorders>
            <w:vAlign w:val="bottom"/>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Participating Actor</w:t>
            </w:r>
          </w:p>
        </w:tc>
        <w:tc>
          <w:tcPr>
            <w:tcW w:w="6980" w:type="dxa"/>
            <w:tcBorders>
              <w:top w:val="nil"/>
              <w:left w:val="nil"/>
              <w:bottom w:val="nil"/>
              <w:right w:val="single" w:sz="4" w:space="0" w:color="1F497D"/>
            </w:tcBorders>
            <w:vAlign w:val="bottom"/>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Head Professor</w:t>
            </w:r>
          </w:p>
        </w:tc>
      </w:tr>
      <w:tr w:rsidR="00AD19D6" w:rsidTr="00AD19D6">
        <w:trPr>
          <w:trHeight w:val="675"/>
        </w:trPr>
        <w:tc>
          <w:tcPr>
            <w:tcW w:w="2080" w:type="dxa"/>
            <w:vMerge w:val="restart"/>
            <w:tcBorders>
              <w:top w:val="nil"/>
              <w:left w:val="single" w:sz="4" w:space="0" w:color="1F497D"/>
              <w:bottom w:val="single" w:sz="4" w:space="0" w:color="1F497D"/>
              <w:right w:val="nil"/>
            </w:tcBorders>
            <w:shd w:val="clear" w:color="auto" w:fill="DCE6F1"/>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Flow of Events</w:t>
            </w:r>
          </w:p>
        </w:tc>
        <w:tc>
          <w:tcPr>
            <w:tcW w:w="6980" w:type="dxa"/>
            <w:tcBorders>
              <w:top w:val="single" w:sz="4" w:space="0" w:color="1F497D"/>
              <w:left w:val="single" w:sz="4" w:space="0" w:color="1F497D"/>
              <w:bottom w:val="nil"/>
              <w:right w:val="single" w:sz="4" w:space="0" w:color="1F497D"/>
            </w:tcBorders>
            <w:shd w:val="clear" w:color="auto" w:fill="DCE6F1"/>
            <w:vAlign w:val="center"/>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1.      The Head Professor logs in to the SPW</w:t>
            </w:r>
          </w:p>
        </w:tc>
      </w:tr>
      <w:tr w:rsidR="00AD19D6" w:rsidTr="00AD19D6">
        <w:trPr>
          <w:trHeight w:val="630"/>
        </w:trPr>
        <w:tc>
          <w:tcPr>
            <w:tcW w:w="0" w:type="auto"/>
            <w:vMerge/>
            <w:tcBorders>
              <w:top w:val="nil"/>
              <w:left w:val="single" w:sz="4" w:space="0" w:color="1F497D"/>
              <w:bottom w:val="single" w:sz="4" w:space="0" w:color="1F497D"/>
              <w:right w:val="nil"/>
            </w:tcBorders>
            <w:vAlign w:val="center"/>
            <w:hideMark/>
          </w:tcPr>
          <w:p w:rsidR="00AD19D6" w:rsidRDefault="00AD19D6">
            <w:pPr>
              <w:spacing w:after="0" w:line="240" w:lineRule="auto"/>
              <w:rPr>
                <w:rFonts w:ascii="Calibri" w:eastAsia="Times New Roman" w:hAnsi="Calibri" w:cs="Times New Roman"/>
                <w:sz w:val="24"/>
                <w:szCs w:val="24"/>
              </w:rPr>
            </w:pPr>
          </w:p>
        </w:tc>
        <w:tc>
          <w:tcPr>
            <w:tcW w:w="6980" w:type="dxa"/>
            <w:tcBorders>
              <w:top w:val="nil"/>
              <w:left w:val="single" w:sz="4" w:space="0" w:color="1F497D"/>
              <w:bottom w:val="nil"/>
              <w:right w:val="single" w:sz="4" w:space="0" w:color="1F497D"/>
            </w:tcBorders>
            <w:shd w:val="clear" w:color="auto" w:fill="DCE6F1"/>
            <w:vAlign w:val="center"/>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2.      The Head Professor clicks on the Admin tab on the menu bar and clicks the “View All Users” button on his dashboard.</w:t>
            </w:r>
          </w:p>
        </w:tc>
      </w:tr>
      <w:tr w:rsidR="00AD19D6" w:rsidTr="00AD19D6">
        <w:trPr>
          <w:trHeight w:val="390"/>
        </w:trPr>
        <w:tc>
          <w:tcPr>
            <w:tcW w:w="0" w:type="auto"/>
            <w:vMerge/>
            <w:tcBorders>
              <w:top w:val="nil"/>
              <w:left w:val="single" w:sz="4" w:space="0" w:color="1F497D"/>
              <w:bottom w:val="single" w:sz="4" w:space="0" w:color="1F497D"/>
              <w:right w:val="nil"/>
            </w:tcBorders>
            <w:vAlign w:val="center"/>
            <w:hideMark/>
          </w:tcPr>
          <w:p w:rsidR="00AD19D6" w:rsidRDefault="00AD19D6">
            <w:pPr>
              <w:spacing w:after="0" w:line="240" w:lineRule="auto"/>
              <w:rPr>
                <w:rFonts w:ascii="Calibri" w:eastAsia="Times New Roman" w:hAnsi="Calibri" w:cs="Times New Roman"/>
                <w:sz w:val="24"/>
                <w:szCs w:val="24"/>
              </w:rPr>
            </w:pPr>
          </w:p>
        </w:tc>
        <w:tc>
          <w:tcPr>
            <w:tcW w:w="6980" w:type="dxa"/>
            <w:tcBorders>
              <w:top w:val="nil"/>
              <w:left w:val="single" w:sz="4" w:space="0" w:color="1F497D"/>
              <w:bottom w:val="nil"/>
              <w:right w:val="single" w:sz="4" w:space="0" w:color="1F497D"/>
            </w:tcBorders>
            <w:shd w:val="clear" w:color="auto" w:fill="DCE6F1"/>
            <w:vAlign w:val="center"/>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3.      The system displays a list of all the users in the database</w:t>
            </w:r>
          </w:p>
        </w:tc>
      </w:tr>
      <w:tr w:rsidR="00AD19D6" w:rsidTr="00AD19D6">
        <w:trPr>
          <w:trHeight w:val="450"/>
        </w:trPr>
        <w:tc>
          <w:tcPr>
            <w:tcW w:w="0" w:type="auto"/>
            <w:vMerge/>
            <w:tcBorders>
              <w:top w:val="nil"/>
              <w:left w:val="single" w:sz="4" w:space="0" w:color="1F497D"/>
              <w:bottom w:val="single" w:sz="4" w:space="0" w:color="1F497D"/>
              <w:right w:val="nil"/>
            </w:tcBorders>
            <w:vAlign w:val="center"/>
            <w:hideMark/>
          </w:tcPr>
          <w:p w:rsidR="00AD19D6" w:rsidRDefault="00AD19D6">
            <w:pPr>
              <w:spacing w:after="0" w:line="240" w:lineRule="auto"/>
              <w:rPr>
                <w:rFonts w:ascii="Calibri" w:eastAsia="Times New Roman" w:hAnsi="Calibri" w:cs="Times New Roman"/>
                <w:sz w:val="24"/>
                <w:szCs w:val="24"/>
              </w:rPr>
            </w:pPr>
          </w:p>
        </w:tc>
        <w:tc>
          <w:tcPr>
            <w:tcW w:w="6980" w:type="dxa"/>
            <w:tcBorders>
              <w:top w:val="nil"/>
              <w:left w:val="single" w:sz="4" w:space="0" w:color="1F497D"/>
              <w:bottom w:val="nil"/>
              <w:right w:val="single" w:sz="4" w:space="0" w:color="1F497D"/>
            </w:tcBorders>
            <w:shd w:val="clear" w:color="auto" w:fill="DCE6F1"/>
            <w:vAlign w:val="center"/>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4.      The Head Professor selects the filters that he wants to use to search for a user and submits his query</w:t>
            </w:r>
          </w:p>
        </w:tc>
      </w:tr>
      <w:tr w:rsidR="00AD19D6" w:rsidTr="00AD19D6">
        <w:trPr>
          <w:trHeight w:val="510"/>
        </w:trPr>
        <w:tc>
          <w:tcPr>
            <w:tcW w:w="0" w:type="auto"/>
            <w:vMerge/>
            <w:tcBorders>
              <w:top w:val="nil"/>
              <w:left w:val="single" w:sz="4" w:space="0" w:color="1F497D"/>
              <w:bottom w:val="single" w:sz="4" w:space="0" w:color="1F497D"/>
              <w:right w:val="nil"/>
            </w:tcBorders>
            <w:vAlign w:val="center"/>
            <w:hideMark/>
          </w:tcPr>
          <w:p w:rsidR="00AD19D6" w:rsidRDefault="00AD19D6">
            <w:pPr>
              <w:spacing w:after="0" w:line="240" w:lineRule="auto"/>
              <w:rPr>
                <w:rFonts w:ascii="Calibri" w:eastAsia="Times New Roman" w:hAnsi="Calibri" w:cs="Times New Roman"/>
                <w:sz w:val="24"/>
                <w:szCs w:val="24"/>
              </w:rPr>
            </w:pPr>
          </w:p>
        </w:tc>
        <w:tc>
          <w:tcPr>
            <w:tcW w:w="6980" w:type="dxa"/>
            <w:tcBorders>
              <w:top w:val="nil"/>
              <w:left w:val="single" w:sz="4" w:space="0" w:color="1F497D"/>
              <w:bottom w:val="nil"/>
              <w:right w:val="single" w:sz="4" w:space="0" w:color="1F497D"/>
            </w:tcBorders>
            <w:shd w:val="clear" w:color="auto" w:fill="DCE6F1"/>
            <w:vAlign w:val="center"/>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5.      The system returns only the users that match the Head Professor’s search results</w:t>
            </w:r>
          </w:p>
        </w:tc>
      </w:tr>
      <w:tr w:rsidR="00AD19D6" w:rsidTr="00AD19D6">
        <w:trPr>
          <w:trHeight w:val="405"/>
        </w:trPr>
        <w:tc>
          <w:tcPr>
            <w:tcW w:w="0" w:type="auto"/>
            <w:vMerge/>
            <w:tcBorders>
              <w:top w:val="nil"/>
              <w:left w:val="single" w:sz="4" w:space="0" w:color="1F497D"/>
              <w:bottom w:val="single" w:sz="4" w:space="0" w:color="1F497D"/>
              <w:right w:val="nil"/>
            </w:tcBorders>
            <w:vAlign w:val="center"/>
            <w:hideMark/>
          </w:tcPr>
          <w:p w:rsidR="00AD19D6" w:rsidRDefault="00AD19D6">
            <w:pPr>
              <w:spacing w:after="0" w:line="240" w:lineRule="auto"/>
              <w:rPr>
                <w:rFonts w:ascii="Calibri" w:eastAsia="Times New Roman" w:hAnsi="Calibri" w:cs="Times New Roman"/>
                <w:sz w:val="24"/>
                <w:szCs w:val="24"/>
              </w:rPr>
            </w:pPr>
          </w:p>
        </w:tc>
        <w:tc>
          <w:tcPr>
            <w:tcW w:w="6980" w:type="dxa"/>
            <w:tcBorders>
              <w:top w:val="nil"/>
              <w:left w:val="single" w:sz="4" w:space="0" w:color="1F497D"/>
              <w:bottom w:val="nil"/>
              <w:right w:val="single" w:sz="4" w:space="0" w:color="1F497D"/>
            </w:tcBorders>
            <w:shd w:val="clear" w:color="auto" w:fill="DCE6F1"/>
            <w:vAlign w:val="center"/>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6.      The Head Professor finds the name of the user he wishes to activate</w:t>
            </w:r>
          </w:p>
        </w:tc>
      </w:tr>
      <w:tr w:rsidR="00AD19D6" w:rsidTr="00AD19D6">
        <w:trPr>
          <w:trHeight w:val="795"/>
        </w:trPr>
        <w:tc>
          <w:tcPr>
            <w:tcW w:w="0" w:type="auto"/>
            <w:vMerge/>
            <w:tcBorders>
              <w:top w:val="nil"/>
              <w:left w:val="single" w:sz="4" w:space="0" w:color="1F497D"/>
              <w:bottom w:val="single" w:sz="4" w:space="0" w:color="1F497D"/>
              <w:right w:val="nil"/>
            </w:tcBorders>
            <w:vAlign w:val="center"/>
            <w:hideMark/>
          </w:tcPr>
          <w:p w:rsidR="00AD19D6" w:rsidRDefault="00AD19D6">
            <w:pPr>
              <w:spacing w:after="0" w:line="240" w:lineRule="auto"/>
              <w:rPr>
                <w:rFonts w:ascii="Calibri" w:eastAsia="Times New Roman" w:hAnsi="Calibri" w:cs="Times New Roman"/>
                <w:sz w:val="24"/>
                <w:szCs w:val="24"/>
              </w:rPr>
            </w:pPr>
          </w:p>
        </w:tc>
        <w:tc>
          <w:tcPr>
            <w:tcW w:w="6980" w:type="dxa"/>
            <w:tcBorders>
              <w:top w:val="nil"/>
              <w:left w:val="single" w:sz="4" w:space="0" w:color="1F497D"/>
              <w:bottom w:val="nil"/>
              <w:right w:val="single" w:sz="4" w:space="0" w:color="1F497D"/>
            </w:tcBorders>
            <w:shd w:val="clear" w:color="auto" w:fill="DCE6F1"/>
            <w:vAlign w:val="center"/>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7.      The Head Professor clicks on the “Bypass Activation” button and confirms that he wants to activate new user</w:t>
            </w:r>
          </w:p>
        </w:tc>
      </w:tr>
      <w:tr w:rsidR="00AD19D6" w:rsidTr="00AD19D6">
        <w:trPr>
          <w:trHeight w:val="675"/>
        </w:trPr>
        <w:tc>
          <w:tcPr>
            <w:tcW w:w="0" w:type="auto"/>
            <w:vMerge/>
            <w:tcBorders>
              <w:top w:val="nil"/>
              <w:left w:val="single" w:sz="4" w:space="0" w:color="1F497D"/>
              <w:bottom w:val="single" w:sz="4" w:space="0" w:color="1F497D"/>
              <w:right w:val="nil"/>
            </w:tcBorders>
            <w:vAlign w:val="center"/>
            <w:hideMark/>
          </w:tcPr>
          <w:p w:rsidR="00AD19D6" w:rsidRDefault="00AD19D6">
            <w:pPr>
              <w:spacing w:after="0" w:line="240" w:lineRule="auto"/>
              <w:rPr>
                <w:rFonts w:ascii="Calibri" w:eastAsia="Times New Roman" w:hAnsi="Calibri" w:cs="Times New Roman"/>
                <w:sz w:val="24"/>
                <w:szCs w:val="24"/>
              </w:rPr>
            </w:pPr>
          </w:p>
        </w:tc>
        <w:tc>
          <w:tcPr>
            <w:tcW w:w="6980" w:type="dxa"/>
            <w:tcBorders>
              <w:top w:val="nil"/>
              <w:left w:val="single" w:sz="4" w:space="0" w:color="1F497D"/>
              <w:bottom w:val="nil"/>
              <w:right w:val="single" w:sz="4" w:space="0" w:color="1F497D"/>
            </w:tcBorders>
            <w:shd w:val="clear" w:color="auto" w:fill="DCE6F1"/>
            <w:vAlign w:val="center"/>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8.      The system generates a password for the new user and sends the new user a welcome message with his new password</w:t>
            </w:r>
          </w:p>
        </w:tc>
      </w:tr>
      <w:tr w:rsidR="00AD19D6" w:rsidTr="00AD19D6">
        <w:trPr>
          <w:trHeight w:val="402"/>
        </w:trPr>
        <w:tc>
          <w:tcPr>
            <w:tcW w:w="2080" w:type="dxa"/>
            <w:tcBorders>
              <w:top w:val="single" w:sz="4" w:space="0" w:color="1F497D"/>
              <w:left w:val="single" w:sz="4" w:space="0" w:color="1F497D"/>
              <w:bottom w:val="nil"/>
              <w:right w:val="single" w:sz="4" w:space="0" w:color="1F497D"/>
            </w:tcBorders>
            <w:vAlign w:val="center"/>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Entry Conditions</w:t>
            </w:r>
          </w:p>
        </w:tc>
        <w:tc>
          <w:tcPr>
            <w:tcW w:w="6980" w:type="dxa"/>
            <w:tcBorders>
              <w:top w:val="single" w:sz="4" w:space="0" w:color="1F497D"/>
              <w:left w:val="nil"/>
              <w:bottom w:val="nil"/>
              <w:right w:val="single" w:sz="4" w:space="0" w:color="1F497D"/>
            </w:tcBorders>
            <w:vAlign w:val="center"/>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1.      Login as Head Professor.</w:t>
            </w:r>
          </w:p>
        </w:tc>
      </w:tr>
      <w:tr w:rsidR="00AD19D6" w:rsidTr="00AD19D6">
        <w:trPr>
          <w:trHeight w:val="402"/>
        </w:trPr>
        <w:tc>
          <w:tcPr>
            <w:tcW w:w="2080" w:type="dxa"/>
            <w:tcBorders>
              <w:top w:val="nil"/>
              <w:left w:val="single" w:sz="4" w:space="0" w:color="1F497D"/>
              <w:bottom w:val="nil"/>
              <w:right w:val="single" w:sz="4" w:space="0" w:color="1F497D"/>
            </w:tcBorders>
            <w:vAlign w:val="center"/>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 </w:t>
            </w:r>
          </w:p>
        </w:tc>
        <w:tc>
          <w:tcPr>
            <w:tcW w:w="6980" w:type="dxa"/>
            <w:tcBorders>
              <w:top w:val="nil"/>
              <w:left w:val="nil"/>
              <w:bottom w:val="nil"/>
              <w:right w:val="single" w:sz="4" w:space="0" w:color="1F497D"/>
            </w:tcBorders>
            <w:vAlign w:val="center"/>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2.      Select Admin tab from menu bar.</w:t>
            </w:r>
          </w:p>
        </w:tc>
      </w:tr>
      <w:tr w:rsidR="00AD19D6" w:rsidTr="00AD19D6">
        <w:trPr>
          <w:trHeight w:val="345"/>
        </w:trPr>
        <w:tc>
          <w:tcPr>
            <w:tcW w:w="2080" w:type="dxa"/>
            <w:tcBorders>
              <w:top w:val="nil"/>
              <w:left w:val="single" w:sz="4" w:space="0" w:color="1F497D"/>
              <w:bottom w:val="nil"/>
              <w:right w:val="single" w:sz="4" w:space="0" w:color="1F497D"/>
            </w:tcBorders>
            <w:vAlign w:val="center"/>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 </w:t>
            </w:r>
          </w:p>
        </w:tc>
        <w:tc>
          <w:tcPr>
            <w:tcW w:w="6980" w:type="dxa"/>
            <w:tcBorders>
              <w:top w:val="nil"/>
              <w:left w:val="nil"/>
              <w:bottom w:val="nil"/>
              <w:right w:val="single" w:sz="4" w:space="0" w:color="1F497D"/>
            </w:tcBorders>
            <w:vAlign w:val="bottom"/>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 xml:space="preserve">3.      Click View All Users button at the top right </w:t>
            </w:r>
          </w:p>
        </w:tc>
      </w:tr>
      <w:tr w:rsidR="00AD19D6" w:rsidTr="00AD19D6">
        <w:trPr>
          <w:trHeight w:val="600"/>
        </w:trPr>
        <w:tc>
          <w:tcPr>
            <w:tcW w:w="2080" w:type="dxa"/>
            <w:tcBorders>
              <w:top w:val="nil"/>
              <w:left w:val="single" w:sz="4" w:space="0" w:color="1F497D"/>
              <w:bottom w:val="single" w:sz="4" w:space="0" w:color="1F497D"/>
              <w:right w:val="single" w:sz="4" w:space="0" w:color="1F497D"/>
            </w:tcBorders>
            <w:vAlign w:val="bottom"/>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 </w:t>
            </w:r>
          </w:p>
        </w:tc>
        <w:tc>
          <w:tcPr>
            <w:tcW w:w="6980" w:type="dxa"/>
            <w:tcBorders>
              <w:top w:val="nil"/>
              <w:left w:val="nil"/>
              <w:bottom w:val="single" w:sz="4" w:space="0" w:color="1F497D"/>
              <w:right w:val="single" w:sz="4" w:space="0" w:color="1F497D"/>
            </w:tcBorders>
            <w:vAlign w:val="center"/>
            <w:hideMark/>
          </w:tcPr>
          <w:p w:rsidR="00AD19D6" w:rsidRDefault="00AD19D6">
            <w:pPr>
              <w:spacing w:after="0" w:line="276" w:lineRule="auto"/>
              <w:rPr>
                <w:rFonts w:eastAsiaTheme="minorHAnsi" w:cs="Times New Roman"/>
              </w:rPr>
            </w:pPr>
          </w:p>
        </w:tc>
      </w:tr>
      <w:tr w:rsidR="00AD19D6" w:rsidTr="00AD19D6">
        <w:trPr>
          <w:trHeight w:val="360"/>
        </w:trPr>
        <w:tc>
          <w:tcPr>
            <w:tcW w:w="2080" w:type="dxa"/>
            <w:tcBorders>
              <w:top w:val="nil"/>
              <w:left w:val="single" w:sz="4" w:space="0" w:color="1F497D"/>
              <w:bottom w:val="nil"/>
              <w:right w:val="single" w:sz="4" w:space="0" w:color="1F497D"/>
            </w:tcBorders>
            <w:shd w:val="clear" w:color="auto" w:fill="DCE6F1"/>
            <w:vAlign w:val="bottom"/>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Exit Conditions</w:t>
            </w:r>
          </w:p>
        </w:tc>
        <w:tc>
          <w:tcPr>
            <w:tcW w:w="6980" w:type="dxa"/>
            <w:tcBorders>
              <w:top w:val="nil"/>
              <w:left w:val="nil"/>
              <w:bottom w:val="nil"/>
              <w:right w:val="single" w:sz="4" w:space="0" w:color="1F497D"/>
            </w:tcBorders>
            <w:shd w:val="clear" w:color="auto" w:fill="DCE6F1"/>
            <w:vAlign w:val="center"/>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1.      The system generates a secure password for the new user.</w:t>
            </w:r>
          </w:p>
        </w:tc>
      </w:tr>
      <w:tr w:rsidR="00AD19D6" w:rsidTr="00AD19D6">
        <w:trPr>
          <w:trHeight w:val="402"/>
        </w:trPr>
        <w:tc>
          <w:tcPr>
            <w:tcW w:w="2080" w:type="dxa"/>
            <w:tcBorders>
              <w:top w:val="single" w:sz="4" w:space="0" w:color="1F497D"/>
              <w:left w:val="single" w:sz="4" w:space="0" w:color="1F497D"/>
              <w:bottom w:val="nil"/>
              <w:right w:val="single" w:sz="4" w:space="0" w:color="1F497D"/>
            </w:tcBorders>
            <w:vAlign w:val="bottom"/>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Exceptions</w:t>
            </w:r>
          </w:p>
        </w:tc>
        <w:tc>
          <w:tcPr>
            <w:tcW w:w="6980" w:type="dxa"/>
            <w:tcBorders>
              <w:top w:val="single" w:sz="4" w:space="0" w:color="1F497D"/>
              <w:left w:val="nil"/>
              <w:bottom w:val="nil"/>
              <w:right w:val="single" w:sz="4" w:space="0" w:color="1F497D"/>
            </w:tcBorders>
            <w:vAlign w:val="center"/>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 xml:space="preserve">1.     </w:t>
            </w:r>
          </w:p>
        </w:tc>
      </w:tr>
      <w:tr w:rsidR="00AD19D6" w:rsidTr="00AD19D6">
        <w:trPr>
          <w:trHeight w:val="615"/>
        </w:trPr>
        <w:tc>
          <w:tcPr>
            <w:tcW w:w="2080" w:type="dxa"/>
            <w:tcBorders>
              <w:top w:val="nil"/>
              <w:left w:val="single" w:sz="4" w:space="0" w:color="1F497D"/>
              <w:bottom w:val="single" w:sz="4" w:space="0" w:color="1F497D"/>
              <w:right w:val="single" w:sz="4" w:space="0" w:color="1F497D"/>
            </w:tcBorders>
            <w:vAlign w:val="bottom"/>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 </w:t>
            </w:r>
          </w:p>
        </w:tc>
        <w:tc>
          <w:tcPr>
            <w:tcW w:w="6980" w:type="dxa"/>
            <w:tcBorders>
              <w:top w:val="nil"/>
              <w:left w:val="nil"/>
              <w:bottom w:val="single" w:sz="4" w:space="0" w:color="1F497D"/>
              <w:right w:val="single" w:sz="4" w:space="0" w:color="1F497D"/>
            </w:tcBorders>
            <w:vAlign w:val="bottom"/>
            <w:hideMark/>
          </w:tcPr>
          <w:p w:rsidR="00AD19D6" w:rsidRDefault="00AD19D6">
            <w:pPr>
              <w:spacing w:after="0" w:line="276" w:lineRule="auto"/>
              <w:rPr>
                <w:rFonts w:eastAsiaTheme="minorHAnsi" w:cs="Times New Roman"/>
              </w:rPr>
            </w:pPr>
          </w:p>
        </w:tc>
      </w:tr>
    </w:tbl>
    <w:p w:rsidR="00AD19D6" w:rsidRDefault="00AD19D6" w:rsidP="00AD19D6">
      <w:pPr>
        <w:rPr>
          <w:rFonts w:ascii="Calibri" w:hAnsi="Calibri"/>
        </w:rPr>
      </w:pPr>
    </w:p>
    <w:p w:rsidR="00AD19D6" w:rsidRDefault="00AD19D6" w:rsidP="00AD19D6">
      <w:r>
        <w:br w:type="page"/>
      </w:r>
    </w:p>
    <w:tbl>
      <w:tblPr>
        <w:tblW w:w="9060" w:type="dxa"/>
        <w:tblInd w:w="93" w:type="dxa"/>
        <w:tblLook w:val="04A0" w:firstRow="1" w:lastRow="0" w:firstColumn="1" w:lastColumn="0" w:noHBand="0" w:noVBand="1"/>
      </w:tblPr>
      <w:tblGrid>
        <w:gridCol w:w="2080"/>
        <w:gridCol w:w="6980"/>
      </w:tblGrid>
      <w:tr w:rsidR="00AD19D6" w:rsidTr="00AD19D6">
        <w:trPr>
          <w:trHeight w:val="402"/>
        </w:trPr>
        <w:tc>
          <w:tcPr>
            <w:tcW w:w="2080" w:type="dxa"/>
            <w:tcBorders>
              <w:top w:val="single" w:sz="4" w:space="0" w:color="1F497D"/>
              <w:left w:val="single" w:sz="4" w:space="0" w:color="1F497D"/>
              <w:bottom w:val="single" w:sz="4" w:space="0" w:color="1F497D"/>
              <w:right w:val="single" w:sz="4" w:space="0" w:color="1F497D"/>
            </w:tcBorders>
            <w:vAlign w:val="bottom"/>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lastRenderedPageBreak/>
              <w:t>Use Case Name</w:t>
            </w:r>
          </w:p>
        </w:tc>
        <w:tc>
          <w:tcPr>
            <w:tcW w:w="6980" w:type="dxa"/>
            <w:tcBorders>
              <w:top w:val="single" w:sz="4" w:space="0" w:color="1F497D"/>
              <w:left w:val="nil"/>
              <w:bottom w:val="single" w:sz="4" w:space="0" w:color="1F497D"/>
              <w:right w:val="single" w:sz="4" w:space="0" w:color="1F497D"/>
            </w:tcBorders>
            <w:vAlign w:val="bottom"/>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(SPW3) Generate Password</w:t>
            </w:r>
          </w:p>
        </w:tc>
      </w:tr>
      <w:tr w:rsidR="00AD19D6" w:rsidTr="00AD19D6">
        <w:trPr>
          <w:trHeight w:val="402"/>
        </w:trPr>
        <w:tc>
          <w:tcPr>
            <w:tcW w:w="2080" w:type="dxa"/>
            <w:tcBorders>
              <w:top w:val="nil"/>
              <w:left w:val="single" w:sz="4" w:space="0" w:color="1F497D"/>
              <w:bottom w:val="single" w:sz="4" w:space="0" w:color="1F497D"/>
              <w:right w:val="single" w:sz="4" w:space="0" w:color="1F497D"/>
            </w:tcBorders>
            <w:shd w:val="clear" w:color="auto" w:fill="DCE6F1"/>
            <w:vAlign w:val="bottom"/>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Related Use Cases</w:t>
            </w:r>
          </w:p>
        </w:tc>
        <w:tc>
          <w:tcPr>
            <w:tcW w:w="6980" w:type="dxa"/>
            <w:tcBorders>
              <w:top w:val="nil"/>
              <w:left w:val="nil"/>
              <w:bottom w:val="single" w:sz="4" w:space="0" w:color="1F497D"/>
              <w:right w:val="single" w:sz="4" w:space="0" w:color="1F497D"/>
            </w:tcBorders>
            <w:shd w:val="clear" w:color="auto" w:fill="DCE6F1"/>
            <w:vAlign w:val="bottom"/>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Login</w:t>
            </w:r>
          </w:p>
        </w:tc>
      </w:tr>
      <w:tr w:rsidR="00AD19D6" w:rsidTr="00AD19D6">
        <w:trPr>
          <w:trHeight w:val="402"/>
        </w:trPr>
        <w:tc>
          <w:tcPr>
            <w:tcW w:w="2080" w:type="dxa"/>
            <w:tcBorders>
              <w:top w:val="nil"/>
              <w:left w:val="single" w:sz="4" w:space="0" w:color="1F497D"/>
              <w:bottom w:val="single" w:sz="4" w:space="0" w:color="1F497D"/>
              <w:right w:val="single" w:sz="4" w:space="0" w:color="1F497D"/>
            </w:tcBorders>
            <w:vAlign w:val="bottom"/>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Participating Actor</w:t>
            </w:r>
          </w:p>
        </w:tc>
        <w:tc>
          <w:tcPr>
            <w:tcW w:w="6980" w:type="dxa"/>
            <w:tcBorders>
              <w:top w:val="nil"/>
              <w:left w:val="nil"/>
              <w:bottom w:val="nil"/>
              <w:right w:val="single" w:sz="4" w:space="0" w:color="1F497D"/>
            </w:tcBorders>
            <w:vAlign w:val="bottom"/>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Head Professor</w:t>
            </w:r>
          </w:p>
        </w:tc>
      </w:tr>
      <w:tr w:rsidR="00AD19D6" w:rsidTr="00AD19D6">
        <w:trPr>
          <w:trHeight w:val="675"/>
        </w:trPr>
        <w:tc>
          <w:tcPr>
            <w:tcW w:w="2080" w:type="dxa"/>
            <w:vMerge w:val="restart"/>
            <w:tcBorders>
              <w:top w:val="nil"/>
              <w:left w:val="single" w:sz="4" w:space="0" w:color="1F497D"/>
              <w:bottom w:val="single" w:sz="4" w:space="0" w:color="1F497D"/>
              <w:right w:val="nil"/>
            </w:tcBorders>
            <w:shd w:val="clear" w:color="auto" w:fill="DCE6F1"/>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Flow of Events</w:t>
            </w:r>
          </w:p>
        </w:tc>
        <w:tc>
          <w:tcPr>
            <w:tcW w:w="6980" w:type="dxa"/>
            <w:tcBorders>
              <w:top w:val="single" w:sz="4" w:space="0" w:color="1F497D"/>
              <w:left w:val="single" w:sz="4" w:space="0" w:color="1F497D"/>
              <w:bottom w:val="nil"/>
              <w:right w:val="single" w:sz="4" w:space="0" w:color="1F497D"/>
            </w:tcBorders>
            <w:shd w:val="clear" w:color="auto" w:fill="DCE6F1"/>
            <w:vAlign w:val="center"/>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1.      The use case begins when the user clicks the “Browse...” button in the web application.</w:t>
            </w:r>
          </w:p>
        </w:tc>
      </w:tr>
      <w:tr w:rsidR="00AD19D6" w:rsidTr="00AD19D6">
        <w:trPr>
          <w:trHeight w:val="630"/>
        </w:trPr>
        <w:tc>
          <w:tcPr>
            <w:tcW w:w="0" w:type="auto"/>
            <w:vMerge/>
            <w:tcBorders>
              <w:top w:val="nil"/>
              <w:left w:val="single" w:sz="4" w:space="0" w:color="1F497D"/>
              <w:bottom w:val="single" w:sz="4" w:space="0" w:color="1F497D"/>
              <w:right w:val="nil"/>
            </w:tcBorders>
            <w:vAlign w:val="center"/>
            <w:hideMark/>
          </w:tcPr>
          <w:p w:rsidR="00AD19D6" w:rsidRDefault="00AD19D6">
            <w:pPr>
              <w:spacing w:after="0" w:line="240" w:lineRule="auto"/>
              <w:rPr>
                <w:rFonts w:ascii="Calibri" w:eastAsia="Times New Roman" w:hAnsi="Calibri" w:cs="Times New Roman"/>
                <w:sz w:val="24"/>
                <w:szCs w:val="24"/>
              </w:rPr>
            </w:pPr>
          </w:p>
        </w:tc>
        <w:tc>
          <w:tcPr>
            <w:tcW w:w="6980" w:type="dxa"/>
            <w:tcBorders>
              <w:top w:val="nil"/>
              <w:left w:val="single" w:sz="4" w:space="0" w:color="1F497D"/>
              <w:bottom w:val="nil"/>
              <w:right w:val="single" w:sz="4" w:space="0" w:color="1F497D"/>
            </w:tcBorders>
            <w:shd w:val="clear" w:color="auto" w:fill="DCE6F1"/>
            <w:vAlign w:val="center"/>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2.      The system shall provide a new window explorer to select the file to be uploaded.</w:t>
            </w:r>
          </w:p>
        </w:tc>
      </w:tr>
      <w:tr w:rsidR="00AD19D6" w:rsidTr="00AD19D6">
        <w:trPr>
          <w:trHeight w:val="390"/>
        </w:trPr>
        <w:tc>
          <w:tcPr>
            <w:tcW w:w="0" w:type="auto"/>
            <w:vMerge/>
            <w:tcBorders>
              <w:top w:val="nil"/>
              <w:left w:val="single" w:sz="4" w:space="0" w:color="1F497D"/>
              <w:bottom w:val="single" w:sz="4" w:space="0" w:color="1F497D"/>
              <w:right w:val="nil"/>
            </w:tcBorders>
            <w:vAlign w:val="center"/>
            <w:hideMark/>
          </w:tcPr>
          <w:p w:rsidR="00AD19D6" w:rsidRDefault="00AD19D6">
            <w:pPr>
              <w:spacing w:after="0" w:line="240" w:lineRule="auto"/>
              <w:rPr>
                <w:rFonts w:ascii="Calibri" w:eastAsia="Times New Roman" w:hAnsi="Calibri" w:cs="Times New Roman"/>
                <w:sz w:val="24"/>
                <w:szCs w:val="24"/>
              </w:rPr>
            </w:pPr>
          </w:p>
        </w:tc>
        <w:tc>
          <w:tcPr>
            <w:tcW w:w="6980" w:type="dxa"/>
            <w:tcBorders>
              <w:top w:val="nil"/>
              <w:left w:val="single" w:sz="4" w:space="0" w:color="1F497D"/>
              <w:bottom w:val="nil"/>
              <w:right w:val="single" w:sz="4" w:space="0" w:color="1F497D"/>
            </w:tcBorders>
            <w:shd w:val="clear" w:color="auto" w:fill="DCE6F1"/>
            <w:vAlign w:val="center"/>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3.      The user shall click the "upload" button.</w:t>
            </w:r>
          </w:p>
        </w:tc>
      </w:tr>
      <w:tr w:rsidR="00AD19D6" w:rsidTr="00AD19D6">
        <w:trPr>
          <w:trHeight w:val="450"/>
        </w:trPr>
        <w:tc>
          <w:tcPr>
            <w:tcW w:w="0" w:type="auto"/>
            <w:vMerge/>
            <w:tcBorders>
              <w:top w:val="nil"/>
              <w:left w:val="single" w:sz="4" w:space="0" w:color="1F497D"/>
              <w:bottom w:val="single" w:sz="4" w:space="0" w:color="1F497D"/>
              <w:right w:val="nil"/>
            </w:tcBorders>
            <w:vAlign w:val="center"/>
            <w:hideMark/>
          </w:tcPr>
          <w:p w:rsidR="00AD19D6" w:rsidRDefault="00AD19D6">
            <w:pPr>
              <w:spacing w:after="0" w:line="240" w:lineRule="auto"/>
              <w:rPr>
                <w:rFonts w:ascii="Calibri" w:eastAsia="Times New Roman" w:hAnsi="Calibri" w:cs="Times New Roman"/>
                <w:sz w:val="24"/>
                <w:szCs w:val="24"/>
              </w:rPr>
            </w:pPr>
          </w:p>
        </w:tc>
        <w:tc>
          <w:tcPr>
            <w:tcW w:w="6980" w:type="dxa"/>
            <w:tcBorders>
              <w:top w:val="nil"/>
              <w:left w:val="single" w:sz="4" w:space="0" w:color="1F497D"/>
              <w:bottom w:val="nil"/>
              <w:right w:val="single" w:sz="4" w:space="0" w:color="1F497D"/>
            </w:tcBorders>
            <w:shd w:val="clear" w:color="auto" w:fill="DCE6F1"/>
            <w:vAlign w:val="center"/>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4.      The system sends a requests to initiate an upload.</w:t>
            </w:r>
          </w:p>
        </w:tc>
      </w:tr>
      <w:tr w:rsidR="00AD19D6" w:rsidTr="00AD19D6">
        <w:trPr>
          <w:trHeight w:val="510"/>
        </w:trPr>
        <w:tc>
          <w:tcPr>
            <w:tcW w:w="0" w:type="auto"/>
            <w:vMerge/>
            <w:tcBorders>
              <w:top w:val="nil"/>
              <w:left w:val="single" w:sz="4" w:space="0" w:color="1F497D"/>
              <w:bottom w:val="single" w:sz="4" w:space="0" w:color="1F497D"/>
              <w:right w:val="nil"/>
            </w:tcBorders>
            <w:vAlign w:val="center"/>
            <w:hideMark/>
          </w:tcPr>
          <w:p w:rsidR="00AD19D6" w:rsidRDefault="00AD19D6">
            <w:pPr>
              <w:spacing w:after="0" w:line="240" w:lineRule="auto"/>
              <w:rPr>
                <w:rFonts w:ascii="Calibri" w:eastAsia="Times New Roman" w:hAnsi="Calibri" w:cs="Times New Roman"/>
                <w:sz w:val="24"/>
                <w:szCs w:val="24"/>
              </w:rPr>
            </w:pPr>
          </w:p>
        </w:tc>
        <w:tc>
          <w:tcPr>
            <w:tcW w:w="6980" w:type="dxa"/>
            <w:tcBorders>
              <w:top w:val="nil"/>
              <w:left w:val="single" w:sz="4" w:space="0" w:color="1F497D"/>
              <w:bottom w:val="nil"/>
              <w:right w:val="single" w:sz="4" w:space="0" w:color="1F497D"/>
            </w:tcBorders>
            <w:shd w:val="clear" w:color="auto" w:fill="DCE6F1"/>
            <w:vAlign w:val="center"/>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5.      The system then selects the project that the user is currently in.</w:t>
            </w:r>
          </w:p>
        </w:tc>
      </w:tr>
      <w:tr w:rsidR="00AD19D6" w:rsidTr="00AD19D6">
        <w:trPr>
          <w:trHeight w:val="405"/>
        </w:trPr>
        <w:tc>
          <w:tcPr>
            <w:tcW w:w="0" w:type="auto"/>
            <w:vMerge/>
            <w:tcBorders>
              <w:top w:val="nil"/>
              <w:left w:val="single" w:sz="4" w:space="0" w:color="1F497D"/>
              <w:bottom w:val="single" w:sz="4" w:space="0" w:color="1F497D"/>
              <w:right w:val="nil"/>
            </w:tcBorders>
            <w:vAlign w:val="center"/>
            <w:hideMark/>
          </w:tcPr>
          <w:p w:rsidR="00AD19D6" w:rsidRDefault="00AD19D6">
            <w:pPr>
              <w:spacing w:after="0" w:line="240" w:lineRule="auto"/>
              <w:rPr>
                <w:rFonts w:ascii="Calibri" w:eastAsia="Times New Roman" w:hAnsi="Calibri" w:cs="Times New Roman"/>
                <w:sz w:val="24"/>
                <w:szCs w:val="24"/>
              </w:rPr>
            </w:pPr>
          </w:p>
        </w:tc>
        <w:tc>
          <w:tcPr>
            <w:tcW w:w="6980" w:type="dxa"/>
            <w:tcBorders>
              <w:top w:val="nil"/>
              <w:left w:val="single" w:sz="4" w:space="0" w:color="1F497D"/>
              <w:bottom w:val="nil"/>
              <w:right w:val="single" w:sz="4" w:space="0" w:color="1F497D"/>
            </w:tcBorders>
            <w:shd w:val="clear" w:color="auto" w:fill="DCE6F1"/>
            <w:vAlign w:val="center"/>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6.      The system retrieves the file from the user's computer.</w:t>
            </w:r>
          </w:p>
        </w:tc>
      </w:tr>
      <w:tr w:rsidR="00AD19D6" w:rsidTr="00AD19D6">
        <w:trPr>
          <w:trHeight w:val="795"/>
        </w:trPr>
        <w:tc>
          <w:tcPr>
            <w:tcW w:w="0" w:type="auto"/>
            <w:vMerge/>
            <w:tcBorders>
              <w:top w:val="nil"/>
              <w:left w:val="single" w:sz="4" w:space="0" w:color="1F497D"/>
              <w:bottom w:val="single" w:sz="4" w:space="0" w:color="1F497D"/>
              <w:right w:val="nil"/>
            </w:tcBorders>
            <w:vAlign w:val="center"/>
            <w:hideMark/>
          </w:tcPr>
          <w:p w:rsidR="00AD19D6" w:rsidRDefault="00AD19D6">
            <w:pPr>
              <w:spacing w:after="0" w:line="240" w:lineRule="auto"/>
              <w:rPr>
                <w:rFonts w:ascii="Calibri" w:eastAsia="Times New Roman" w:hAnsi="Calibri" w:cs="Times New Roman"/>
                <w:sz w:val="24"/>
                <w:szCs w:val="24"/>
              </w:rPr>
            </w:pPr>
          </w:p>
        </w:tc>
        <w:tc>
          <w:tcPr>
            <w:tcW w:w="6980" w:type="dxa"/>
            <w:tcBorders>
              <w:top w:val="nil"/>
              <w:left w:val="single" w:sz="4" w:space="0" w:color="1F497D"/>
              <w:bottom w:val="nil"/>
              <w:right w:val="single" w:sz="4" w:space="0" w:color="1F497D"/>
            </w:tcBorders>
            <w:shd w:val="clear" w:color="auto" w:fill="DCE6F1"/>
            <w:vAlign w:val="center"/>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7.      The system now uploads the file into FIU's server by adding the file path, the user ID, the project ID, and the category of the file.</w:t>
            </w:r>
          </w:p>
        </w:tc>
      </w:tr>
      <w:tr w:rsidR="00AD19D6" w:rsidTr="00AD19D6">
        <w:trPr>
          <w:trHeight w:val="675"/>
        </w:trPr>
        <w:tc>
          <w:tcPr>
            <w:tcW w:w="0" w:type="auto"/>
            <w:vMerge/>
            <w:tcBorders>
              <w:top w:val="nil"/>
              <w:left w:val="single" w:sz="4" w:space="0" w:color="1F497D"/>
              <w:bottom w:val="single" w:sz="4" w:space="0" w:color="1F497D"/>
              <w:right w:val="nil"/>
            </w:tcBorders>
            <w:vAlign w:val="center"/>
            <w:hideMark/>
          </w:tcPr>
          <w:p w:rsidR="00AD19D6" w:rsidRDefault="00AD19D6">
            <w:pPr>
              <w:spacing w:after="0" w:line="240" w:lineRule="auto"/>
              <w:rPr>
                <w:rFonts w:ascii="Calibri" w:eastAsia="Times New Roman" w:hAnsi="Calibri" w:cs="Times New Roman"/>
                <w:sz w:val="24"/>
                <w:szCs w:val="24"/>
              </w:rPr>
            </w:pPr>
          </w:p>
        </w:tc>
        <w:tc>
          <w:tcPr>
            <w:tcW w:w="6980" w:type="dxa"/>
            <w:tcBorders>
              <w:top w:val="nil"/>
              <w:left w:val="single" w:sz="4" w:space="0" w:color="1F497D"/>
              <w:bottom w:val="nil"/>
              <w:right w:val="single" w:sz="4" w:space="0" w:color="1F497D"/>
            </w:tcBorders>
            <w:shd w:val="clear" w:color="auto" w:fill="DCE6F1"/>
            <w:vAlign w:val="center"/>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8.      Once the system has uploaded the file into the server, then it will display the file name.</w:t>
            </w:r>
          </w:p>
        </w:tc>
      </w:tr>
      <w:tr w:rsidR="00AD19D6" w:rsidTr="00AD19D6">
        <w:trPr>
          <w:trHeight w:val="402"/>
        </w:trPr>
        <w:tc>
          <w:tcPr>
            <w:tcW w:w="2080" w:type="dxa"/>
            <w:tcBorders>
              <w:top w:val="single" w:sz="4" w:space="0" w:color="1F497D"/>
              <w:left w:val="single" w:sz="4" w:space="0" w:color="1F497D"/>
              <w:bottom w:val="nil"/>
              <w:right w:val="single" w:sz="4" w:space="0" w:color="1F497D"/>
            </w:tcBorders>
            <w:vAlign w:val="center"/>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Entry Conditions</w:t>
            </w:r>
          </w:p>
        </w:tc>
        <w:tc>
          <w:tcPr>
            <w:tcW w:w="6980" w:type="dxa"/>
            <w:tcBorders>
              <w:top w:val="single" w:sz="4" w:space="0" w:color="1F497D"/>
              <w:left w:val="nil"/>
              <w:bottom w:val="nil"/>
              <w:right w:val="single" w:sz="4" w:space="0" w:color="1F497D"/>
            </w:tcBorders>
            <w:vAlign w:val="center"/>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1.      Login as Head Professor.</w:t>
            </w:r>
          </w:p>
        </w:tc>
      </w:tr>
      <w:tr w:rsidR="00AD19D6" w:rsidTr="00AD19D6">
        <w:trPr>
          <w:trHeight w:val="402"/>
        </w:trPr>
        <w:tc>
          <w:tcPr>
            <w:tcW w:w="2080" w:type="dxa"/>
            <w:tcBorders>
              <w:top w:val="nil"/>
              <w:left w:val="single" w:sz="4" w:space="0" w:color="1F497D"/>
              <w:bottom w:val="nil"/>
              <w:right w:val="single" w:sz="4" w:space="0" w:color="1F497D"/>
            </w:tcBorders>
            <w:vAlign w:val="center"/>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 </w:t>
            </w:r>
          </w:p>
        </w:tc>
        <w:tc>
          <w:tcPr>
            <w:tcW w:w="6980" w:type="dxa"/>
            <w:tcBorders>
              <w:top w:val="nil"/>
              <w:left w:val="nil"/>
              <w:bottom w:val="nil"/>
              <w:right w:val="single" w:sz="4" w:space="0" w:color="1F497D"/>
            </w:tcBorders>
            <w:vAlign w:val="center"/>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2.      Select User Management from the dashboard.</w:t>
            </w:r>
          </w:p>
        </w:tc>
      </w:tr>
      <w:tr w:rsidR="00AD19D6" w:rsidTr="00AD19D6">
        <w:trPr>
          <w:trHeight w:val="345"/>
        </w:trPr>
        <w:tc>
          <w:tcPr>
            <w:tcW w:w="2080" w:type="dxa"/>
            <w:tcBorders>
              <w:top w:val="nil"/>
              <w:left w:val="single" w:sz="4" w:space="0" w:color="1F497D"/>
              <w:bottom w:val="nil"/>
              <w:right w:val="single" w:sz="4" w:space="0" w:color="1F497D"/>
            </w:tcBorders>
            <w:vAlign w:val="center"/>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 </w:t>
            </w:r>
          </w:p>
        </w:tc>
        <w:tc>
          <w:tcPr>
            <w:tcW w:w="6980" w:type="dxa"/>
            <w:tcBorders>
              <w:top w:val="nil"/>
              <w:left w:val="nil"/>
              <w:bottom w:val="nil"/>
              <w:right w:val="single" w:sz="4" w:space="0" w:color="1F497D"/>
            </w:tcBorders>
            <w:vAlign w:val="bottom"/>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3.     Filter through all active users to find those which are pending.</w:t>
            </w:r>
          </w:p>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4.     Bypass the activation email for a pending user</w:t>
            </w:r>
          </w:p>
        </w:tc>
      </w:tr>
      <w:tr w:rsidR="00AD19D6" w:rsidTr="00AD19D6">
        <w:trPr>
          <w:trHeight w:val="600"/>
        </w:trPr>
        <w:tc>
          <w:tcPr>
            <w:tcW w:w="2080" w:type="dxa"/>
            <w:tcBorders>
              <w:top w:val="nil"/>
              <w:left w:val="single" w:sz="4" w:space="0" w:color="1F497D"/>
              <w:bottom w:val="single" w:sz="4" w:space="0" w:color="1F497D"/>
              <w:right w:val="single" w:sz="4" w:space="0" w:color="1F497D"/>
            </w:tcBorders>
            <w:vAlign w:val="bottom"/>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 </w:t>
            </w:r>
          </w:p>
        </w:tc>
        <w:tc>
          <w:tcPr>
            <w:tcW w:w="6980" w:type="dxa"/>
            <w:tcBorders>
              <w:top w:val="nil"/>
              <w:left w:val="nil"/>
              <w:bottom w:val="single" w:sz="4" w:space="0" w:color="1F497D"/>
              <w:right w:val="single" w:sz="4" w:space="0" w:color="1F497D"/>
            </w:tcBorders>
            <w:vAlign w:val="center"/>
            <w:hideMark/>
          </w:tcPr>
          <w:p w:rsidR="00AD19D6" w:rsidRDefault="00AD19D6">
            <w:pPr>
              <w:spacing w:after="0" w:line="276" w:lineRule="auto"/>
              <w:rPr>
                <w:rFonts w:eastAsiaTheme="minorHAnsi" w:cs="Times New Roman"/>
              </w:rPr>
            </w:pPr>
          </w:p>
        </w:tc>
      </w:tr>
      <w:tr w:rsidR="00AD19D6" w:rsidTr="00AD19D6">
        <w:trPr>
          <w:trHeight w:val="360"/>
        </w:trPr>
        <w:tc>
          <w:tcPr>
            <w:tcW w:w="2080" w:type="dxa"/>
            <w:tcBorders>
              <w:top w:val="nil"/>
              <w:left w:val="single" w:sz="4" w:space="0" w:color="1F497D"/>
              <w:bottom w:val="nil"/>
              <w:right w:val="single" w:sz="4" w:space="0" w:color="1F497D"/>
            </w:tcBorders>
            <w:shd w:val="clear" w:color="auto" w:fill="DCE6F1"/>
            <w:vAlign w:val="bottom"/>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Exit Conditions</w:t>
            </w:r>
          </w:p>
        </w:tc>
        <w:tc>
          <w:tcPr>
            <w:tcW w:w="6980" w:type="dxa"/>
            <w:tcBorders>
              <w:top w:val="nil"/>
              <w:left w:val="nil"/>
              <w:bottom w:val="nil"/>
              <w:right w:val="single" w:sz="4" w:space="0" w:color="1F497D"/>
            </w:tcBorders>
            <w:shd w:val="clear" w:color="auto" w:fill="DCE6F1"/>
            <w:vAlign w:val="center"/>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1.      The system displays a confirmation that the password was generated.</w:t>
            </w:r>
          </w:p>
        </w:tc>
      </w:tr>
      <w:tr w:rsidR="00AD19D6" w:rsidTr="00AD19D6">
        <w:trPr>
          <w:trHeight w:val="402"/>
        </w:trPr>
        <w:tc>
          <w:tcPr>
            <w:tcW w:w="2080" w:type="dxa"/>
            <w:tcBorders>
              <w:top w:val="single" w:sz="4" w:space="0" w:color="1F497D"/>
              <w:left w:val="single" w:sz="4" w:space="0" w:color="1F497D"/>
              <w:bottom w:val="nil"/>
              <w:right w:val="single" w:sz="4" w:space="0" w:color="1F497D"/>
            </w:tcBorders>
            <w:vAlign w:val="bottom"/>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Exceptions</w:t>
            </w:r>
          </w:p>
        </w:tc>
        <w:tc>
          <w:tcPr>
            <w:tcW w:w="6980" w:type="dxa"/>
            <w:tcBorders>
              <w:top w:val="single" w:sz="4" w:space="0" w:color="1F497D"/>
              <w:left w:val="nil"/>
              <w:bottom w:val="nil"/>
              <w:right w:val="single" w:sz="4" w:space="0" w:color="1F497D"/>
            </w:tcBorders>
            <w:vAlign w:val="center"/>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 xml:space="preserve">1.     </w:t>
            </w:r>
          </w:p>
        </w:tc>
      </w:tr>
      <w:tr w:rsidR="00AD19D6" w:rsidTr="00AD19D6">
        <w:trPr>
          <w:trHeight w:val="615"/>
        </w:trPr>
        <w:tc>
          <w:tcPr>
            <w:tcW w:w="2080" w:type="dxa"/>
            <w:tcBorders>
              <w:top w:val="nil"/>
              <w:left w:val="single" w:sz="4" w:space="0" w:color="1F497D"/>
              <w:bottom w:val="single" w:sz="4" w:space="0" w:color="1F497D"/>
              <w:right w:val="single" w:sz="4" w:space="0" w:color="1F497D"/>
            </w:tcBorders>
            <w:vAlign w:val="bottom"/>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 </w:t>
            </w:r>
          </w:p>
        </w:tc>
        <w:tc>
          <w:tcPr>
            <w:tcW w:w="6980" w:type="dxa"/>
            <w:tcBorders>
              <w:top w:val="nil"/>
              <w:left w:val="nil"/>
              <w:bottom w:val="single" w:sz="4" w:space="0" w:color="1F497D"/>
              <w:right w:val="single" w:sz="4" w:space="0" w:color="1F497D"/>
            </w:tcBorders>
            <w:vAlign w:val="bottom"/>
            <w:hideMark/>
          </w:tcPr>
          <w:p w:rsidR="00AD19D6" w:rsidRDefault="00AD19D6">
            <w:pPr>
              <w:spacing w:after="0" w:line="276" w:lineRule="auto"/>
              <w:rPr>
                <w:rFonts w:eastAsiaTheme="minorHAnsi" w:cs="Times New Roman"/>
              </w:rPr>
            </w:pPr>
          </w:p>
        </w:tc>
      </w:tr>
    </w:tbl>
    <w:p w:rsidR="00AD19D6" w:rsidRDefault="00AD19D6" w:rsidP="00AD19D6">
      <w:pPr>
        <w:rPr>
          <w:rFonts w:ascii="Calibri" w:hAnsi="Calibri"/>
        </w:rPr>
      </w:pPr>
    </w:p>
    <w:p w:rsidR="00AD19D6" w:rsidRDefault="00AD19D6" w:rsidP="00AD19D6">
      <w:r>
        <w:br w:type="page"/>
      </w:r>
    </w:p>
    <w:tbl>
      <w:tblPr>
        <w:tblW w:w="9060" w:type="dxa"/>
        <w:tblInd w:w="93" w:type="dxa"/>
        <w:tblLook w:val="04A0" w:firstRow="1" w:lastRow="0" w:firstColumn="1" w:lastColumn="0" w:noHBand="0" w:noVBand="1"/>
      </w:tblPr>
      <w:tblGrid>
        <w:gridCol w:w="2080"/>
        <w:gridCol w:w="6980"/>
      </w:tblGrid>
      <w:tr w:rsidR="00AD19D6" w:rsidTr="00AD19D6">
        <w:trPr>
          <w:trHeight w:val="402"/>
        </w:trPr>
        <w:tc>
          <w:tcPr>
            <w:tcW w:w="2080" w:type="dxa"/>
            <w:tcBorders>
              <w:top w:val="single" w:sz="4" w:space="0" w:color="1F497D"/>
              <w:left w:val="single" w:sz="4" w:space="0" w:color="1F497D"/>
              <w:bottom w:val="single" w:sz="4" w:space="0" w:color="1F497D"/>
              <w:right w:val="single" w:sz="4" w:space="0" w:color="1F497D"/>
            </w:tcBorders>
            <w:vAlign w:val="bottom"/>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lastRenderedPageBreak/>
              <w:t>Use Case Name</w:t>
            </w:r>
          </w:p>
        </w:tc>
        <w:tc>
          <w:tcPr>
            <w:tcW w:w="6980" w:type="dxa"/>
            <w:tcBorders>
              <w:top w:val="single" w:sz="4" w:space="0" w:color="1F497D"/>
              <w:left w:val="nil"/>
              <w:bottom w:val="single" w:sz="4" w:space="0" w:color="1F497D"/>
              <w:right w:val="single" w:sz="4" w:space="0" w:color="1F497D"/>
            </w:tcBorders>
            <w:vAlign w:val="bottom"/>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(SPW3) Impersonate User</w:t>
            </w:r>
          </w:p>
        </w:tc>
      </w:tr>
      <w:tr w:rsidR="00AD19D6" w:rsidTr="00AD19D6">
        <w:trPr>
          <w:trHeight w:val="402"/>
        </w:trPr>
        <w:tc>
          <w:tcPr>
            <w:tcW w:w="2080" w:type="dxa"/>
            <w:tcBorders>
              <w:top w:val="nil"/>
              <w:left w:val="single" w:sz="4" w:space="0" w:color="1F497D"/>
              <w:bottom w:val="single" w:sz="4" w:space="0" w:color="1F497D"/>
              <w:right w:val="single" w:sz="4" w:space="0" w:color="1F497D"/>
            </w:tcBorders>
            <w:shd w:val="clear" w:color="auto" w:fill="DCE6F1"/>
            <w:vAlign w:val="bottom"/>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Related Use Cases</w:t>
            </w:r>
          </w:p>
        </w:tc>
        <w:tc>
          <w:tcPr>
            <w:tcW w:w="6980" w:type="dxa"/>
            <w:tcBorders>
              <w:top w:val="nil"/>
              <w:left w:val="nil"/>
              <w:bottom w:val="single" w:sz="4" w:space="0" w:color="1F497D"/>
              <w:right w:val="single" w:sz="4" w:space="0" w:color="1F497D"/>
            </w:tcBorders>
            <w:shd w:val="clear" w:color="auto" w:fill="DCE6F1"/>
            <w:vAlign w:val="bottom"/>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Filter Users, Login</w:t>
            </w:r>
          </w:p>
        </w:tc>
      </w:tr>
      <w:tr w:rsidR="00AD19D6" w:rsidTr="00AD19D6">
        <w:trPr>
          <w:trHeight w:val="402"/>
        </w:trPr>
        <w:tc>
          <w:tcPr>
            <w:tcW w:w="2080" w:type="dxa"/>
            <w:tcBorders>
              <w:top w:val="nil"/>
              <w:left w:val="single" w:sz="4" w:space="0" w:color="1F497D"/>
              <w:bottom w:val="single" w:sz="4" w:space="0" w:color="1F497D"/>
              <w:right w:val="single" w:sz="4" w:space="0" w:color="1F497D"/>
            </w:tcBorders>
            <w:vAlign w:val="bottom"/>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Participating Actor</w:t>
            </w:r>
          </w:p>
        </w:tc>
        <w:tc>
          <w:tcPr>
            <w:tcW w:w="6980" w:type="dxa"/>
            <w:tcBorders>
              <w:top w:val="nil"/>
              <w:left w:val="nil"/>
              <w:bottom w:val="nil"/>
              <w:right w:val="single" w:sz="4" w:space="0" w:color="1F497D"/>
            </w:tcBorders>
            <w:vAlign w:val="bottom"/>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Head Professor</w:t>
            </w:r>
          </w:p>
        </w:tc>
      </w:tr>
      <w:tr w:rsidR="00AD19D6" w:rsidTr="00AD19D6">
        <w:trPr>
          <w:trHeight w:val="675"/>
        </w:trPr>
        <w:tc>
          <w:tcPr>
            <w:tcW w:w="2080" w:type="dxa"/>
            <w:vMerge w:val="restart"/>
            <w:tcBorders>
              <w:top w:val="nil"/>
              <w:left w:val="single" w:sz="4" w:space="0" w:color="1F497D"/>
              <w:bottom w:val="single" w:sz="4" w:space="0" w:color="1F497D"/>
              <w:right w:val="nil"/>
            </w:tcBorders>
            <w:shd w:val="clear" w:color="auto" w:fill="DCE6F1"/>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Flow of Events</w:t>
            </w:r>
          </w:p>
        </w:tc>
        <w:tc>
          <w:tcPr>
            <w:tcW w:w="6980" w:type="dxa"/>
            <w:tcBorders>
              <w:top w:val="single" w:sz="4" w:space="0" w:color="1F497D"/>
              <w:left w:val="single" w:sz="4" w:space="0" w:color="1F497D"/>
              <w:bottom w:val="nil"/>
              <w:right w:val="single" w:sz="4" w:space="0" w:color="1F497D"/>
            </w:tcBorders>
            <w:shd w:val="clear" w:color="auto" w:fill="DCE6F1"/>
            <w:vAlign w:val="center"/>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1.      The Head Professor logs in to the SPW</w:t>
            </w:r>
          </w:p>
        </w:tc>
      </w:tr>
      <w:tr w:rsidR="00AD19D6" w:rsidTr="00AD19D6">
        <w:trPr>
          <w:trHeight w:val="630"/>
        </w:trPr>
        <w:tc>
          <w:tcPr>
            <w:tcW w:w="0" w:type="auto"/>
            <w:vMerge/>
            <w:tcBorders>
              <w:top w:val="nil"/>
              <w:left w:val="single" w:sz="4" w:space="0" w:color="1F497D"/>
              <w:bottom w:val="single" w:sz="4" w:space="0" w:color="1F497D"/>
              <w:right w:val="nil"/>
            </w:tcBorders>
            <w:vAlign w:val="center"/>
            <w:hideMark/>
          </w:tcPr>
          <w:p w:rsidR="00AD19D6" w:rsidRDefault="00AD19D6">
            <w:pPr>
              <w:spacing w:after="0" w:line="240" w:lineRule="auto"/>
              <w:rPr>
                <w:rFonts w:ascii="Calibri" w:eastAsia="Times New Roman" w:hAnsi="Calibri" w:cs="Times New Roman"/>
                <w:sz w:val="24"/>
                <w:szCs w:val="24"/>
              </w:rPr>
            </w:pPr>
          </w:p>
        </w:tc>
        <w:tc>
          <w:tcPr>
            <w:tcW w:w="6980" w:type="dxa"/>
            <w:tcBorders>
              <w:top w:val="nil"/>
              <w:left w:val="single" w:sz="4" w:space="0" w:color="1F497D"/>
              <w:bottom w:val="nil"/>
              <w:right w:val="single" w:sz="4" w:space="0" w:color="1F497D"/>
            </w:tcBorders>
            <w:shd w:val="clear" w:color="auto" w:fill="DCE6F1"/>
            <w:vAlign w:val="center"/>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2.      The Head Professor clicks on the Admin tab on the menu bar and clicks the “View All Users” button on his dashboard.</w:t>
            </w:r>
          </w:p>
        </w:tc>
      </w:tr>
      <w:tr w:rsidR="00AD19D6" w:rsidTr="00AD19D6">
        <w:trPr>
          <w:trHeight w:val="390"/>
        </w:trPr>
        <w:tc>
          <w:tcPr>
            <w:tcW w:w="0" w:type="auto"/>
            <w:vMerge/>
            <w:tcBorders>
              <w:top w:val="nil"/>
              <w:left w:val="single" w:sz="4" w:space="0" w:color="1F497D"/>
              <w:bottom w:val="single" w:sz="4" w:space="0" w:color="1F497D"/>
              <w:right w:val="nil"/>
            </w:tcBorders>
            <w:vAlign w:val="center"/>
            <w:hideMark/>
          </w:tcPr>
          <w:p w:rsidR="00AD19D6" w:rsidRDefault="00AD19D6">
            <w:pPr>
              <w:spacing w:after="0" w:line="240" w:lineRule="auto"/>
              <w:rPr>
                <w:rFonts w:ascii="Calibri" w:eastAsia="Times New Roman" w:hAnsi="Calibri" w:cs="Times New Roman"/>
                <w:sz w:val="24"/>
                <w:szCs w:val="24"/>
              </w:rPr>
            </w:pPr>
          </w:p>
        </w:tc>
        <w:tc>
          <w:tcPr>
            <w:tcW w:w="6980" w:type="dxa"/>
            <w:tcBorders>
              <w:top w:val="nil"/>
              <w:left w:val="single" w:sz="4" w:space="0" w:color="1F497D"/>
              <w:bottom w:val="nil"/>
              <w:right w:val="single" w:sz="4" w:space="0" w:color="1F497D"/>
            </w:tcBorders>
            <w:shd w:val="clear" w:color="auto" w:fill="DCE6F1"/>
            <w:vAlign w:val="center"/>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3.      The system displays a list of all the users in the database</w:t>
            </w:r>
          </w:p>
        </w:tc>
      </w:tr>
      <w:tr w:rsidR="00AD19D6" w:rsidTr="00AD19D6">
        <w:trPr>
          <w:trHeight w:val="450"/>
        </w:trPr>
        <w:tc>
          <w:tcPr>
            <w:tcW w:w="0" w:type="auto"/>
            <w:vMerge/>
            <w:tcBorders>
              <w:top w:val="nil"/>
              <w:left w:val="single" w:sz="4" w:space="0" w:color="1F497D"/>
              <w:bottom w:val="single" w:sz="4" w:space="0" w:color="1F497D"/>
              <w:right w:val="nil"/>
            </w:tcBorders>
            <w:vAlign w:val="center"/>
            <w:hideMark/>
          </w:tcPr>
          <w:p w:rsidR="00AD19D6" w:rsidRDefault="00AD19D6">
            <w:pPr>
              <w:spacing w:after="0" w:line="240" w:lineRule="auto"/>
              <w:rPr>
                <w:rFonts w:ascii="Calibri" w:eastAsia="Times New Roman" w:hAnsi="Calibri" w:cs="Times New Roman"/>
                <w:sz w:val="24"/>
                <w:szCs w:val="24"/>
              </w:rPr>
            </w:pPr>
          </w:p>
        </w:tc>
        <w:tc>
          <w:tcPr>
            <w:tcW w:w="6980" w:type="dxa"/>
            <w:tcBorders>
              <w:top w:val="nil"/>
              <w:left w:val="single" w:sz="4" w:space="0" w:color="1F497D"/>
              <w:bottom w:val="nil"/>
              <w:right w:val="single" w:sz="4" w:space="0" w:color="1F497D"/>
            </w:tcBorders>
            <w:shd w:val="clear" w:color="auto" w:fill="DCE6F1"/>
            <w:vAlign w:val="center"/>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4.      The Head Professor selects the filters that he wants to use to search for a user and submits his query</w:t>
            </w:r>
          </w:p>
        </w:tc>
      </w:tr>
      <w:tr w:rsidR="00AD19D6" w:rsidTr="00AD19D6">
        <w:trPr>
          <w:trHeight w:val="510"/>
        </w:trPr>
        <w:tc>
          <w:tcPr>
            <w:tcW w:w="0" w:type="auto"/>
            <w:vMerge/>
            <w:tcBorders>
              <w:top w:val="nil"/>
              <w:left w:val="single" w:sz="4" w:space="0" w:color="1F497D"/>
              <w:bottom w:val="single" w:sz="4" w:space="0" w:color="1F497D"/>
              <w:right w:val="nil"/>
            </w:tcBorders>
            <w:vAlign w:val="center"/>
            <w:hideMark/>
          </w:tcPr>
          <w:p w:rsidR="00AD19D6" w:rsidRDefault="00AD19D6">
            <w:pPr>
              <w:spacing w:after="0" w:line="240" w:lineRule="auto"/>
              <w:rPr>
                <w:rFonts w:ascii="Calibri" w:eastAsia="Times New Roman" w:hAnsi="Calibri" w:cs="Times New Roman"/>
                <w:sz w:val="24"/>
                <w:szCs w:val="24"/>
              </w:rPr>
            </w:pPr>
          </w:p>
        </w:tc>
        <w:tc>
          <w:tcPr>
            <w:tcW w:w="6980" w:type="dxa"/>
            <w:tcBorders>
              <w:top w:val="nil"/>
              <w:left w:val="single" w:sz="4" w:space="0" w:color="1F497D"/>
              <w:bottom w:val="nil"/>
              <w:right w:val="single" w:sz="4" w:space="0" w:color="1F497D"/>
            </w:tcBorders>
            <w:shd w:val="clear" w:color="auto" w:fill="DCE6F1"/>
            <w:vAlign w:val="center"/>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5.      The system returns only the users that match the Head Professor’s search results</w:t>
            </w:r>
          </w:p>
        </w:tc>
      </w:tr>
      <w:tr w:rsidR="00AD19D6" w:rsidTr="00AD19D6">
        <w:trPr>
          <w:trHeight w:val="405"/>
        </w:trPr>
        <w:tc>
          <w:tcPr>
            <w:tcW w:w="0" w:type="auto"/>
            <w:vMerge/>
            <w:tcBorders>
              <w:top w:val="nil"/>
              <w:left w:val="single" w:sz="4" w:space="0" w:color="1F497D"/>
              <w:bottom w:val="single" w:sz="4" w:space="0" w:color="1F497D"/>
              <w:right w:val="nil"/>
            </w:tcBorders>
            <w:vAlign w:val="center"/>
            <w:hideMark/>
          </w:tcPr>
          <w:p w:rsidR="00AD19D6" w:rsidRDefault="00AD19D6">
            <w:pPr>
              <w:spacing w:after="0" w:line="240" w:lineRule="auto"/>
              <w:rPr>
                <w:rFonts w:ascii="Calibri" w:eastAsia="Times New Roman" w:hAnsi="Calibri" w:cs="Times New Roman"/>
                <w:sz w:val="24"/>
                <w:szCs w:val="24"/>
              </w:rPr>
            </w:pPr>
          </w:p>
        </w:tc>
        <w:tc>
          <w:tcPr>
            <w:tcW w:w="6980" w:type="dxa"/>
            <w:tcBorders>
              <w:top w:val="nil"/>
              <w:left w:val="single" w:sz="4" w:space="0" w:color="1F497D"/>
              <w:bottom w:val="nil"/>
              <w:right w:val="single" w:sz="4" w:space="0" w:color="1F497D"/>
            </w:tcBorders>
            <w:shd w:val="clear" w:color="auto" w:fill="DCE6F1"/>
            <w:vAlign w:val="center"/>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6.      The Head Professor finds the name of the user he wishes to activate</w:t>
            </w:r>
          </w:p>
        </w:tc>
      </w:tr>
      <w:tr w:rsidR="00AD19D6" w:rsidTr="00AD19D6">
        <w:trPr>
          <w:trHeight w:val="795"/>
        </w:trPr>
        <w:tc>
          <w:tcPr>
            <w:tcW w:w="0" w:type="auto"/>
            <w:vMerge/>
            <w:tcBorders>
              <w:top w:val="nil"/>
              <w:left w:val="single" w:sz="4" w:space="0" w:color="1F497D"/>
              <w:bottom w:val="single" w:sz="4" w:space="0" w:color="1F497D"/>
              <w:right w:val="nil"/>
            </w:tcBorders>
            <w:vAlign w:val="center"/>
            <w:hideMark/>
          </w:tcPr>
          <w:p w:rsidR="00AD19D6" w:rsidRDefault="00AD19D6">
            <w:pPr>
              <w:spacing w:after="0" w:line="240" w:lineRule="auto"/>
              <w:rPr>
                <w:rFonts w:ascii="Calibri" w:eastAsia="Times New Roman" w:hAnsi="Calibri" w:cs="Times New Roman"/>
                <w:sz w:val="24"/>
                <w:szCs w:val="24"/>
              </w:rPr>
            </w:pPr>
          </w:p>
        </w:tc>
        <w:tc>
          <w:tcPr>
            <w:tcW w:w="6980" w:type="dxa"/>
            <w:tcBorders>
              <w:top w:val="nil"/>
              <w:left w:val="single" w:sz="4" w:space="0" w:color="1F497D"/>
              <w:bottom w:val="nil"/>
              <w:right w:val="single" w:sz="4" w:space="0" w:color="1F497D"/>
            </w:tcBorders>
            <w:shd w:val="clear" w:color="auto" w:fill="DCE6F1"/>
            <w:vAlign w:val="center"/>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7.      The Head Professor clicks on the “Act As User” link located beneath the picture of any user</w:t>
            </w:r>
          </w:p>
        </w:tc>
      </w:tr>
      <w:tr w:rsidR="00AD19D6" w:rsidTr="00AD19D6">
        <w:trPr>
          <w:trHeight w:val="675"/>
        </w:trPr>
        <w:tc>
          <w:tcPr>
            <w:tcW w:w="0" w:type="auto"/>
            <w:vMerge/>
            <w:tcBorders>
              <w:top w:val="nil"/>
              <w:left w:val="single" w:sz="4" w:space="0" w:color="1F497D"/>
              <w:bottom w:val="single" w:sz="4" w:space="0" w:color="1F497D"/>
              <w:right w:val="nil"/>
            </w:tcBorders>
            <w:vAlign w:val="center"/>
            <w:hideMark/>
          </w:tcPr>
          <w:p w:rsidR="00AD19D6" w:rsidRDefault="00AD19D6">
            <w:pPr>
              <w:spacing w:after="0" w:line="240" w:lineRule="auto"/>
              <w:rPr>
                <w:rFonts w:ascii="Calibri" w:eastAsia="Times New Roman" w:hAnsi="Calibri" w:cs="Times New Roman"/>
                <w:sz w:val="24"/>
                <w:szCs w:val="24"/>
              </w:rPr>
            </w:pPr>
          </w:p>
        </w:tc>
        <w:tc>
          <w:tcPr>
            <w:tcW w:w="6980" w:type="dxa"/>
            <w:tcBorders>
              <w:top w:val="nil"/>
              <w:left w:val="single" w:sz="4" w:space="0" w:color="1F497D"/>
              <w:bottom w:val="nil"/>
              <w:right w:val="single" w:sz="4" w:space="0" w:color="1F497D"/>
            </w:tcBorders>
            <w:shd w:val="clear" w:color="auto" w:fill="DCE6F1"/>
            <w:vAlign w:val="center"/>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8.      The system changes logged in user to the selected user and allows the Head Professor to act on behalf of that user</w:t>
            </w:r>
          </w:p>
        </w:tc>
      </w:tr>
      <w:tr w:rsidR="00AD19D6" w:rsidTr="00AD19D6">
        <w:trPr>
          <w:trHeight w:val="402"/>
        </w:trPr>
        <w:tc>
          <w:tcPr>
            <w:tcW w:w="2080" w:type="dxa"/>
            <w:tcBorders>
              <w:top w:val="single" w:sz="4" w:space="0" w:color="1F497D"/>
              <w:left w:val="single" w:sz="4" w:space="0" w:color="1F497D"/>
              <w:bottom w:val="nil"/>
              <w:right w:val="single" w:sz="4" w:space="0" w:color="1F497D"/>
            </w:tcBorders>
            <w:vAlign w:val="center"/>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Entry Conditions</w:t>
            </w:r>
          </w:p>
        </w:tc>
        <w:tc>
          <w:tcPr>
            <w:tcW w:w="6980" w:type="dxa"/>
            <w:tcBorders>
              <w:top w:val="single" w:sz="4" w:space="0" w:color="1F497D"/>
              <w:left w:val="nil"/>
              <w:bottom w:val="nil"/>
              <w:right w:val="single" w:sz="4" w:space="0" w:color="1F497D"/>
            </w:tcBorders>
            <w:vAlign w:val="center"/>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1.      Login as Head Professor.</w:t>
            </w:r>
          </w:p>
        </w:tc>
      </w:tr>
      <w:tr w:rsidR="00AD19D6" w:rsidTr="00AD19D6">
        <w:trPr>
          <w:trHeight w:val="402"/>
        </w:trPr>
        <w:tc>
          <w:tcPr>
            <w:tcW w:w="2080" w:type="dxa"/>
            <w:tcBorders>
              <w:top w:val="nil"/>
              <w:left w:val="single" w:sz="4" w:space="0" w:color="1F497D"/>
              <w:bottom w:val="nil"/>
              <w:right w:val="single" w:sz="4" w:space="0" w:color="1F497D"/>
            </w:tcBorders>
            <w:vAlign w:val="center"/>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 </w:t>
            </w:r>
          </w:p>
        </w:tc>
        <w:tc>
          <w:tcPr>
            <w:tcW w:w="6980" w:type="dxa"/>
            <w:tcBorders>
              <w:top w:val="nil"/>
              <w:left w:val="nil"/>
              <w:bottom w:val="nil"/>
              <w:right w:val="single" w:sz="4" w:space="0" w:color="1F497D"/>
            </w:tcBorders>
            <w:vAlign w:val="center"/>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2.      Select Admin tab from menu bar.</w:t>
            </w:r>
          </w:p>
        </w:tc>
      </w:tr>
      <w:tr w:rsidR="00AD19D6" w:rsidTr="00AD19D6">
        <w:trPr>
          <w:trHeight w:val="345"/>
        </w:trPr>
        <w:tc>
          <w:tcPr>
            <w:tcW w:w="2080" w:type="dxa"/>
            <w:tcBorders>
              <w:top w:val="nil"/>
              <w:left w:val="single" w:sz="4" w:space="0" w:color="1F497D"/>
              <w:bottom w:val="nil"/>
              <w:right w:val="single" w:sz="4" w:space="0" w:color="1F497D"/>
            </w:tcBorders>
            <w:vAlign w:val="center"/>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 </w:t>
            </w:r>
          </w:p>
        </w:tc>
        <w:tc>
          <w:tcPr>
            <w:tcW w:w="6980" w:type="dxa"/>
            <w:tcBorders>
              <w:top w:val="nil"/>
              <w:left w:val="nil"/>
              <w:bottom w:val="nil"/>
              <w:right w:val="single" w:sz="4" w:space="0" w:color="1F497D"/>
            </w:tcBorders>
            <w:vAlign w:val="bottom"/>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 xml:space="preserve">3.      Click View All Users button at the top right </w:t>
            </w:r>
          </w:p>
        </w:tc>
      </w:tr>
      <w:tr w:rsidR="00AD19D6" w:rsidTr="00AD19D6">
        <w:trPr>
          <w:trHeight w:val="600"/>
        </w:trPr>
        <w:tc>
          <w:tcPr>
            <w:tcW w:w="2080" w:type="dxa"/>
            <w:tcBorders>
              <w:top w:val="nil"/>
              <w:left w:val="single" w:sz="4" w:space="0" w:color="1F497D"/>
              <w:bottom w:val="single" w:sz="4" w:space="0" w:color="1F497D"/>
              <w:right w:val="single" w:sz="4" w:space="0" w:color="1F497D"/>
            </w:tcBorders>
            <w:vAlign w:val="bottom"/>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 </w:t>
            </w:r>
          </w:p>
        </w:tc>
        <w:tc>
          <w:tcPr>
            <w:tcW w:w="6980" w:type="dxa"/>
            <w:tcBorders>
              <w:top w:val="nil"/>
              <w:left w:val="nil"/>
              <w:bottom w:val="single" w:sz="4" w:space="0" w:color="1F497D"/>
              <w:right w:val="single" w:sz="4" w:space="0" w:color="1F497D"/>
            </w:tcBorders>
            <w:vAlign w:val="center"/>
            <w:hideMark/>
          </w:tcPr>
          <w:p w:rsidR="00AD19D6" w:rsidRDefault="00AD19D6">
            <w:pPr>
              <w:spacing w:after="0" w:line="276" w:lineRule="auto"/>
              <w:rPr>
                <w:rFonts w:eastAsiaTheme="minorHAnsi" w:cs="Times New Roman"/>
              </w:rPr>
            </w:pPr>
          </w:p>
        </w:tc>
      </w:tr>
      <w:tr w:rsidR="00AD19D6" w:rsidTr="00AD19D6">
        <w:trPr>
          <w:trHeight w:val="360"/>
        </w:trPr>
        <w:tc>
          <w:tcPr>
            <w:tcW w:w="2080" w:type="dxa"/>
            <w:tcBorders>
              <w:top w:val="nil"/>
              <w:left w:val="single" w:sz="4" w:space="0" w:color="1F497D"/>
              <w:bottom w:val="nil"/>
              <w:right w:val="single" w:sz="4" w:space="0" w:color="1F497D"/>
            </w:tcBorders>
            <w:shd w:val="clear" w:color="auto" w:fill="DCE6F1"/>
            <w:vAlign w:val="bottom"/>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Exit Conditions</w:t>
            </w:r>
          </w:p>
        </w:tc>
        <w:tc>
          <w:tcPr>
            <w:tcW w:w="6980" w:type="dxa"/>
            <w:tcBorders>
              <w:top w:val="nil"/>
              <w:left w:val="nil"/>
              <w:bottom w:val="nil"/>
              <w:right w:val="single" w:sz="4" w:space="0" w:color="1F497D"/>
            </w:tcBorders>
            <w:shd w:val="clear" w:color="auto" w:fill="DCE6F1"/>
            <w:vAlign w:val="center"/>
            <w:hideMark/>
          </w:tcPr>
          <w:p w:rsidR="00AD19D6" w:rsidRDefault="00AD19D6" w:rsidP="00C91381">
            <w:pPr>
              <w:pStyle w:val="ListParagraph"/>
              <w:numPr>
                <w:ilvl w:val="0"/>
                <w:numId w:val="55"/>
              </w:numPr>
              <w:spacing w:after="0" w:line="240" w:lineRule="auto"/>
              <w:ind w:left="527"/>
              <w:jc w:val="left"/>
              <w:rPr>
                <w:rFonts w:ascii="Calibri" w:eastAsia="Times New Roman" w:hAnsi="Calibri" w:cs="Times New Roman"/>
                <w:sz w:val="24"/>
                <w:szCs w:val="24"/>
              </w:rPr>
            </w:pPr>
            <w:r>
              <w:rPr>
                <w:rFonts w:eastAsia="Times New Roman" w:cs="Times New Roman"/>
                <w:szCs w:val="24"/>
              </w:rPr>
              <w:t>The system records all given input as input from the selected user, not the Head Professor.</w:t>
            </w:r>
          </w:p>
          <w:p w:rsidR="00AD19D6" w:rsidRDefault="00AD19D6" w:rsidP="00C91381">
            <w:pPr>
              <w:pStyle w:val="ListParagraph"/>
              <w:numPr>
                <w:ilvl w:val="0"/>
                <w:numId w:val="55"/>
              </w:numPr>
              <w:spacing w:after="0" w:line="240" w:lineRule="auto"/>
              <w:ind w:left="527"/>
              <w:jc w:val="left"/>
              <w:rPr>
                <w:rFonts w:eastAsia="Times New Roman" w:cs="Times New Roman"/>
                <w:szCs w:val="24"/>
              </w:rPr>
            </w:pPr>
            <w:r>
              <w:rPr>
                <w:rFonts w:eastAsia="Times New Roman" w:cs="Times New Roman"/>
                <w:szCs w:val="24"/>
              </w:rPr>
              <w:t>The Head Professor selects to return to his own role</w:t>
            </w:r>
          </w:p>
        </w:tc>
      </w:tr>
      <w:tr w:rsidR="00AD19D6" w:rsidTr="00AD19D6">
        <w:trPr>
          <w:trHeight w:val="402"/>
        </w:trPr>
        <w:tc>
          <w:tcPr>
            <w:tcW w:w="2080" w:type="dxa"/>
            <w:tcBorders>
              <w:top w:val="single" w:sz="4" w:space="0" w:color="1F497D"/>
              <w:left w:val="single" w:sz="4" w:space="0" w:color="1F497D"/>
              <w:bottom w:val="nil"/>
              <w:right w:val="single" w:sz="4" w:space="0" w:color="1F497D"/>
            </w:tcBorders>
            <w:vAlign w:val="bottom"/>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Exceptions</w:t>
            </w:r>
          </w:p>
        </w:tc>
        <w:tc>
          <w:tcPr>
            <w:tcW w:w="6980" w:type="dxa"/>
            <w:tcBorders>
              <w:top w:val="single" w:sz="4" w:space="0" w:color="1F497D"/>
              <w:left w:val="nil"/>
              <w:bottom w:val="nil"/>
              <w:right w:val="single" w:sz="4" w:space="0" w:color="1F497D"/>
            </w:tcBorders>
            <w:vAlign w:val="center"/>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 xml:space="preserve">1.     </w:t>
            </w:r>
          </w:p>
        </w:tc>
      </w:tr>
      <w:tr w:rsidR="00AD19D6" w:rsidTr="00AD19D6">
        <w:trPr>
          <w:trHeight w:val="615"/>
        </w:trPr>
        <w:tc>
          <w:tcPr>
            <w:tcW w:w="2080" w:type="dxa"/>
            <w:tcBorders>
              <w:top w:val="nil"/>
              <w:left w:val="single" w:sz="4" w:space="0" w:color="1F497D"/>
              <w:bottom w:val="single" w:sz="4" w:space="0" w:color="1F497D"/>
              <w:right w:val="single" w:sz="4" w:space="0" w:color="1F497D"/>
            </w:tcBorders>
            <w:vAlign w:val="bottom"/>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 </w:t>
            </w:r>
          </w:p>
        </w:tc>
        <w:tc>
          <w:tcPr>
            <w:tcW w:w="6980" w:type="dxa"/>
            <w:tcBorders>
              <w:top w:val="nil"/>
              <w:left w:val="nil"/>
              <w:bottom w:val="single" w:sz="4" w:space="0" w:color="1F497D"/>
              <w:right w:val="single" w:sz="4" w:space="0" w:color="1F497D"/>
            </w:tcBorders>
            <w:vAlign w:val="bottom"/>
            <w:hideMark/>
          </w:tcPr>
          <w:p w:rsidR="00AD19D6" w:rsidRDefault="00AD19D6">
            <w:pPr>
              <w:spacing w:after="0" w:line="276" w:lineRule="auto"/>
              <w:rPr>
                <w:rFonts w:eastAsiaTheme="minorHAnsi" w:cs="Times New Roman"/>
              </w:rPr>
            </w:pPr>
          </w:p>
        </w:tc>
      </w:tr>
    </w:tbl>
    <w:p w:rsidR="00AD19D6" w:rsidRDefault="00AD19D6" w:rsidP="00AD19D6">
      <w:pPr>
        <w:rPr>
          <w:rFonts w:ascii="Calibri" w:hAnsi="Calibri"/>
        </w:rPr>
      </w:pPr>
    </w:p>
    <w:p w:rsidR="00AD19D6" w:rsidRDefault="00AD19D6" w:rsidP="00AD19D6">
      <w:r>
        <w:br w:type="page"/>
      </w:r>
    </w:p>
    <w:tbl>
      <w:tblPr>
        <w:tblW w:w="9060" w:type="dxa"/>
        <w:tblInd w:w="93" w:type="dxa"/>
        <w:tblLook w:val="04A0" w:firstRow="1" w:lastRow="0" w:firstColumn="1" w:lastColumn="0" w:noHBand="0" w:noVBand="1"/>
      </w:tblPr>
      <w:tblGrid>
        <w:gridCol w:w="2080"/>
        <w:gridCol w:w="6980"/>
      </w:tblGrid>
      <w:tr w:rsidR="00AD19D6" w:rsidTr="00AD19D6">
        <w:trPr>
          <w:trHeight w:val="402"/>
        </w:trPr>
        <w:tc>
          <w:tcPr>
            <w:tcW w:w="2080" w:type="dxa"/>
            <w:tcBorders>
              <w:top w:val="single" w:sz="4" w:space="0" w:color="1F497D"/>
              <w:left w:val="single" w:sz="4" w:space="0" w:color="1F497D"/>
              <w:bottom w:val="single" w:sz="4" w:space="0" w:color="1F497D"/>
              <w:right w:val="single" w:sz="4" w:space="0" w:color="1F497D"/>
            </w:tcBorders>
            <w:vAlign w:val="bottom"/>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lastRenderedPageBreak/>
              <w:t>Use Case Name</w:t>
            </w:r>
          </w:p>
        </w:tc>
        <w:tc>
          <w:tcPr>
            <w:tcW w:w="6980" w:type="dxa"/>
            <w:tcBorders>
              <w:top w:val="single" w:sz="4" w:space="0" w:color="1F497D"/>
              <w:left w:val="nil"/>
              <w:bottom w:val="single" w:sz="4" w:space="0" w:color="1F497D"/>
              <w:right w:val="single" w:sz="4" w:space="0" w:color="1F497D"/>
            </w:tcBorders>
            <w:vAlign w:val="bottom"/>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(SPW3) Email Activation</w:t>
            </w:r>
          </w:p>
        </w:tc>
      </w:tr>
      <w:tr w:rsidR="00AD19D6" w:rsidTr="00AD19D6">
        <w:trPr>
          <w:trHeight w:val="402"/>
        </w:trPr>
        <w:tc>
          <w:tcPr>
            <w:tcW w:w="2080" w:type="dxa"/>
            <w:tcBorders>
              <w:top w:val="nil"/>
              <w:left w:val="single" w:sz="4" w:space="0" w:color="1F497D"/>
              <w:bottom w:val="single" w:sz="4" w:space="0" w:color="1F497D"/>
              <w:right w:val="single" w:sz="4" w:space="0" w:color="1F497D"/>
            </w:tcBorders>
            <w:shd w:val="clear" w:color="auto" w:fill="DCE6F1"/>
            <w:vAlign w:val="bottom"/>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Related Use Cases</w:t>
            </w:r>
          </w:p>
        </w:tc>
        <w:tc>
          <w:tcPr>
            <w:tcW w:w="6980" w:type="dxa"/>
            <w:tcBorders>
              <w:top w:val="nil"/>
              <w:left w:val="nil"/>
              <w:bottom w:val="single" w:sz="4" w:space="0" w:color="1F497D"/>
              <w:right w:val="single" w:sz="4" w:space="0" w:color="1F497D"/>
            </w:tcBorders>
            <w:shd w:val="clear" w:color="auto" w:fill="DCE6F1"/>
            <w:vAlign w:val="bottom"/>
            <w:hideMark/>
          </w:tcPr>
          <w:p w:rsidR="00AD19D6" w:rsidRDefault="00AD19D6">
            <w:pPr>
              <w:spacing w:after="0" w:line="276" w:lineRule="auto"/>
              <w:rPr>
                <w:rFonts w:eastAsiaTheme="minorHAnsi" w:cs="Times New Roman"/>
              </w:rPr>
            </w:pPr>
          </w:p>
        </w:tc>
      </w:tr>
      <w:tr w:rsidR="00AD19D6" w:rsidTr="00AD19D6">
        <w:trPr>
          <w:trHeight w:val="402"/>
        </w:trPr>
        <w:tc>
          <w:tcPr>
            <w:tcW w:w="2080" w:type="dxa"/>
            <w:tcBorders>
              <w:top w:val="nil"/>
              <w:left w:val="single" w:sz="4" w:space="0" w:color="1F497D"/>
              <w:bottom w:val="single" w:sz="4" w:space="0" w:color="1F497D"/>
              <w:right w:val="single" w:sz="4" w:space="0" w:color="1F497D"/>
            </w:tcBorders>
            <w:vAlign w:val="bottom"/>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Participating Actor</w:t>
            </w:r>
          </w:p>
        </w:tc>
        <w:tc>
          <w:tcPr>
            <w:tcW w:w="6980" w:type="dxa"/>
            <w:tcBorders>
              <w:top w:val="nil"/>
              <w:left w:val="nil"/>
              <w:bottom w:val="nil"/>
              <w:right w:val="single" w:sz="4" w:space="0" w:color="1F497D"/>
            </w:tcBorders>
            <w:vAlign w:val="bottom"/>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Guest User</w:t>
            </w:r>
          </w:p>
        </w:tc>
      </w:tr>
      <w:tr w:rsidR="00AD19D6" w:rsidTr="00AD19D6">
        <w:trPr>
          <w:trHeight w:val="675"/>
        </w:trPr>
        <w:tc>
          <w:tcPr>
            <w:tcW w:w="2080" w:type="dxa"/>
            <w:vMerge w:val="restart"/>
            <w:tcBorders>
              <w:top w:val="nil"/>
              <w:left w:val="single" w:sz="4" w:space="0" w:color="1F497D"/>
              <w:bottom w:val="single" w:sz="4" w:space="0" w:color="1F497D"/>
              <w:right w:val="nil"/>
            </w:tcBorders>
            <w:shd w:val="clear" w:color="auto" w:fill="DCE6F1"/>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Flow of Events</w:t>
            </w:r>
          </w:p>
        </w:tc>
        <w:tc>
          <w:tcPr>
            <w:tcW w:w="6980" w:type="dxa"/>
            <w:tcBorders>
              <w:top w:val="single" w:sz="4" w:space="0" w:color="1F497D"/>
              <w:left w:val="single" w:sz="4" w:space="0" w:color="1F497D"/>
              <w:bottom w:val="nil"/>
              <w:right w:val="single" w:sz="4" w:space="0" w:color="1F497D"/>
            </w:tcBorders>
            <w:shd w:val="clear" w:color="auto" w:fill="DCE6F1"/>
            <w:vAlign w:val="center"/>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1.      User logs into his or her email client</w:t>
            </w:r>
          </w:p>
        </w:tc>
      </w:tr>
      <w:tr w:rsidR="00AD19D6" w:rsidTr="00AD19D6">
        <w:trPr>
          <w:trHeight w:val="630"/>
        </w:trPr>
        <w:tc>
          <w:tcPr>
            <w:tcW w:w="0" w:type="auto"/>
            <w:vMerge/>
            <w:tcBorders>
              <w:top w:val="nil"/>
              <w:left w:val="single" w:sz="4" w:space="0" w:color="1F497D"/>
              <w:bottom w:val="single" w:sz="4" w:space="0" w:color="1F497D"/>
              <w:right w:val="nil"/>
            </w:tcBorders>
            <w:vAlign w:val="center"/>
            <w:hideMark/>
          </w:tcPr>
          <w:p w:rsidR="00AD19D6" w:rsidRDefault="00AD19D6">
            <w:pPr>
              <w:spacing w:after="0" w:line="240" w:lineRule="auto"/>
              <w:rPr>
                <w:rFonts w:ascii="Calibri" w:eastAsia="Times New Roman" w:hAnsi="Calibri" w:cs="Times New Roman"/>
                <w:sz w:val="24"/>
                <w:szCs w:val="24"/>
              </w:rPr>
            </w:pPr>
          </w:p>
        </w:tc>
        <w:tc>
          <w:tcPr>
            <w:tcW w:w="6980" w:type="dxa"/>
            <w:tcBorders>
              <w:top w:val="nil"/>
              <w:left w:val="single" w:sz="4" w:space="0" w:color="1F497D"/>
              <w:bottom w:val="nil"/>
              <w:right w:val="single" w:sz="4" w:space="0" w:color="1F497D"/>
            </w:tcBorders>
            <w:shd w:val="clear" w:color="auto" w:fill="DCE6F1"/>
            <w:vAlign w:val="center"/>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2.      The user clicks on the link in the email that he or she  was sent</w:t>
            </w:r>
          </w:p>
        </w:tc>
      </w:tr>
      <w:tr w:rsidR="00AD19D6" w:rsidTr="00AD19D6">
        <w:trPr>
          <w:trHeight w:val="390"/>
        </w:trPr>
        <w:tc>
          <w:tcPr>
            <w:tcW w:w="0" w:type="auto"/>
            <w:vMerge/>
            <w:tcBorders>
              <w:top w:val="nil"/>
              <w:left w:val="single" w:sz="4" w:space="0" w:color="1F497D"/>
              <w:bottom w:val="single" w:sz="4" w:space="0" w:color="1F497D"/>
              <w:right w:val="nil"/>
            </w:tcBorders>
            <w:vAlign w:val="center"/>
            <w:hideMark/>
          </w:tcPr>
          <w:p w:rsidR="00AD19D6" w:rsidRDefault="00AD19D6">
            <w:pPr>
              <w:spacing w:after="0" w:line="240" w:lineRule="auto"/>
              <w:rPr>
                <w:rFonts w:ascii="Calibri" w:eastAsia="Times New Roman" w:hAnsi="Calibri" w:cs="Times New Roman"/>
                <w:sz w:val="24"/>
                <w:szCs w:val="24"/>
              </w:rPr>
            </w:pPr>
          </w:p>
        </w:tc>
        <w:tc>
          <w:tcPr>
            <w:tcW w:w="6980" w:type="dxa"/>
            <w:tcBorders>
              <w:top w:val="nil"/>
              <w:left w:val="single" w:sz="4" w:space="0" w:color="1F497D"/>
              <w:bottom w:val="nil"/>
              <w:right w:val="single" w:sz="4" w:space="0" w:color="1F497D"/>
            </w:tcBorders>
            <w:shd w:val="clear" w:color="auto" w:fill="DCE6F1"/>
            <w:vAlign w:val="center"/>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3.      The user is asked to enter some additional information including a password.</w:t>
            </w:r>
          </w:p>
        </w:tc>
      </w:tr>
      <w:tr w:rsidR="00AD19D6" w:rsidTr="00AD19D6">
        <w:trPr>
          <w:trHeight w:val="450"/>
        </w:trPr>
        <w:tc>
          <w:tcPr>
            <w:tcW w:w="0" w:type="auto"/>
            <w:vMerge/>
            <w:tcBorders>
              <w:top w:val="nil"/>
              <w:left w:val="single" w:sz="4" w:space="0" w:color="1F497D"/>
              <w:bottom w:val="single" w:sz="4" w:space="0" w:color="1F497D"/>
              <w:right w:val="nil"/>
            </w:tcBorders>
            <w:vAlign w:val="center"/>
            <w:hideMark/>
          </w:tcPr>
          <w:p w:rsidR="00AD19D6" w:rsidRDefault="00AD19D6">
            <w:pPr>
              <w:spacing w:after="0" w:line="240" w:lineRule="auto"/>
              <w:rPr>
                <w:rFonts w:ascii="Calibri" w:eastAsia="Times New Roman" w:hAnsi="Calibri" w:cs="Times New Roman"/>
                <w:sz w:val="24"/>
                <w:szCs w:val="24"/>
              </w:rPr>
            </w:pPr>
          </w:p>
        </w:tc>
        <w:tc>
          <w:tcPr>
            <w:tcW w:w="6980" w:type="dxa"/>
            <w:tcBorders>
              <w:top w:val="nil"/>
              <w:left w:val="single" w:sz="4" w:space="0" w:color="1F497D"/>
              <w:bottom w:val="nil"/>
              <w:right w:val="single" w:sz="4" w:space="0" w:color="1F497D"/>
            </w:tcBorders>
            <w:shd w:val="clear" w:color="auto" w:fill="DCE6F1"/>
            <w:vAlign w:val="center"/>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4.      The system updates the user’s information in the database by setting his or her status to ACTIVE and recording the user’s new password.</w:t>
            </w:r>
          </w:p>
        </w:tc>
      </w:tr>
      <w:tr w:rsidR="00AD19D6" w:rsidTr="00AD19D6">
        <w:trPr>
          <w:trHeight w:val="510"/>
        </w:trPr>
        <w:tc>
          <w:tcPr>
            <w:tcW w:w="0" w:type="auto"/>
            <w:vMerge/>
            <w:tcBorders>
              <w:top w:val="nil"/>
              <w:left w:val="single" w:sz="4" w:space="0" w:color="1F497D"/>
              <w:bottom w:val="single" w:sz="4" w:space="0" w:color="1F497D"/>
              <w:right w:val="nil"/>
            </w:tcBorders>
            <w:vAlign w:val="center"/>
            <w:hideMark/>
          </w:tcPr>
          <w:p w:rsidR="00AD19D6" w:rsidRDefault="00AD19D6">
            <w:pPr>
              <w:spacing w:after="0" w:line="240" w:lineRule="auto"/>
              <w:rPr>
                <w:rFonts w:ascii="Calibri" w:eastAsia="Times New Roman" w:hAnsi="Calibri" w:cs="Times New Roman"/>
                <w:sz w:val="24"/>
                <w:szCs w:val="24"/>
              </w:rPr>
            </w:pPr>
          </w:p>
        </w:tc>
        <w:tc>
          <w:tcPr>
            <w:tcW w:w="6980" w:type="dxa"/>
            <w:tcBorders>
              <w:top w:val="nil"/>
              <w:left w:val="single" w:sz="4" w:space="0" w:color="1F497D"/>
              <w:bottom w:val="nil"/>
              <w:right w:val="single" w:sz="4" w:space="0" w:color="1F497D"/>
            </w:tcBorders>
            <w:shd w:val="clear" w:color="auto" w:fill="DCE6F1"/>
            <w:vAlign w:val="center"/>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 xml:space="preserve">5.      The user is redirected to the login page to try and use his or her new dance moves. </w:t>
            </w:r>
          </w:p>
        </w:tc>
      </w:tr>
      <w:tr w:rsidR="00AD19D6" w:rsidTr="00AD19D6">
        <w:trPr>
          <w:trHeight w:val="402"/>
        </w:trPr>
        <w:tc>
          <w:tcPr>
            <w:tcW w:w="2080" w:type="dxa"/>
            <w:tcBorders>
              <w:top w:val="single" w:sz="4" w:space="0" w:color="1F497D"/>
              <w:left w:val="single" w:sz="4" w:space="0" w:color="1F497D"/>
              <w:bottom w:val="nil"/>
              <w:right w:val="single" w:sz="4" w:space="0" w:color="1F497D"/>
            </w:tcBorders>
            <w:vAlign w:val="center"/>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Entry Conditions</w:t>
            </w:r>
          </w:p>
        </w:tc>
        <w:tc>
          <w:tcPr>
            <w:tcW w:w="6980" w:type="dxa"/>
            <w:tcBorders>
              <w:top w:val="single" w:sz="4" w:space="0" w:color="1F497D"/>
              <w:left w:val="nil"/>
              <w:bottom w:val="nil"/>
              <w:right w:val="single" w:sz="4" w:space="0" w:color="1F497D"/>
            </w:tcBorders>
            <w:vAlign w:val="center"/>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1.      User checks his or her email</w:t>
            </w:r>
          </w:p>
        </w:tc>
      </w:tr>
      <w:tr w:rsidR="00AD19D6" w:rsidTr="00AD19D6">
        <w:trPr>
          <w:trHeight w:val="402"/>
        </w:trPr>
        <w:tc>
          <w:tcPr>
            <w:tcW w:w="2080" w:type="dxa"/>
            <w:tcBorders>
              <w:top w:val="nil"/>
              <w:left w:val="single" w:sz="4" w:space="0" w:color="1F497D"/>
              <w:bottom w:val="nil"/>
              <w:right w:val="single" w:sz="4" w:space="0" w:color="1F497D"/>
            </w:tcBorders>
            <w:vAlign w:val="center"/>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 </w:t>
            </w:r>
          </w:p>
        </w:tc>
        <w:tc>
          <w:tcPr>
            <w:tcW w:w="6980" w:type="dxa"/>
            <w:tcBorders>
              <w:top w:val="nil"/>
              <w:left w:val="nil"/>
              <w:bottom w:val="nil"/>
              <w:right w:val="single" w:sz="4" w:space="0" w:color="1F497D"/>
            </w:tcBorders>
            <w:vAlign w:val="center"/>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2.      User clicks on the provided link to provide additional information.</w:t>
            </w:r>
          </w:p>
        </w:tc>
      </w:tr>
      <w:tr w:rsidR="00AD19D6" w:rsidTr="00AD19D6">
        <w:trPr>
          <w:trHeight w:val="345"/>
        </w:trPr>
        <w:tc>
          <w:tcPr>
            <w:tcW w:w="2080" w:type="dxa"/>
            <w:tcBorders>
              <w:top w:val="nil"/>
              <w:left w:val="single" w:sz="4" w:space="0" w:color="1F497D"/>
              <w:bottom w:val="nil"/>
              <w:right w:val="single" w:sz="4" w:space="0" w:color="1F497D"/>
            </w:tcBorders>
            <w:vAlign w:val="center"/>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 </w:t>
            </w:r>
          </w:p>
        </w:tc>
        <w:tc>
          <w:tcPr>
            <w:tcW w:w="6980" w:type="dxa"/>
            <w:tcBorders>
              <w:top w:val="nil"/>
              <w:left w:val="nil"/>
              <w:bottom w:val="nil"/>
              <w:right w:val="single" w:sz="4" w:space="0" w:color="1F497D"/>
            </w:tcBorders>
            <w:vAlign w:val="bottom"/>
            <w:hideMark/>
          </w:tcPr>
          <w:p w:rsidR="00AD19D6" w:rsidRDefault="00AD19D6">
            <w:pPr>
              <w:spacing w:after="0" w:line="276" w:lineRule="auto"/>
              <w:rPr>
                <w:rFonts w:eastAsiaTheme="minorHAnsi" w:cs="Times New Roman"/>
              </w:rPr>
            </w:pPr>
          </w:p>
        </w:tc>
      </w:tr>
      <w:tr w:rsidR="00AD19D6" w:rsidTr="00AD19D6">
        <w:trPr>
          <w:trHeight w:val="80"/>
        </w:trPr>
        <w:tc>
          <w:tcPr>
            <w:tcW w:w="2080" w:type="dxa"/>
            <w:tcBorders>
              <w:top w:val="nil"/>
              <w:left w:val="single" w:sz="4" w:space="0" w:color="1F497D"/>
              <w:bottom w:val="single" w:sz="4" w:space="0" w:color="1F497D"/>
              <w:right w:val="single" w:sz="4" w:space="0" w:color="1F497D"/>
            </w:tcBorders>
            <w:vAlign w:val="bottom"/>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 </w:t>
            </w:r>
          </w:p>
        </w:tc>
        <w:tc>
          <w:tcPr>
            <w:tcW w:w="6980" w:type="dxa"/>
            <w:tcBorders>
              <w:top w:val="nil"/>
              <w:left w:val="nil"/>
              <w:bottom w:val="single" w:sz="4" w:space="0" w:color="1F497D"/>
              <w:right w:val="single" w:sz="4" w:space="0" w:color="1F497D"/>
            </w:tcBorders>
            <w:vAlign w:val="center"/>
            <w:hideMark/>
          </w:tcPr>
          <w:p w:rsidR="00AD19D6" w:rsidRDefault="00AD19D6">
            <w:pPr>
              <w:spacing w:after="0" w:line="276" w:lineRule="auto"/>
              <w:rPr>
                <w:rFonts w:eastAsiaTheme="minorHAnsi" w:cs="Times New Roman"/>
              </w:rPr>
            </w:pPr>
          </w:p>
        </w:tc>
      </w:tr>
      <w:tr w:rsidR="00AD19D6" w:rsidTr="00AD19D6">
        <w:trPr>
          <w:trHeight w:val="360"/>
        </w:trPr>
        <w:tc>
          <w:tcPr>
            <w:tcW w:w="2080" w:type="dxa"/>
            <w:tcBorders>
              <w:top w:val="nil"/>
              <w:left w:val="single" w:sz="4" w:space="0" w:color="1F497D"/>
              <w:bottom w:val="nil"/>
              <w:right w:val="single" w:sz="4" w:space="0" w:color="1F497D"/>
            </w:tcBorders>
            <w:shd w:val="clear" w:color="auto" w:fill="DCE6F1"/>
            <w:vAlign w:val="bottom"/>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Exit Conditions</w:t>
            </w:r>
          </w:p>
        </w:tc>
        <w:tc>
          <w:tcPr>
            <w:tcW w:w="6980" w:type="dxa"/>
            <w:tcBorders>
              <w:top w:val="nil"/>
              <w:left w:val="nil"/>
              <w:bottom w:val="nil"/>
              <w:right w:val="single" w:sz="4" w:space="0" w:color="1F497D"/>
            </w:tcBorders>
            <w:shd w:val="clear" w:color="auto" w:fill="DCE6F1"/>
            <w:vAlign w:val="center"/>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1.      The system updates the new user’s information in the database.</w:t>
            </w:r>
          </w:p>
        </w:tc>
      </w:tr>
      <w:tr w:rsidR="00AD19D6" w:rsidTr="00AD19D6">
        <w:trPr>
          <w:trHeight w:val="402"/>
        </w:trPr>
        <w:tc>
          <w:tcPr>
            <w:tcW w:w="2080" w:type="dxa"/>
            <w:tcBorders>
              <w:top w:val="single" w:sz="4" w:space="0" w:color="1F497D"/>
              <w:left w:val="single" w:sz="4" w:space="0" w:color="1F497D"/>
              <w:bottom w:val="nil"/>
              <w:right w:val="single" w:sz="4" w:space="0" w:color="1F497D"/>
            </w:tcBorders>
            <w:vAlign w:val="bottom"/>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Exceptions</w:t>
            </w:r>
          </w:p>
        </w:tc>
        <w:tc>
          <w:tcPr>
            <w:tcW w:w="6980" w:type="dxa"/>
            <w:tcBorders>
              <w:top w:val="single" w:sz="4" w:space="0" w:color="1F497D"/>
              <w:left w:val="nil"/>
              <w:bottom w:val="nil"/>
              <w:right w:val="single" w:sz="4" w:space="0" w:color="1F497D"/>
            </w:tcBorders>
            <w:vAlign w:val="center"/>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 xml:space="preserve">1.     </w:t>
            </w:r>
          </w:p>
        </w:tc>
      </w:tr>
      <w:tr w:rsidR="00AD19D6" w:rsidTr="00AD19D6">
        <w:trPr>
          <w:trHeight w:val="615"/>
        </w:trPr>
        <w:tc>
          <w:tcPr>
            <w:tcW w:w="2080" w:type="dxa"/>
            <w:tcBorders>
              <w:top w:val="nil"/>
              <w:left w:val="single" w:sz="4" w:space="0" w:color="1F497D"/>
              <w:bottom w:val="single" w:sz="4" w:space="0" w:color="1F497D"/>
              <w:right w:val="single" w:sz="4" w:space="0" w:color="1F497D"/>
            </w:tcBorders>
            <w:vAlign w:val="bottom"/>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 </w:t>
            </w:r>
          </w:p>
        </w:tc>
        <w:tc>
          <w:tcPr>
            <w:tcW w:w="6980" w:type="dxa"/>
            <w:tcBorders>
              <w:top w:val="nil"/>
              <w:left w:val="nil"/>
              <w:bottom w:val="single" w:sz="4" w:space="0" w:color="1F497D"/>
              <w:right w:val="single" w:sz="4" w:space="0" w:color="1F497D"/>
            </w:tcBorders>
            <w:vAlign w:val="bottom"/>
            <w:hideMark/>
          </w:tcPr>
          <w:p w:rsidR="00AD19D6" w:rsidRDefault="00AD19D6">
            <w:pPr>
              <w:spacing w:after="0" w:line="276" w:lineRule="auto"/>
              <w:rPr>
                <w:rFonts w:eastAsiaTheme="minorHAnsi" w:cs="Times New Roman"/>
              </w:rPr>
            </w:pPr>
          </w:p>
        </w:tc>
      </w:tr>
    </w:tbl>
    <w:p w:rsidR="00AD19D6" w:rsidRDefault="00AD19D6" w:rsidP="00AD19D6">
      <w:pPr>
        <w:rPr>
          <w:rFonts w:ascii="Calibri" w:hAnsi="Calibri"/>
        </w:rPr>
      </w:pPr>
    </w:p>
    <w:p w:rsidR="00AD19D6" w:rsidRDefault="00AD19D6" w:rsidP="00AD19D6"/>
    <w:tbl>
      <w:tblPr>
        <w:tblW w:w="9360" w:type="dxa"/>
        <w:tblInd w:w="105" w:type="dxa"/>
        <w:tblBorders>
          <w:top w:val="single" w:sz="4" w:space="0" w:color="4472C4"/>
          <w:left w:val="single" w:sz="4" w:space="0" w:color="4472C4"/>
          <w:bottom w:val="single" w:sz="4" w:space="0" w:color="4472C4"/>
          <w:right w:val="single" w:sz="4" w:space="0" w:color="4472C4"/>
          <w:insideH w:val="single" w:sz="4" w:space="0" w:color="4472C4"/>
          <w:insideV w:val="single" w:sz="4" w:space="0" w:color="4472C4"/>
        </w:tblBorders>
        <w:tblLayout w:type="fixed"/>
        <w:tblCellMar>
          <w:left w:w="10" w:type="dxa"/>
          <w:right w:w="10" w:type="dxa"/>
        </w:tblCellMar>
        <w:tblLook w:val="04A0" w:firstRow="1" w:lastRow="0" w:firstColumn="1" w:lastColumn="0" w:noHBand="0" w:noVBand="1"/>
      </w:tblPr>
      <w:tblGrid>
        <w:gridCol w:w="3640"/>
        <w:gridCol w:w="5720"/>
      </w:tblGrid>
      <w:tr w:rsidR="00AD19D6" w:rsidTr="00AD19D6">
        <w:tc>
          <w:tcPr>
            <w:tcW w:w="3640" w:type="dxa"/>
            <w:tcBorders>
              <w:top w:val="single" w:sz="4" w:space="0" w:color="4472C4"/>
              <w:left w:val="single" w:sz="4" w:space="0" w:color="4472C4"/>
              <w:bottom w:val="single" w:sz="4" w:space="0" w:color="4472C4"/>
              <w:right w:val="single" w:sz="4" w:space="0" w:color="4472C4"/>
            </w:tcBorders>
            <w:tcMar>
              <w:top w:w="100" w:type="dxa"/>
              <w:left w:w="115" w:type="dxa"/>
              <w:bottom w:w="100" w:type="dxa"/>
              <w:right w:w="115" w:type="dxa"/>
            </w:tcMar>
            <w:hideMark/>
          </w:tcPr>
          <w:p w:rsidR="00AD19D6" w:rsidRDefault="00AD19D6">
            <w:pPr>
              <w:spacing w:after="0" w:line="360" w:lineRule="auto"/>
              <w:rPr>
                <w:rFonts w:ascii="Calibri" w:hAnsi="Calibri"/>
                <w:sz w:val="24"/>
              </w:rPr>
            </w:pPr>
            <w:r>
              <w:rPr>
                <w:rFonts w:eastAsia="Times New Roman" w:cs="Times New Roman"/>
                <w:b/>
                <w:i/>
              </w:rPr>
              <w:t xml:space="preserve">Use case Name </w:t>
            </w:r>
            <w:r>
              <w:rPr>
                <w:rFonts w:eastAsia="Times New Roman" w:cs="Times New Roman"/>
                <w:b/>
              </w:rPr>
              <w:t>(SPW2_601)</w:t>
            </w:r>
          </w:p>
        </w:tc>
        <w:tc>
          <w:tcPr>
            <w:tcW w:w="5720" w:type="dxa"/>
            <w:tcBorders>
              <w:top w:val="single" w:sz="4" w:space="0" w:color="4472C4"/>
              <w:left w:val="single" w:sz="4" w:space="0" w:color="4472C4"/>
              <w:bottom w:val="single" w:sz="4" w:space="0" w:color="4472C4"/>
              <w:right w:val="single" w:sz="4" w:space="0" w:color="4472C4"/>
            </w:tcBorders>
            <w:tcMar>
              <w:top w:w="100" w:type="dxa"/>
              <w:left w:w="115" w:type="dxa"/>
              <w:bottom w:w="100" w:type="dxa"/>
              <w:right w:w="115" w:type="dxa"/>
            </w:tcMar>
            <w:hideMark/>
          </w:tcPr>
          <w:p w:rsidR="00AD19D6" w:rsidRDefault="00AD19D6">
            <w:pPr>
              <w:spacing w:after="0" w:line="360" w:lineRule="auto"/>
              <w:rPr>
                <w:rFonts w:ascii="Calibri" w:hAnsi="Calibri"/>
                <w:sz w:val="24"/>
              </w:rPr>
            </w:pPr>
            <w:r>
              <w:rPr>
                <w:rFonts w:eastAsia="Times New Roman" w:cs="Times New Roman"/>
                <w:b/>
              </w:rPr>
              <w:t>Upload profile picture from local storage</w:t>
            </w:r>
          </w:p>
        </w:tc>
      </w:tr>
      <w:tr w:rsidR="00AD19D6" w:rsidTr="00AD19D6">
        <w:tc>
          <w:tcPr>
            <w:tcW w:w="3640" w:type="dxa"/>
            <w:tcBorders>
              <w:top w:val="single" w:sz="4" w:space="0" w:color="4472C4"/>
              <w:left w:val="single" w:sz="4" w:space="0" w:color="4472C4"/>
              <w:bottom w:val="single" w:sz="4" w:space="0" w:color="4472C4"/>
              <w:right w:val="single" w:sz="4" w:space="0" w:color="4472C4"/>
            </w:tcBorders>
            <w:shd w:val="clear" w:color="auto" w:fill="BDD6EE"/>
            <w:tcMar>
              <w:top w:w="100" w:type="dxa"/>
              <w:left w:w="115" w:type="dxa"/>
              <w:bottom w:w="100" w:type="dxa"/>
              <w:right w:w="115" w:type="dxa"/>
            </w:tcMar>
            <w:hideMark/>
          </w:tcPr>
          <w:p w:rsidR="00AD19D6" w:rsidRDefault="00AD19D6">
            <w:pPr>
              <w:spacing w:after="0" w:line="360" w:lineRule="auto"/>
              <w:rPr>
                <w:rFonts w:ascii="Calibri" w:hAnsi="Calibri"/>
                <w:sz w:val="24"/>
              </w:rPr>
            </w:pPr>
            <w:r>
              <w:rPr>
                <w:rFonts w:eastAsia="Times New Roman" w:cs="Times New Roman"/>
                <w:b/>
                <w:i/>
              </w:rPr>
              <w:t>Participating Actors</w:t>
            </w:r>
          </w:p>
        </w:tc>
        <w:tc>
          <w:tcPr>
            <w:tcW w:w="5720" w:type="dxa"/>
            <w:tcBorders>
              <w:top w:val="single" w:sz="4" w:space="0" w:color="4472C4"/>
              <w:left w:val="single" w:sz="4" w:space="0" w:color="4472C4"/>
              <w:bottom w:val="single" w:sz="4" w:space="0" w:color="4472C4"/>
              <w:right w:val="single" w:sz="4" w:space="0" w:color="4472C4"/>
            </w:tcBorders>
            <w:shd w:val="clear" w:color="auto" w:fill="BDD6EE"/>
            <w:tcMar>
              <w:top w:w="100" w:type="dxa"/>
              <w:left w:w="115" w:type="dxa"/>
              <w:bottom w:w="100" w:type="dxa"/>
              <w:right w:w="115" w:type="dxa"/>
            </w:tcMar>
            <w:hideMark/>
          </w:tcPr>
          <w:p w:rsidR="00AD19D6" w:rsidRDefault="00AD19D6">
            <w:pPr>
              <w:spacing w:after="0" w:line="360" w:lineRule="auto"/>
              <w:rPr>
                <w:rFonts w:ascii="Calibri" w:hAnsi="Calibri"/>
                <w:sz w:val="24"/>
              </w:rPr>
            </w:pPr>
            <w:r>
              <w:rPr>
                <w:rFonts w:eastAsia="Times New Roman" w:cs="Times New Roman"/>
              </w:rPr>
              <w:t>Registered user</w:t>
            </w:r>
          </w:p>
        </w:tc>
      </w:tr>
      <w:tr w:rsidR="00AD19D6" w:rsidTr="00AD19D6">
        <w:tc>
          <w:tcPr>
            <w:tcW w:w="3640" w:type="dxa"/>
            <w:tcBorders>
              <w:top w:val="single" w:sz="4" w:space="0" w:color="4472C4"/>
              <w:left w:val="single" w:sz="4" w:space="0" w:color="4472C4"/>
              <w:bottom w:val="single" w:sz="4" w:space="0" w:color="4472C4"/>
              <w:right w:val="single" w:sz="4" w:space="0" w:color="4472C4"/>
            </w:tcBorders>
            <w:tcMar>
              <w:top w:w="100" w:type="dxa"/>
              <w:left w:w="115" w:type="dxa"/>
              <w:bottom w:w="100" w:type="dxa"/>
              <w:right w:w="115" w:type="dxa"/>
            </w:tcMar>
            <w:hideMark/>
          </w:tcPr>
          <w:p w:rsidR="00AD19D6" w:rsidRDefault="00AD19D6">
            <w:pPr>
              <w:spacing w:after="0" w:line="360" w:lineRule="auto"/>
              <w:rPr>
                <w:rFonts w:ascii="Calibri" w:hAnsi="Calibri"/>
                <w:sz w:val="24"/>
              </w:rPr>
            </w:pPr>
            <w:r>
              <w:rPr>
                <w:rFonts w:eastAsia="Times New Roman" w:cs="Times New Roman"/>
                <w:b/>
                <w:i/>
              </w:rPr>
              <w:t>Flow of Events</w:t>
            </w:r>
          </w:p>
        </w:tc>
        <w:tc>
          <w:tcPr>
            <w:tcW w:w="5720" w:type="dxa"/>
            <w:tcBorders>
              <w:top w:val="single" w:sz="4" w:space="0" w:color="4472C4"/>
              <w:left w:val="single" w:sz="4" w:space="0" w:color="4472C4"/>
              <w:bottom w:val="single" w:sz="4" w:space="0" w:color="4472C4"/>
              <w:right w:val="single" w:sz="4" w:space="0" w:color="4472C4"/>
            </w:tcBorders>
            <w:tcMar>
              <w:top w:w="100" w:type="dxa"/>
              <w:left w:w="115" w:type="dxa"/>
              <w:bottom w:w="100" w:type="dxa"/>
              <w:right w:w="115" w:type="dxa"/>
            </w:tcMar>
            <w:hideMark/>
          </w:tcPr>
          <w:p w:rsidR="00AD19D6" w:rsidRDefault="00AD19D6" w:rsidP="00C91381">
            <w:pPr>
              <w:numPr>
                <w:ilvl w:val="0"/>
                <w:numId w:val="56"/>
              </w:numPr>
              <w:spacing w:after="0" w:line="360" w:lineRule="auto"/>
              <w:ind w:hanging="359"/>
              <w:contextualSpacing/>
              <w:jc w:val="left"/>
              <w:rPr>
                <w:rFonts w:ascii="Calibri" w:eastAsia="Times New Roman" w:hAnsi="Calibri" w:cs="Times New Roman"/>
                <w:sz w:val="24"/>
              </w:rPr>
            </w:pPr>
            <w:r>
              <w:rPr>
                <w:rFonts w:eastAsia="Times New Roman" w:cs="Times New Roman"/>
              </w:rPr>
              <w:t>The user selects on the option to browse/choose a file (This option is located directly below the user's current profile picture).</w:t>
            </w:r>
          </w:p>
          <w:p w:rsidR="00AD19D6" w:rsidRDefault="00AD19D6" w:rsidP="00C91381">
            <w:pPr>
              <w:numPr>
                <w:ilvl w:val="0"/>
                <w:numId w:val="56"/>
              </w:numPr>
              <w:spacing w:after="0" w:line="360" w:lineRule="auto"/>
              <w:ind w:hanging="359"/>
              <w:contextualSpacing/>
              <w:jc w:val="left"/>
              <w:rPr>
                <w:rFonts w:eastAsia="Times New Roman" w:cs="Times New Roman"/>
              </w:rPr>
            </w:pPr>
            <w:r>
              <w:rPr>
                <w:rFonts w:eastAsia="Times New Roman" w:cs="Times New Roman"/>
              </w:rPr>
              <w:t>The user chooses a desired file. Supported types are: PNG, JPG, JPEG, and GIF.</w:t>
            </w:r>
          </w:p>
          <w:p w:rsidR="00AD19D6" w:rsidRDefault="00AD19D6" w:rsidP="00C91381">
            <w:pPr>
              <w:numPr>
                <w:ilvl w:val="0"/>
                <w:numId w:val="56"/>
              </w:numPr>
              <w:spacing w:after="0" w:line="360" w:lineRule="auto"/>
              <w:ind w:hanging="359"/>
              <w:contextualSpacing/>
              <w:jc w:val="left"/>
              <w:rPr>
                <w:rFonts w:eastAsia="Times New Roman" w:cs="Times New Roman"/>
              </w:rPr>
            </w:pPr>
            <w:r>
              <w:rPr>
                <w:rFonts w:eastAsia="Times New Roman" w:cs="Times New Roman"/>
              </w:rPr>
              <w:t>The user clicks the "Upload Picture" button.</w:t>
            </w:r>
          </w:p>
          <w:p w:rsidR="00AD19D6" w:rsidRDefault="00AD19D6" w:rsidP="00C91381">
            <w:pPr>
              <w:numPr>
                <w:ilvl w:val="0"/>
                <w:numId w:val="56"/>
              </w:numPr>
              <w:spacing w:after="0" w:line="360" w:lineRule="auto"/>
              <w:ind w:hanging="359"/>
              <w:contextualSpacing/>
              <w:jc w:val="left"/>
              <w:rPr>
                <w:rFonts w:ascii="Calibri" w:eastAsia="Times New Roman" w:hAnsi="Calibri" w:cs="Times New Roman"/>
                <w:sz w:val="24"/>
              </w:rPr>
            </w:pPr>
            <w:r>
              <w:rPr>
                <w:rFonts w:eastAsia="Times New Roman" w:cs="Times New Roman"/>
              </w:rPr>
              <w:t>The system displays a message notifying the user that their profile picture upload was successful.</w:t>
            </w:r>
          </w:p>
        </w:tc>
      </w:tr>
      <w:tr w:rsidR="00AD19D6" w:rsidTr="00AD19D6">
        <w:tc>
          <w:tcPr>
            <w:tcW w:w="3640" w:type="dxa"/>
            <w:tcBorders>
              <w:top w:val="single" w:sz="4" w:space="0" w:color="4472C4"/>
              <w:left w:val="single" w:sz="4" w:space="0" w:color="4472C4"/>
              <w:bottom w:val="single" w:sz="4" w:space="0" w:color="4472C4"/>
              <w:right w:val="single" w:sz="4" w:space="0" w:color="4472C4"/>
            </w:tcBorders>
            <w:shd w:val="clear" w:color="auto" w:fill="BDD6EE"/>
            <w:tcMar>
              <w:top w:w="100" w:type="dxa"/>
              <w:left w:w="115" w:type="dxa"/>
              <w:bottom w:w="100" w:type="dxa"/>
              <w:right w:w="115" w:type="dxa"/>
            </w:tcMar>
            <w:hideMark/>
          </w:tcPr>
          <w:p w:rsidR="00AD19D6" w:rsidRDefault="00AD19D6">
            <w:pPr>
              <w:spacing w:after="0" w:line="360" w:lineRule="auto"/>
              <w:rPr>
                <w:rFonts w:ascii="Calibri" w:hAnsi="Calibri"/>
                <w:sz w:val="24"/>
              </w:rPr>
            </w:pPr>
            <w:r>
              <w:rPr>
                <w:rFonts w:eastAsia="Times New Roman" w:cs="Times New Roman"/>
                <w:b/>
                <w:i/>
              </w:rPr>
              <w:lastRenderedPageBreak/>
              <w:t>Entry Conditions</w:t>
            </w:r>
          </w:p>
        </w:tc>
        <w:tc>
          <w:tcPr>
            <w:tcW w:w="5720" w:type="dxa"/>
            <w:tcBorders>
              <w:top w:val="single" w:sz="4" w:space="0" w:color="4472C4"/>
              <w:left w:val="single" w:sz="4" w:space="0" w:color="4472C4"/>
              <w:bottom w:val="single" w:sz="4" w:space="0" w:color="4472C4"/>
              <w:right w:val="single" w:sz="4" w:space="0" w:color="4472C4"/>
            </w:tcBorders>
            <w:shd w:val="clear" w:color="auto" w:fill="BDD6EE"/>
            <w:tcMar>
              <w:top w:w="100" w:type="dxa"/>
              <w:left w:w="115" w:type="dxa"/>
              <w:bottom w:w="100" w:type="dxa"/>
              <w:right w:w="115" w:type="dxa"/>
            </w:tcMar>
            <w:hideMark/>
          </w:tcPr>
          <w:p w:rsidR="00AD19D6" w:rsidRDefault="00AD19D6" w:rsidP="00C91381">
            <w:pPr>
              <w:numPr>
                <w:ilvl w:val="0"/>
                <w:numId w:val="27"/>
              </w:numPr>
              <w:spacing w:after="0" w:line="360" w:lineRule="auto"/>
              <w:ind w:hanging="359"/>
              <w:contextualSpacing/>
              <w:rPr>
                <w:rFonts w:ascii="Calibri" w:eastAsia="Times New Roman" w:hAnsi="Calibri" w:cs="Times New Roman"/>
                <w:sz w:val="24"/>
              </w:rPr>
            </w:pPr>
            <w:r>
              <w:rPr>
                <w:rFonts w:eastAsia="Times New Roman" w:cs="Times New Roman"/>
              </w:rPr>
              <w:t>User is in his/her Profile page</w:t>
            </w:r>
          </w:p>
        </w:tc>
      </w:tr>
      <w:tr w:rsidR="00AD19D6" w:rsidTr="00AD19D6">
        <w:tc>
          <w:tcPr>
            <w:tcW w:w="3640" w:type="dxa"/>
            <w:tcBorders>
              <w:top w:val="single" w:sz="4" w:space="0" w:color="4472C4"/>
              <w:left w:val="single" w:sz="4" w:space="0" w:color="4472C4"/>
              <w:bottom w:val="single" w:sz="4" w:space="0" w:color="4472C4"/>
              <w:right w:val="single" w:sz="4" w:space="0" w:color="4472C4"/>
            </w:tcBorders>
            <w:tcMar>
              <w:top w:w="100" w:type="dxa"/>
              <w:left w:w="115" w:type="dxa"/>
              <w:bottom w:w="100" w:type="dxa"/>
              <w:right w:w="115" w:type="dxa"/>
            </w:tcMar>
            <w:hideMark/>
          </w:tcPr>
          <w:p w:rsidR="00AD19D6" w:rsidRDefault="00AD19D6">
            <w:pPr>
              <w:spacing w:after="0" w:line="360" w:lineRule="auto"/>
              <w:rPr>
                <w:rFonts w:ascii="Calibri" w:hAnsi="Calibri"/>
                <w:sz w:val="24"/>
              </w:rPr>
            </w:pPr>
            <w:r>
              <w:rPr>
                <w:rFonts w:eastAsia="Times New Roman" w:cs="Times New Roman"/>
                <w:b/>
                <w:i/>
              </w:rPr>
              <w:t>Exit Conditions</w:t>
            </w:r>
          </w:p>
        </w:tc>
        <w:tc>
          <w:tcPr>
            <w:tcW w:w="5720" w:type="dxa"/>
            <w:tcBorders>
              <w:top w:val="single" w:sz="4" w:space="0" w:color="4472C4"/>
              <w:left w:val="single" w:sz="4" w:space="0" w:color="4472C4"/>
              <w:bottom w:val="single" w:sz="4" w:space="0" w:color="4472C4"/>
              <w:right w:val="single" w:sz="4" w:space="0" w:color="4472C4"/>
            </w:tcBorders>
            <w:tcMar>
              <w:top w:w="100" w:type="dxa"/>
              <w:left w:w="115" w:type="dxa"/>
              <w:bottom w:w="100" w:type="dxa"/>
              <w:right w:w="115" w:type="dxa"/>
            </w:tcMar>
            <w:hideMark/>
          </w:tcPr>
          <w:p w:rsidR="00AD19D6" w:rsidRDefault="00AD19D6" w:rsidP="00C91381">
            <w:pPr>
              <w:numPr>
                <w:ilvl w:val="0"/>
                <w:numId w:val="27"/>
              </w:numPr>
              <w:spacing w:after="120" w:line="276" w:lineRule="auto"/>
              <w:ind w:hanging="359"/>
              <w:contextualSpacing/>
              <w:jc w:val="left"/>
              <w:rPr>
                <w:rFonts w:ascii="Calibri" w:eastAsia="Times New Roman" w:hAnsi="Calibri" w:cs="Times New Roman"/>
                <w:sz w:val="24"/>
              </w:rPr>
            </w:pPr>
            <w:r>
              <w:rPr>
                <w:rFonts w:eastAsia="Times New Roman" w:cs="Times New Roman"/>
              </w:rPr>
              <w:t xml:space="preserve">The user's profile display is refreshed and the uploaded image is displayed as the user's current profile picture. </w:t>
            </w:r>
          </w:p>
        </w:tc>
      </w:tr>
      <w:tr w:rsidR="00AD19D6" w:rsidTr="00AD19D6">
        <w:tc>
          <w:tcPr>
            <w:tcW w:w="3640" w:type="dxa"/>
            <w:tcBorders>
              <w:top w:val="single" w:sz="4" w:space="0" w:color="4472C4"/>
              <w:left w:val="single" w:sz="4" w:space="0" w:color="4472C4"/>
              <w:bottom w:val="single" w:sz="4" w:space="0" w:color="4472C4"/>
              <w:right w:val="single" w:sz="4" w:space="0" w:color="4472C4"/>
            </w:tcBorders>
            <w:shd w:val="clear" w:color="auto" w:fill="BDD6EE"/>
            <w:tcMar>
              <w:top w:w="100" w:type="dxa"/>
              <w:left w:w="115" w:type="dxa"/>
              <w:bottom w:w="100" w:type="dxa"/>
              <w:right w:w="115" w:type="dxa"/>
            </w:tcMar>
            <w:hideMark/>
          </w:tcPr>
          <w:p w:rsidR="00AD19D6" w:rsidRDefault="00AD19D6">
            <w:pPr>
              <w:spacing w:after="0" w:line="360" w:lineRule="auto"/>
              <w:rPr>
                <w:rFonts w:ascii="Calibri" w:hAnsi="Calibri"/>
                <w:sz w:val="24"/>
              </w:rPr>
            </w:pPr>
            <w:r>
              <w:rPr>
                <w:rFonts w:eastAsia="Times New Roman" w:cs="Times New Roman"/>
                <w:b/>
                <w:i/>
              </w:rPr>
              <w:t>Exceptions</w:t>
            </w:r>
          </w:p>
        </w:tc>
        <w:tc>
          <w:tcPr>
            <w:tcW w:w="5720" w:type="dxa"/>
            <w:tcBorders>
              <w:top w:val="single" w:sz="4" w:space="0" w:color="4472C4"/>
              <w:left w:val="single" w:sz="4" w:space="0" w:color="4472C4"/>
              <w:bottom w:val="single" w:sz="4" w:space="0" w:color="4472C4"/>
              <w:right w:val="single" w:sz="4" w:space="0" w:color="4472C4"/>
            </w:tcBorders>
            <w:shd w:val="clear" w:color="auto" w:fill="BDD6EE"/>
            <w:tcMar>
              <w:top w:w="100" w:type="dxa"/>
              <w:left w:w="115" w:type="dxa"/>
              <w:bottom w:w="100" w:type="dxa"/>
              <w:right w:w="115" w:type="dxa"/>
            </w:tcMar>
            <w:hideMark/>
          </w:tcPr>
          <w:p w:rsidR="00AD19D6" w:rsidRDefault="00AD19D6" w:rsidP="00C91381">
            <w:pPr>
              <w:numPr>
                <w:ilvl w:val="0"/>
                <w:numId w:val="23"/>
              </w:numPr>
              <w:spacing w:after="120" w:line="276" w:lineRule="auto"/>
              <w:ind w:hanging="359"/>
              <w:contextualSpacing/>
              <w:jc w:val="left"/>
              <w:rPr>
                <w:rFonts w:ascii="Calibri" w:eastAsia="Times New Roman" w:hAnsi="Calibri" w:cs="Times New Roman"/>
                <w:sz w:val="24"/>
              </w:rPr>
            </w:pPr>
            <w:r>
              <w:rPr>
                <w:rFonts w:eastAsia="Times New Roman" w:cs="Times New Roman"/>
              </w:rPr>
              <w:t xml:space="preserve">  The user clicks the "Upload Picture" button without selecting a file.</w:t>
            </w:r>
          </w:p>
          <w:p w:rsidR="00AD19D6" w:rsidRDefault="00AD19D6" w:rsidP="00C91381">
            <w:pPr>
              <w:numPr>
                <w:ilvl w:val="0"/>
                <w:numId w:val="23"/>
              </w:numPr>
              <w:spacing w:after="120" w:line="276" w:lineRule="auto"/>
              <w:ind w:hanging="359"/>
              <w:contextualSpacing/>
              <w:jc w:val="left"/>
              <w:rPr>
                <w:rFonts w:eastAsia="Times New Roman" w:cs="Times New Roman"/>
              </w:rPr>
            </w:pPr>
            <w:r>
              <w:rPr>
                <w:rFonts w:eastAsia="Times New Roman" w:cs="Times New Roman"/>
              </w:rPr>
              <w:t>The user chooses to upload a file that is not one of the supported file types.</w:t>
            </w:r>
          </w:p>
          <w:p w:rsidR="00AD19D6" w:rsidRDefault="00AD19D6">
            <w:pPr>
              <w:spacing w:after="120" w:line="480" w:lineRule="auto"/>
              <w:rPr>
                <w:rFonts w:ascii="Calibri" w:hAnsi="Calibri"/>
                <w:sz w:val="24"/>
              </w:rPr>
            </w:pPr>
            <w:r>
              <w:rPr>
                <w:rFonts w:eastAsia="Times New Roman" w:cs="Times New Roman"/>
              </w:rPr>
              <w:t>Note: If any of the above occur, the user will be presented with an appropriate message informing them of the error.</w:t>
            </w:r>
          </w:p>
        </w:tc>
      </w:tr>
    </w:tbl>
    <w:p w:rsidR="00AD19D6" w:rsidRDefault="00AD19D6" w:rsidP="00AD19D6">
      <w:pPr>
        <w:rPr>
          <w:rFonts w:ascii="Calibri" w:hAnsi="Calibri"/>
        </w:rPr>
      </w:pPr>
    </w:p>
    <w:p w:rsidR="00AD19D6" w:rsidRDefault="00AD19D6" w:rsidP="00AD19D6">
      <w:pPr>
        <w:spacing w:after="200" w:line="276" w:lineRule="auto"/>
      </w:pPr>
      <w:r>
        <w:br w:type="page"/>
      </w:r>
    </w:p>
    <w:tbl>
      <w:tblPr>
        <w:tblW w:w="9060" w:type="dxa"/>
        <w:tblInd w:w="93" w:type="dxa"/>
        <w:tblLook w:val="04A0" w:firstRow="1" w:lastRow="0" w:firstColumn="1" w:lastColumn="0" w:noHBand="0" w:noVBand="1"/>
      </w:tblPr>
      <w:tblGrid>
        <w:gridCol w:w="2080"/>
        <w:gridCol w:w="6980"/>
      </w:tblGrid>
      <w:tr w:rsidR="00AD19D6" w:rsidTr="00AD19D6">
        <w:trPr>
          <w:trHeight w:val="402"/>
        </w:trPr>
        <w:tc>
          <w:tcPr>
            <w:tcW w:w="2080" w:type="dxa"/>
            <w:tcBorders>
              <w:top w:val="single" w:sz="4" w:space="0" w:color="1F497D"/>
              <w:left w:val="single" w:sz="4" w:space="0" w:color="1F497D"/>
              <w:bottom w:val="single" w:sz="4" w:space="0" w:color="1F497D"/>
              <w:right w:val="single" w:sz="4" w:space="0" w:color="1F497D"/>
            </w:tcBorders>
            <w:vAlign w:val="bottom"/>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lastRenderedPageBreak/>
              <w:t>Use Case Name</w:t>
            </w:r>
          </w:p>
        </w:tc>
        <w:tc>
          <w:tcPr>
            <w:tcW w:w="6980" w:type="dxa"/>
            <w:tcBorders>
              <w:top w:val="single" w:sz="4" w:space="0" w:color="1F497D"/>
              <w:left w:val="nil"/>
              <w:bottom w:val="single" w:sz="4" w:space="0" w:color="1F497D"/>
              <w:right w:val="single" w:sz="4" w:space="0" w:color="1F497D"/>
            </w:tcBorders>
            <w:vAlign w:val="bottom"/>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(SPW3_710) Upload a File</w:t>
            </w:r>
          </w:p>
        </w:tc>
      </w:tr>
      <w:tr w:rsidR="00AD19D6" w:rsidTr="00AD19D6">
        <w:trPr>
          <w:trHeight w:val="402"/>
        </w:trPr>
        <w:tc>
          <w:tcPr>
            <w:tcW w:w="2080" w:type="dxa"/>
            <w:tcBorders>
              <w:top w:val="nil"/>
              <w:left w:val="single" w:sz="4" w:space="0" w:color="1F497D"/>
              <w:bottom w:val="single" w:sz="4" w:space="0" w:color="1F497D"/>
              <w:right w:val="single" w:sz="4" w:space="0" w:color="1F497D"/>
            </w:tcBorders>
            <w:shd w:val="clear" w:color="auto" w:fill="DCE6F1"/>
            <w:vAlign w:val="bottom"/>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Related Use Cases</w:t>
            </w:r>
          </w:p>
        </w:tc>
        <w:tc>
          <w:tcPr>
            <w:tcW w:w="6980" w:type="dxa"/>
            <w:tcBorders>
              <w:top w:val="nil"/>
              <w:left w:val="nil"/>
              <w:bottom w:val="single" w:sz="4" w:space="0" w:color="1F497D"/>
              <w:right w:val="single" w:sz="4" w:space="0" w:color="1F497D"/>
            </w:tcBorders>
            <w:shd w:val="clear" w:color="auto" w:fill="DCE6F1"/>
            <w:vAlign w:val="bottom"/>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Delete a File, Download a File</w:t>
            </w:r>
          </w:p>
        </w:tc>
      </w:tr>
      <w:tr w:rsidR="00AD19D6" w:rsidTr="00AD19D6">
        <w:trPr>
          <w:trHeight w:val="402"/>
        </w:trPr>
        <w:tc>
          <w:tcPr>
            <w:tcW w:w="2080" w:type="dxa"/>
            <w:tcBorders>
              <w:top w:val="nil"/>
              <w:left w:val="single" w:sz="4" w:space="0" w:color="1F497D"/>
              <w:bottom w:val="single" w:sz="4" w:space="0" w:color="1F497D"/>
              <w:right w:val="single" w:sz="4" w:space="0" w:color="1F497D"/>
            </w:tcBorders>
            <w:vAlign w:val="bottom"/>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Participating Actor</w:t>
            </w:r>
          </w:p>
        </w:tc>
        <w:tc>
          <w:tcPr>
            <w:tcW w:w="6980" w:type="dxa"/>
            <w:tcBorders>
              <w:top w:val="nil"/>
              <w:left w:val="nil"/>
              <w:bottom w:val="nil"/>
              <w:right w:val="single" w:sz="4" w:space="0" w:color="1F497D"/>
            </w:tcBorders>
            <w:vAlign w:val="bottom"/>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Student, Professor and Head Professor</w:t>
            </w:r>
          </w:p>
        </w:tc>
      </w:tr>
      <w:tr w:rsidR="00AD19D6" w:rsidTr="00AD19D6">
        <w:trPr>
          <w:trHeight w:val="675"/>
        </w:trPr>
        <w:tc>
          <w:tcPr>
            <w:tcW w:w="2080" w:type="dxa"/>
            <w:vMerge w:val="restart"/>
            <w:tcBorders>
              <w:top w:val="nil"/>
              <w:left w:val="single" w:sz="4" w:space="0" w:color="1F497D"/>
              <w:bottom w:val="single" w:sz="4" w:space="0" w:color="1F497D"/>
              <w:right w:val="nil"/>
            </w:tcBorders>
            <w:shd w:val="clear" w:color="auto" w:fill="DCE6F1"/>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Flow of Events</w:t>
            </w:r>
          </w:p>
        </w:tc>
        <w:tc>
          <w:tcPr>
            <w:tcW w:w="6980" w:type="dxa"/>
            <w:tcBorders>
              <w:top w:val="single" w:sz="4" w:space="0" w:color="1F497D"/>
              <w:left w:val="single" w:sz="4" w:space="0" w:color="1F497D"/>
              <w:bottom w:val="nil"/>
              <w:right w:val="single" w:sz="4" w:space="0" w:color="1F497D"/>
            </w:tcBorders>
            <w:shd w:val="clear" w:color="auto" w:fill="DCE6F1"/>
            <w:vAlign w:val="center"/>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1.      The use case begins when the user clicks the “Browse...” button in the web application.</w:t>
            </w:r>
          </w:p>
        </w:tc>
      </w:tr>
      <w:tr w:rsidR="00AD19D6" w:rsidTr="00AD19D6">
        <w:trPr>
          <w:trHeight w:val="630"/>
        </w:trPr>
        <w:tc>
          <w:tcPr>
            <w:tcW w:w="0" w:type="auto"/>
            <w:vMerge/>
            <w:tcBorders>
              <w:top w:val="nil"/>
              <w:left w:val="single" w:sz="4" w:space="0" w:color="1F497D"/>
              <w:bottom w:val="single" w:sz="4" w:space="0" w:color="1F497D"/>
              <w:right w:val="nil"/>
            </w:tcBorders>
            <w:vAlign w:val="center"/>
            <w:hideMark/>
          </w:tcPr>
          <w:p w:rsidR="00AD19D6" w:rsidRDefault="00AD19D6">
            <w:pPr>
              <w:spacing w:after="0" w:line="240" w:lineRule="auto"/>
              <w:rPr>
                <w:rFonts w:ascii="Calibri" w:eastAsia="Times New Roman" w:hAnsi="Calibri" w:cs="Times New Roman"/>
                <w:sz w:val="24"/>
                <w:szCs w:val="24"/>
              </w:rPr>
            </w:pPr>
          </w:p>
        </w:tc>
        <w:tc>
          <w:tcPr>
            <w:tcW w:w="6980" w:type="dxa"/>
            <w:tcBorders>
              <w:top w:val="nil"/>
              <w:left w:val="single" w:sz="4" w:space="0" w:color="1F497D"/>
              <w:bottom w:val="nil"/>
              <w:right w:val="single" w:sz="4" w:space="0" w:color="1F497D"/>
            </w:tcBorders>
            <w:shd w:val="clear" w:color="auto" w:fill="DCE6F1"/>
            <w:vAlign w:val="center"/>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2.      The system shall provide a new window explorer to select the file to be uploaded.</w:t>
            </w:r>
          </w:p>
        </w:tc>
      </w:tr>
      <w:tr w:rsidR="00AD19D6" w:rsidTr="00AD19D6">
        <w:trPr>
          <w:trHeight w:val="390"/>
        </w:trPr>
        <w:tc>
          <w:tcPr>
            <w:tcW w:w="0" w:type="auto"/>
            <w:vMerge/>
            <w:tcBorders>
              <w:top w:val="nil"/>
              <w:left w:val="single" w:sz="4" w:space="0" w:color="1F497D"/>
              <w:bottom w:val="single" w:sz="4" w:space="0" w:color="1F497D"/>
              <w:right w:val="nil"/>
            </w:tcBorders>
            <w:vAlign w:val="center"/>
            <w:hideMark/>
          </w:tcPr>
          <w:p w:rsidR="00AD19D6" w:rsidRDefault="00AD19D6">
            <w:pPr>
              <w:spacing w:after="0" w:line="240" w:lineRule="auto"/>
              <w:rPr>
                <w:rFonts w:ascii="Calibri" w:eastAsia="Times New Roman" w:hAnsi="Calibri" w:cs="Times New Roman"/>
                <w:sz w:val="24"/>
                <w:szCs w:val="24"/>
              </w:rPr>
            </w:pPr>
          </w:p>
        </w:tc>
        <w:tc>
          <w:tcPr>
            <w:tcW w:w="6980" w:type="dxa"/>
            <w:tcBorders>
              <w:top w:val="nil"/>
              <w:left w:val="single" w:sz="4" w:space="0" w:color="1F497D"/>
              <w:bottom w:val="nil"/>
              <w:right w:val="single" w:sz="4" w:space="0" w:color="1F497D"/>
            </w:tcBorders>
            <w:shd w:val="clear" w:color="auto" w:fill="DCE6F1"/>
            <w:vAlign w:val="center"/>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3.      The user shall click the "upload" button.</w:t>
            </w:r>
          </w:p>
        </w:tc>
      </w:tr>
      <w:tr w:rsidR="00AD19D6" w:rsidTr="00AD19D6">
        <w:trPr>
          <w:trHeight w:val="450"/>
        </w:trPr>
        <w:tc>
          <w:tcPr>
            <w:tcW w:w="0" w:type="auto"/>
            <w:vMerge/>
            <w:tcBorders>
              <w:top w:val="nil"/>
              <w:left w:val="single" w:sz="4" w:space="0" w:color="1F497D"/>
              <w:bottom w:val="single" w:sz="4" w:space="0" w:color="1F497D"/>
              <w:right w:val="nil"/>
            </w:tcBorders>
            <w:vAlign w:val="center"/>
            <w:hideMark/>
          </w:tcPr>
          <w:p w:rsidR="00AD19D6" w:rsidRDefault="00AD19D6">
            <w:pPr>
              <w:spacing w:after="0" w:line="240" w:lineRule="auto"/>
              <w:rPr>
                <w:rFonts w:ascii="Calibri" w:eastAsia="Times New Roman" w:hAnsi="Calibri" w:cs="Times New Roman"/>
                <w:sz w:val="24"/>
                <w:szCs w:val="24"/>
              </w:rPr>
            </w:pPr>
          </w:p>
        </w:tc>
        <w:tc>
          <w:tcPr>
            <w:tcW w:w="6980" w:type="dxa"/>
            <w:tcBorders>
              <w:top w:val="nil"/>
              <w:left w:val="single" w:sz="4" w:space="0" w:color="1F497D"/>
              <w:bottom w:val="nil"/>
              <w:right w:val="single" w:sz="4" w:space="0" w:color="1F497D"/>
            </w:tcBorders>
            <w:shd w:val="clear" w:color="auto" w:fill="DCE6F1"/>
            <w:vAlign w:val="center"/>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4.      The system sends a requests to initiate an upload.</w:t>
            </w:r>
          </w:p>
        </w:tc>
      </w:tr>
      <w:tr w:rsidR="00AD19D6" w:rsidTr="00AD19D6">
        <w:trPr>
          <w:trHeight w:val="510"/>
        </w:trPr>
        <w:tc>
          <w:tcPr>
            <w:tcW w:w="0" w:type="auto"/>
            <w:vMerge/>
            <w:tcBorders>
              <w:top w:val="nil"/>
              <w:left w:val="single" w:sz="4" w:space="0" w:color="1F497D"/>
              <w:bottom w:val="single" w:sz="4" w:space="0" w:color="1F497D"/>
              <w:right w:val="nil"/>
            </w:tcBorders>
            <w:vAlign w:val="center"/>
            <w:hideMark/>
          </w:tcPr>
          <w:p w:rsidR="00AD19D6" w:rsidRDefault="00AD19D6">
            <w:pPr>
              <w:spacing w:after="0" w:line="240" w:lineRule="auto"/>
              <w:rPr>
                <w:rFonts w:ascii="Calibri" w:eastAsia="Times New Roman" w:hAnsi="Calibri" w:cs="Times New Roman"/>
                <w:sz w:val="24"/>
                <w:szCs w:val="24"/>
              </w:rPr>
            </w:pPr>
          </w:p>
        </w:tc>
        <w:tc>
          <w:tcPr>
            <w:tcW w:w="6980" w:type="dxa"/>
            <w:tcBorders>
              <w:top w:val="nil"/>
              <w:left w:val="single" w:sz="4" w:space="0" w:color="1F497D"/>
              <w:bottom w:val="nil"/>
              <w:right w:val="single" w:sz="4" w:space="0" w:color="1F497D"/>
            </w:tcBorders>
            <w:shd w:val="clear" w:color="auto" w:fill="DCE6F1"/>
            <w:vAlign w:val="center"/>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5.      The system then selects the project that the user is currently in.</w:t>
            </w:r>
          </w:p>
        </w:tc>
      </w:tr>
      <w:tr w:rsidR="00AD19D6" w:rsidTr="00AD19D6">
        <w:trPr>
          <w:trHeight w:val="405"/>
        </w:trPr>
        <w:tc>
          <w:tcPr>
            <w:tcW w:w="0" w:type="auto"/>
            <w:vMerge/>
            <w:tcBorders>
              <w:top w:val="nil"/>
              <w:left w:val="single" w:sz="4" w:space="0" w:color="1F497D"/>
              <w:bottom w:val="single" w:sz="4" w:space="0" w:color="1F497D"/>
              <w:right w:val="nil"/>
            </w:tcBorders>
            <w:vAlign w:val="center"/>
            <w:hideMark/>
          </w:tcPr>
          <w:p w:rsidR="00AD19D6" w:rsidRDefault="00AD19D6">
            <w:pPr>
              <w:spacing w:after="0" w:line="240" w:lineRule="auto"/>
              <w:rPr>
                <w:rFonts w:ascii="Calibri" w:eastAsia="Times New Roman" w:hAnsi="Calibri" w:cs="Times New Roman"/>
                <w:sz w:val="24"/>
                <w:szCs w:val="24"/>
              </w:rPr>
            </w:pPr>
          </w:p>
        </w:tc>
        <w:tc>
          <w:tcPr>
            <w:tcW w:w="6980" w:type="dxa"/>
            <w:tcBorders>
              <w:top w:val="nil"/>
              <w:left w:val="single" w:sz="4" w:space="0" w:color="1F497D"/>
              <w:bottom w:val="nil"/>
              <w:right w:val="single" w:sz="4" w:space="0" w:color="1F497D"/>
            </w:tcBorders>
            <w:shd w:val="clear" w:color="auto" w:fill="DCE6F1"/>
            <w:vAlign w:val="center"/>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6.      The system retrieves the file from the user's computer.</w:t>
            </w:r>
          </w:p>
        </w:tc>
      </w:tr>
      <w:tr w:rsidR="00AD19D6" w:rsidTr="00AD19D6">
        <w:trPr>
          <w:trHeight w:val="795"/>
        </w:trPr>
        <w:tc>
          <w:tcPr>
            <w:tcW w:w="0" w:type="auto"/>
            <w:vMerge/>
            <w:tcBorders>
              <w:top w:val="nil"/>
              <w:left w:val="single" w:sz="4" w:space="0" w:color="1F497D"/>
              <w:bottom w:val="single" w:sz="4" w:space="0" w:color="1F497D"/>
              <w:right w:val="nil"/>
            </w:tcBorders>
            <w:vAlign w:val="center"/>
            <w:hideMark/>
          </w:tcPr>
          <w:p w:rsidR="00AD19D6" w:rsidRDefault="00AD19D6">
            <w:pPr>
              <w:spacing w:after="0" w:line="240" w:lineRule="auto"/>
              <w:rPr>
                <w:rFonts w:ascii="Calibri" w:eastAsia="Times New Roman" w:hAnsi="Calibri" w:cs="Times New Roman"/>
                <w:sz w:val="24"/>
                <w:szCs w:val="24"/>
              </w:rPr>
            </w:pPr>
          </w:p>
        </w:tc>
        <w:tc>
          <w:tcPr>
            <w:tcW w:w="6980" w:type="dxa"/>
            <w:tcBorders>
              <w:top w:val="nil"/>
              <w:left w:val="single" w:sz="4" w:space="0" w:color="1F497D"/>
              <w:bottom w:val="nil"/>
              <w:right w:val="single" w:sz="4" w:space="0" w:color="1F497D"/>
            </w:tcBorders>
            <w:shd w:val="clear" w:color="auto" w:fill="DCE6F1"/>
            <w:vAlign w:val="center"/>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7.      The system now uploads the file into FIU's server by adding the file path, the user ID, the project ID, and the category of the file.</w:t>
            </w:r>
          </w:p>
        </w:tc>
      </w:tr>
      <w:tr w:rsidR="00AD19D6" w:rsidTr="00AD19D6">
        <w:trPr>
          <w:trHeight w:val="675"/>
        </w:trPr>
        <w:tc>
          <w:tcPr>
            <w:tcW w:w="0" w:type="auto"/>
            <w:vMerge/>
            <w:tcBorders>
              <w:top w:val="nil"/>
              <w:left w:val="single" w:sz="4" w:space="0" w:color="1F497D"/>
              <w:bottom w:val="single" w:sz="4" w:space="0" w:color="1F497D"/>
              <w:right w:val="nil"/>
            </w:tcBorders>
            <w:vAlign w:val="center"/>
            <w:hideMark/>
          </w:tcPr>
          <w:p w:rsidR="00AD19D6" w:rsidRDefault="00AD19D6">
            <w:pPr>
              <w:spacing w:after="0" w:line="240" w:lineRule="auto"/>
              <w:rPr>
                <w:rFonts w:ascii="Calibri" w:eastAsia="Times New Roman" w:hAnsi="Calibri" w:cs="Times New Roman"/>
                <w:sz w:val="24"/>
                <w:szCs w:val="24"/>
              </w:rPr>
            </w:pPr>
          </w:p>
        </w:tc>
        <w:tc>
          <w:tcPr>
            <w:tcW w:w="6980" w:type="dxa"/>
            <w:tcBorders>
              <w:top w:val="nil"/>
              <w:left w:val="single" w:sz="4" w:space="0" w:color="1F497D"/>
              <w:bottom w:val="nil"/>
              <w:right w:val="single" w:sz="4" w:space="0" w:color="1F497D"/>
            </w:tcBorders>
            <w:shd w:val="clear" w:color="auto" w:fill="DCE6F1"/>
            <w:vAlign w:val="center"/>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8.      Once the system has uploaded the file into the server, then it will display the file name.</w:t>
            </w:r>
          </w:p>
        </w:tc>
      </w:tr>
      <w:tr w:rsidR="00AD19D6" w:rsidTr="00AD19D6">
        <w:trPr>
          <w:trHeight w:val="402"/>
        </w:trPr>
        <w:tc>
          <w:tcPr>
            <w:tcW w:w="2080" w:type="dxa"/>
            <w:tcBorders>
              <w:top w:val="single" w:sz="4" w:space="0" w:color="1F497D"/>
              <w:left w:val="single" w:sz="4" w:space="0" w:color="1F497D"/>
              <w:bottom w:val="nil"/>
              <w:right w:val="single" w:sz="4" w:space="0" w:color="1F497D"/>
            </w:tcBorders>
            <w:vAlign w:val="center"/>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Entry Conditions</w:t>
            </w:r>
          </w:p>
        </w:tc>
        <w:tc>
          <w:tcPr>
            <w:tcW w:w="6980" w:type="dxa"/>
            <w:tcBorders>
              <w:top w:val="single" w:sz="4" w:space="0" w:color="1F497D"/>
              <w:left w:val="nil"/>
              <w:bottom w:val="nil"/>
              <w:right w:val="single" w:sz="4" w:space="0" w:color="1F497D"/>
            </w:tcBorders>
            <w:vAlign w:val="center"/>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1.      Login as an active user.</w:t>
            </w:r>
          </w:p>
        </w:tc>
      </w:tr>
      <w:tr w:rsidR="00AD19D6" w:rsidTr="00AD19D6">
        <w:trPr>
          <w:trHeight w:val="402"/>
        </w:trPr>
        <w:tc>
          <w:tcPr>
            <w:tcW w:w="2080" w:type="dxa"/>
            <w:tcBorders>
              <w:top w:val="nil"/>
              <w:left w:val="single" w:sz="4" w:space="0" w:color="1F497D"/>
              <w:bottom w:val="nil"/>
              <w:right w:val="single" w:sz="4" w:space="0" w:color="1F497D"/>
            </w:tcBorders>
            <w:vAlign w:val="center"/>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 </w:t>
            </w:r>
          </w:p>
        </w:tc>
        <w:tc>
          <w:tcPr>
            <w:tcW w:w="6980" w:type="dxa"/>
            <w:tcBorders>
              <w:top w:val="nil"/>
              <w:left w:val="nil"/>
              <w:bottom w:val="nil"/>
              <w:right w:val="single" w:sz="4" w:space="0" w:color="1F497D"/>
            </w:tcBorders>
            <w:vAlign w:val="center"/>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2.      Select Repository tab from navigation bar.</w:t>
            </w:r>
          </w:p>
        </w:tc>
      </w:tr>
      <w:tr w:rsidR="00AD19D6" w:rsidTr="00AD19D6">
        <w:trPr>
          <w:trHeight w:val="345"/>
        </w:trPr>
        <w:tc>
          <w:tcPr>
            <w:tcW w:w="2080" w:type="dxa"/>
            <w:tcBorders>
              <w:top w:val="nil"/>
              <w:left w:val="single" w:sz="4" w:space="0" w:color="1F497D"/>
              <w:bottom w:val="nil"/>
              <w:right w:val="single" w:sz="4" w:space="0" w:color="1F497D"/>
            </w:tcBorders>
            <w:vAlign w:val="center"/>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 </w:t>
            </w:r>
          </w:p>
        </w:tc>
        <w:tc>
          <w:tcPr>
            <w:tcW w:w="6980" w:type="dxa"/>
            <w:tcBorders>
              <w:top w:val="nil"/>
              <w:left w:val="nil"/>
              <w:bottom w:val="nil"/>
              <w:right w:val="single" w:sz="4" w:space="0" w:color="1F497D"/>
            </w:tcBorders>
            <w:vAlign w:val="bottom"/>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3.     Click the "Expand All" button.</w:t>
            </w:r>
          </w:p>
        </w:tc>
      </w:tr>
      <w:tr w:rsidR="00AD19D6" w:rsidTr="00AD19D6">
        <w:trPr>
          <w:trHeight w:val="600"/>
        </w:trPr>
        <w:tc>
          <w:tcPr>
            <w:tcW w:w="2080" w:type="dxa"/>
            <w:tcBorders>
              <w:top w:val="nil"/>
              <w:left w:val="single" w:sz="4" w:space="0" w:color="1F497D"/>
              <w:bottom w:val="single" w:sz="4" w:space="0" w:color="1F497D"/>
              <w:right w:val="single" w:sz="4" w:space="0" w:color="1F497D"/>
            </w:tcBorders>
            <w:vAlign w:val="bottom"/>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 </w:t>
            </w:r>
          </w:p>
        </w:tc>
        <w:tc>
          <w:tcPr>
            <w:tcW w:w="6980" w:type="dxa"/>
            <w:tcBorders>
              <w:top w:val="nil"/>
              <w:left w:val="nil"/>
              <w:bottom w:val="single" w:sz="4" w:space="0" w:color="1F497D"/>
              <w:right w:val="single" w:sz="4" w:space="0" w:color="1F497D"/>
            </w:tcBorders>
            <w:vAlign w:val="center"/>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4.      Except for the Head Professor, must be a member of the selected project.</w:t>
            </w:r>
          </w:p>
        </w:tc>
      </w:tr>
      <w:tr w:rsidR="00AD19D6" w:rsidTr="00AD19D6">
        <w:trPr>
          <w:trHeight w:val="360"/>
        </w:trPr>
        <w:tc>
          <w:tcPr>
            <w:tcW w:w="2080" w:type="dxa"/>
            <w:tcBorders>
              <w:top w:val="nil"/>
              <w:left w:val="single" w:sz="4" w:space="0" w:color="1F497D"/>
              <w:bottom w:val="nil"/>
              <w:right w:val="single" w:sz="4" w:space="0" w:color="1F497D"/>
            </w:tcBorders>
            <w:shd w:val="clear" w:color="auto" w:fill="DCE6F1"/>
            <w:vAlign w:val="bottom"/>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Exit Conditions</w:t>
            </w:r>
          </w:p>
        </w:tc>
        <w:tc>
          <w:tcPr>
            <w:tcW w:w="6980" w:type="dxa"/>
            <w:tcBorders>
              <w:top w:val="nil"/>
              <w:left w:val="nil"/>
              <w:bottom w:val="nil"/>
              <w:right w:val="single" w:sz="4" w:space="0" w:color="1F497D"/>
            </w:tcBorders>
            <w:shd w:val="clear" w:color="auto" w:fill="DCE6F1"/>
            <w:vAlign w:val="center"/>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1.      The system displays the file name in the repository.</w:t>
            </w:r>
          </w:p>
        </w:tc>
      </w:tr>
      <w:tr w:rsidR="00AD19D6" w:rsidTr="00AD19D6">
        <w:trPr>
          <w:trHeight w:val="402"/>
        </w:trPr>
        <w:tc>
          <w:tcPr>
            <w:tcW w:w="2080" w:type="dxa"/>
            <w:tcBorders>
              <w:top w:val="single" w:sz="4" w:space="0" w:color="1F497D"/>
              <w:left w:val="single" w:sz="4" w:space="0" w:color="1F497D"/>
              <w:bottom w:val="nil"/>
              <w:right w:val="single" w:sz="4" w:space="0" w:color="1F497D"/>
            </w:tcBorders>
            <w:vAlign w:val="bottom"/>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Exceptions</w:t>
            </w:r>
          </w:p>
        </w:tc>
        <w:tc>
          <w:tcPr>
            <w:tcW w:w="6980" w:type="dxa"/>
            <w:tcBorders>
              <w:top w:val="single" w:sz="4" w:space="0" w:color="1F497D"/>
              <w:left w:val="nil"/>
              <w:bottom w:val="nil"/>
              <w:right w:val="single" w:sz="4" w:space="0" w:color="1F497D"/>
            </w:tcBorders>
            <w:vAlign w:val="center"/>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1.     The system does not display the file name</w:t>
            </w:r>
          </w:p>
        </w:tc>
      </w:tr>
      <w:tr w:rsidR="00AD19D6" w:rsidTr="00AD19D6">
        <w:trPr>
          <w:trHeight w:val="615"/>
        </w:trPr>
        <w:tc>
          <w:tcPr>
            <w:tcW w:w="2080" w:type="dxa"/>
            <w:tcBorders>
              <w:top w:val="nil"/>
              <w:left w:val="single" w:sz="4" w:space="0" w:color="1F497D"/>
              <w:bottom w:val="single" w:sz="4" w:space="0" w:color="1F497D"/>
              <w:right w:val="single" w:sz="4" w:space="0" w:color="1F497D"/>
            </w:tcBorders>
            <w:vAlign w:val="bottom"/>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 </w:t>
            </w:r>
          </w:p>
        </w:tc>
        <w:tc>
          <w:tcPr>
            <w:tcW w:w="6980" w:type="dxa"/>
            <w:tcBorders>
              <w:top w:val="nil"/>
              <w:left w:val="nil"/>
              <w:bottom w:val="single" w:sz="4" w:space="0" w:color="1F497D"/>
              <w:right w:val="single" w:sz="4" w:space="0" w:color="1F497D"/>
            </w:tcBorders>
            <w:vAlign w:val="bottom"/>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2.     The system displays the file name but it is not store in the database.</w:t>
            </w:r>
          </w:p>
        </w:tc>
      </w:tr>
    </w:tbl>
    <w:p w:rsidR="00AD19D6" w:rsidRDefault="00AD19D6" w:rsidP="00AD19D6">
      <w:pPr>
        <w:rPr>
          <w:rFonts w:ascii="Calibri" w:hAnsi="Calibri"/>
        </w:rPr>
      </w:pPr>
    </w:p>
    <w:p w:rsidR="00AD19D6" w:rsidRDefault="00AD19D6" w:rsidP="00AD19D6">
      <w:pPr>
        <w:spacing w:after="200" w:line="276" w:lineRule="auto"/>
      </w:pPr>
      <w:r>
        <w:br w:type="page"/>
      </w:r>
    </w:p>
    <w:tbl>
      <w:tblPr>
        <w:tblW w:w="9060" w:type="dxa"/>
        <w:tblInd w:w="93" w:type="dxa"/>
        <w:tblLook w:val="04A0" w:firstRow="1" w:lastRow="0" w:firstColumn="1" w:lastColumn="0" w:noHBand="0" w:noVBand="1"/>
      </w:tblPr>
      <w:tblGrid>
        <w:gridCol w:w="2080"/>
        <w:gridCol w:w="6980"/>
      </w:tblGrid>
      <w:tr w:rsidR="00AD19D6" w:rsidTr="00AD19D6">
        <w:trPr>
          <w:trHeight w:val="402"/>
        </w:trPr>
        <w:tc>
          <w:tcPr>
            <w:tcW w:w="2080" w:type="dxa"/>
            <w:tcBorders>
              <w:top w:val="single" w:sz="4" w:space="0" w:color="1F497D"/>
              <w:left w:val="single" w:sz="4" w:space="0" w:color="1F497D"/>
              <w:bottom w:val="single" w:sz="4" w:space="0" w:color="1F497D"/>
              <w:right w:val="single" w:sz="4" w:space="0" w:color="1F497D"/>
            </w:tcBorders>
            <w:vAlign w:val="bottom"/>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lastRenderedPageBreak/>
              <w:t>Use Case Name</w:t>
            </w:r>
          </w:p>
        </w:tc>
        <w:tc>
          <w:tcPr>
            <w:tcW w:w="6980" w:type="dxa"/>
            <w:tcBorders>
              <w:top w:val="single" w:sz="4" w:space="0" w:color="1F497D"/>
              <w:left w:val="nil"/>
              <w:bottom w:val="single" w:sz="4" w:space="0" w:color="1F497D"/>
              <w:right w:val="single" w:sz="4" w:space="0" w:color="1F497D"/>
            </w:tcBorders>
            <w:vAlign w:val="bottom"/>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(SPW3_720) Download a File</w:t>
            </w:r>
          </w:p>
        </w:tc>
      </w:tr>
      <w:tr w:rsidR="00AD19D6" w:rsidTr="00AD19D6">
        <w:trPr>
          <w:trHeight w:val="402"/>
        </w:trPr>
        <w:tc>
          <w:tcPr>
            <w:tcW w:w="2080" w:type="dxa"/>
            <w:tcBorders>
              <w:top w:val="nil"/>
              <w:left w:val="single" w:sz="4" w:space="0" w:color="1F497D"/>
              <w:bottom w:val="single" w:sz="4" w:space="0" w:color="1F497D"/>
              <w:right w:val="single" w:sz="4" w:space="0" w:color="1F497D"/>
            </w:tcBorders>
            <w:shd w:val="clear" w:color="auto" w:fill="DCE6F1"/>
            <w:vAlign w:val="bottom"/>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Related Use Cases</w:t>
            </w:r>
          </w:p>
        </w:tc>
        <w:tc>
          <w:tcPr>
            <w:tcW w:w="6980" w:type="dxa"/>
            <w:tcBorders>
              <w:top w:val="nil"/>
              <w:left w:val="nil"/>
              <w:bottom w:val="single" w:sz="4" w:space="0" w:color="1F497D"/>
              <w:right w:val="single" w:sz="4" w:space="0" w:color="1F497D"/>
            </w:tcBorders>
            <w:shd w:val="clear" w:color="auto" w:fill="DCE6F1"/>
            <w:vAlign w:val="bottom"/>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Delete a File, Upload a File</w:t>
            </w:r>
          </w:p>
        </w:tc>
      </w:tr>
      <w:tr w:rsidR="00AD19D6" w:rsidTr="00AD19D6">
        <w:trPr>
          <w:trHeight w:val="402"/>
        </w:trPr>
        <w:tc>
          <w:tcPr>
            <w:tcW w:w="2080" w:type="dxa"/>
            <w:tcBorders>
              <w:top w:val="nil"/>
              <w:left w:val="single" w:sz="4" w:space="0" w:color="1F497D"/>
              <w:bottom w:val="nil"/>
              <w:right w:val="single" w:sz="4" w:space="0" w:color="1F497D"/>
            </w:tcBorders>
            <w:vAlign w:val="bottom"/>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Participating Actor</w:t>
            </w:r>
          </w:p>
        </w:tc>
        <w:tc>
          <w:tcPr>
            <w:tcW w:w="6980" w:type="dxa"/>
            <w:tcBorders>
              <w:top w:val="nil"/>
              <w:left w:val="nil"/>
              <w:bottom w:val="nil"/>
              <w:right w:val="single" w:sz="4" w:space="0" w:color="1F497D"/>
            </w:tcBorders>
            <w:vAlign w:val="bottom"/>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Student, Professor and Head Professor</w:t>
            </w:r>
          </w:p>
        </w:tc>
      </w:tr>
      <w:tr w:rsidR="00AD19D6" w:rsidTr="00AD19D6">
        <w:trPr>
          <w:trHeight w:val="675"/>
        </w:trPr>
        <w:tc>
          <w:tcPr>
            <w:tcW w:w="2080" w:type="dxa"/>
            <w:vMerge w:val="restart"/>
            <w:tcBorders>
              <w:top w:val="single" w:sz="4" w:space="0" w:color="1F497D"/>
              <w:left w:val="single" w:sz="4" w:space="0" w:color="1F497D"/>
              <w:bottom w:val="single" w:sz="4" w:space="0" w:color="1F497D"/>
              <w:right w:val="single" w:sz="4" w:space="0" w:color="1F497D"/>
            </w:tcBorders>
            <w:shd w:val="clear" w:color="auto" w:fill="DCE6F1"/>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Flow of Events</w:t>
            </w:r>
          </w:p>
        </w:tc>
        <w:tc>
          <w:tcPr>
            <w:tcW w:w="6980" w:type="dxa"/>
            <w:tcBorders>
              <w:top w:val="single" w:sz="4" w:space="0" w:color="1F497D"/>
              <w:left w:val="nil"/>
              <w:bottom w:val="nil"/>
              <w:right w:val="single" w:sz="4" w:space="0" w:color="1F497D"/>
            </w:tcBorders>
            <w:shd w:val="clear" w:color="auto" w:fill="DCE6F1"/>
            <w:vAlign w:val="center"/>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1.      The use case begins when the user clicks the “Download” button next to the file.</w:t>
            </w:r>
          </w:p>
        </w:tc>
      </w:tr>
      <w:tr w:rsidR="00AD19D6" w:rsidTr="00AD19D6">
        <w:trPr>
          <w:trHeight w:val="480"/>
        </w:trPr>
        <w:tc>
          <w:tcPr>
            <w:tcW w:w="0" w:type="auto"/>
            <w:vMerge/>
            <w:tcBorders>
              <w:top w:val="single" w:sz="4" w:space="0" w:color="1F497D"/>
              <w:left w:val="single" w:sz="4" w:space="0" w:color="1F497D"/>
              <w:bottom w:val="single" w:sz="4" w:space="0" w:color="1F497D"/>
              <w:right w:val="single" w:sz="4" w:space="0" w:color="1F497D"/>
            </w:tcBorders>
            <w:vAlign w:val="center"/>
            <w:hideMark/>
          </w:tcPr>
          <w:p w:rsidR="00AD19D6" w:rsidRDefault="00AD19D6">
            <w:pPr>
              <w:spacing w:after="0" w:line="240" w:lineRule="auto"/>
              <w:rPr>
                <w:rFonts w:ascii="Calibri" w:eastAsia="Times New Roman" w:hAnsi="Calibri" w:cs="Times New Roman"/>
                <w:sz w:val="24"/>
                <w:szCs w:val="24"/>
              </w:rPr>
            </w:pPr>
          </w:p>
        </w:tc>
        <w:tc>
          <w:tcPr>
            <w:tcW w:w="6980" w:type="dxa"/>
            <w:tcBorders>
              <w:top w:val="nil"/>
              <w:left w:val="nil"/>
              <w:bottom w:val="nil"/>
              <w:right w:val="single" w:sz="4" w:space="0" w:color="1F497D"/>
            </w:tcBorders>
            <w:shd w:val="clear" w:color="auto" w:fill="DCE6F1"/>
            <w:vAlign w:val="center"/>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2.      The system sends a request to initiate a download.</w:t>
            </w:r>
          </w:p>
        </w:tc>
      </w:tr>
      <w:tr w:rsidR="00AD19D6" w:rsidTr="00AD19D6">
        <w:trPr>
          <w:trHeight w:val="630"/>
        </w:trPr>
        <w:tc>
          <w:tcPr>
            <w:tcW w:w="0" w:type="auto"/>
            <w:vMerge/>
            <w:tcBorders>
              <w:top w:val="single" w:sz="4" w:space="0" w:color="1F497D"/>
              <w:left w:val="single" w:sz="4" w:space="0" w:color="1F497D"/>
              <w:bottom w:val="single" w:sz="4" w:space="0" w:color="1F497D"/>
              <w:right w:val="single" w:sz="4" w:space="0" w:color="1F497D"/>
            </w:tcBorders>
            <w:vAlign w:val="center"/>
            <w:hideMark/>
          </w:tcPr>
          <w:p w:rsidR="00AD19D6" w:rsidRDefault="00AD19D6">
            <w:pPr>
              <w:spacing w:after="0" w:line="240" w:lineRule="auto"/>
              <w:rPr>
                <w:rFonts w:ascii="Calibri" w:eastAsia="Times New Roman" w:hAnsi="Calibri" w:cs="Times New Roman"/>
                <w:sz w:val="24"/>
                <w:szCs w:val="24"/>
              </w:rPr>
            </w:pPr>
          </w:p>
        </w:tc>
        <w:tc>
          <w:tcPr>
            <w:tcW w:w="6980" w:type="dxa"/>
            <w:tcBorders>
              <w:top w:val="nil"/>
              <w:left w:val="nil"/>
              <w:bottom w:val="nil"/>
              <w:right w:val="single" w:sz="4" w:space="0" w:color="1F497D"/>
            </w:tcBorders>
            <w:shd w:val="clear" w:color="auto" w:fill="DCE6F1"/>
            <w:vAlign w:val="center"/>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3.      The system requests the path of the selected file to be downloaded.</w:t>
            </w:r>
          </w:p>
        </w:tc>
      </w:tr>
      <w:tr w:rsidR="00AD19D6" w:rsidTr="00AD19D6">
        <w:trPr>
          <w:trHeight w:val="450"/>
        </w:trPr>
        <w:tc>
          <w:tcPr>
            <w:tcW w:w="0" w:type="auto"/>
            <w:vMerge/>
            <w:tcBorders>
              <w:top w:val="single" w:sz="4" w:space="0" w:color="1F497D"/>
              <w:left w:val="single" w:sz="4" w:space="0" w:color="1F497D"/>
              <w:bottom w:val="single" w:sz="4" w:space="0" w:color="1F497D"/>
              <w:right w:val="single" w:sz="4" w:space="0" w:color="1F497D"/>
            </w:tcBorders>
            <w:vAlign w:val="center"/>
            <w:hideMark/>
          </w:tcPr>
          <w:p w:rsidR="00AD19D6" w:rsidRDefault="00AD19D6">
            <w:pPr>
              <w:spacing w:after="0" w:line="240" w:lineRule="auto"/>
              <w:rPr>
                <w:rFonts w:ascii="Calibri" w:eastAsia="Times New Roman" w:hAnsi="Calibri" w:cs="Times New Roman"/>
                <w:sz w:val="24"/>
                <w:szCs w:val="24"/>
              </w:rPr>
            </w:pPr>
          </w:p>
        </w:tc>
        <w:tc>
          <w:tcPr>
            <w:tcW w:w="6980" w:type="dxa"/>
            <w:tcBorders>
              <w:top w:val="nil"/>
              <w:left w:val="nil"/>
              <w:bottom w:val="nil"/>
              <w:right w:val="single" w:sz="4" w:space="0" w:color="1F497D"/>
            </w:tcBorders>
            <w:shd w:val="clear" w:color="auto" w:fill="DCE6F1"/>
            <w:vAlign w:val="center"/>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4.      The file path is then retrieve from the database.</w:t>
            </w:r>
          </w:p>
        </w:tc>
      </w:tr>
      <w:tr w:rsidR="00AD19D6" w:rsidTr="00AD19D6">
        <w:trPr>
          <w:trHeight w:val="360"/>
        </w:trPr>
        <w:tc>
          <w:tcPr>
            <w:tcW w:w="0" w:type="auto"/>
            <w:vMerge/>
            <w:tcBorders>
              <w:top w:val="single" w:sz="4" w:space="0" w:color="1F497D"/>
              <w:left w:val="single" w:sz="4" w:space="0" w:color="1F497D"/>
              <w:bottom w:val="single" w:sz="4" w:space="0" w:color="1F497D"/>
              <w:right w:val="single" w:sz="4" w:space="0" w:color="1F497D"/>
            </w:tcBorders>
            <w:vAlign w:val="center"/>
            <w:hideMark/>
          </w:tcPr>
          <w:p w:rsidR="00AD19D6" w:rsidRDefault="00AD19D6">
            <w:pPr>
              <w:spacing w:after="0" w:line="240" w:lineRule="auto"/>
              <w:rPr>
                <w:rFonts w:ascii="Calibri" w:eastAsia="Times New Roman" w:hAnsi="Calibri" w:cs="Times New Roman"/>
                <w:sz w:val="24"/>
                <w:szCs w:val="24"/>
              </w:rPr>
            </w:pPr>
          </w:p>
        </w:tc>
        <w:tc>
          <w:tcPr>
            <w:tcW w:w="6980" w:type="dxa"/>
            <w:tcBorders>
              <w:top w:val="nil"/>
              <w:left w:val="nil"/>
              <w:bottom w:val="nil"/>
              <w:right w:val="single" w:sz="4" w:space="0" w:color="1F497D"/>
            </w:tcBorders>
            <w:shd w:val="clear" w:color="auto" w:fill="DCE6F1"/>
            <w:vAlign w:val="center"/>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5.      The system then downloads the physical file from FIU's server.</w:t>
            </w:r>
          </w:p>
        </w:tc>
      </w:tr>
      <w:tr w:rsidR="00AD19D6" w:rsidTr="00AD19D6">
        <w:trPr>
          <w:trHeight w:val="405"/>
        </w:trPr>
        <w:tc>
          <w:tcPr>
            <w:tcW w:w="0" w:type="auto"/>
            <w:vMerge/>
            <w:tcBorders>
              <w:top w:val="single" w:sz="4" w:space="0" w:color="1F497D"/>
              <w:left w:val="single" w:sz="4" w:space="0" w:color="1F497D"/>
              <w:bottom w:val="single" w:sz="4" w:space="0" w:color="1F497D"/>
              <w:right w:val="single" w:sz="4" w:space="0" w:color="1F497D"/>
            </w:tcBorders>
            <w:vAlign w:val="center"/>
            <w:hideMark/>
          </w:tcPr>
          <w:p w:rsidR="00AD19D6" w:rsidRDefault="00AD19D6">
            <w:pPr>
              <w:spacing w:after="0" w:line="240" w:lineRule="auto"/>
              <w:rPr>
                <w:rFonts w:ascii="Calibri" w:eastAsia="Times New Roman" w:hAnsi="Calibri" w:cs="Times New Roman"/>
                <w:sz w:val="24"/>
                <w:szCs w:val="24"/>
              </w:rPr>
            </w:pPr>
          </w:p>
        </w:tc>
        <w:tc>
          <w:tcPr>
            <w:tcW w:w="6980" w:type="dxa"/>
            <w:tcBorders>
              <w:top w:val="nil"/>
              <w:left w:val="nil"/>
              <w:bottom w:val="single" w:sz="4" w:space="0" w:color="1F497D"/>
              <w:right w:val="single" w:sz="4" w:space="0" w:color="1F497D"/>
            </w:tcBorders>
            <w:shd w:val="clear" w:color="auto" w:fill="DCE6F1"/>
            <w:vAlign w:val="center"/>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6.      The system now displays the file in the user's computer.</w:t>
            </w:r>
          </w:p>
        </w:tc>
      </w:tr>
      <w:tr w:rsidR="00AD19D6" w:rsidTr="00AD19D6">
        <w:trPr>
          <w:trHeight w:val="402"/>
        </w:trPr>
        <w:tc>
          <w:tcPr>
            <w:tcW w:w="2080" w:type="dxa"/>
            <w:tcBorders>
              <w:top w:val="nil"/>
              <w:left w:val="single" w:sz="4" w:space="0" w:color="1F497D"/>
              <w:bottom w:val="nil"/>
              <w:right w:val="single" w:sz="4" w:space="0" w:color="1F497D"/>
            </w:tcBorders>
            <w:vAlign w:val="center"/>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Entry Conditions</w:t>
            </w:r>
          </w:p>
        </w:tc>
        <w:tc>
          <w:tcPr>
            <w:tcW w:w="6980" w:type="dxa"/>
            <w:tcBorders>
              <w:top w:val="nil"/>
              <w:left w:val="nil"/>
              <w:bottom w:val="nil"/>
              <w:right w:val="single" w:sz="4" w:space="0" w:color="1F497D"/>
            </w:tcBorders>
            <w:vAlign w:val="center"/>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1.      Login as an active user.</w:t>
            </w:r>
          </w:p>
        </w:tc>
      </w:tr>
      <w:tr w:rsidR="00AD19D6" w:rsidTr="00AD19D6">
        <w:trPr>
          <w:trHeight w:val="402"/>
        </w:trPr>
        <w:tc>
          <w:tcPr>
            <w:tcW w:w="2080" w:type="dxa"/>
            <w:tcBorders>
              <w:top w:val="nil"/>
              <w:left w:val="single" w:sz="4" w:space="0" w:color="1F497D"/>
              <w:bottom w:val="nil"/>
              <w:right w:val="single" w:sz="4" w:space="0" w:color="1F497D"/>
            </w:tcBorders>
            <w:vAlign w:val="center"/>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 </w:t>
            </w:r>
          </w:p>
        </w:tc>
        <w:tc>
          <w:tcPr>
            <w:tcW w:w="6980" w:type="dxa"/>
            <w:tcBorders>
              <w:top w:val="nil"/>
              <w:left w:val="nil"/>
              <w:bottom w:val="nil"/>
              <w:right w:val="single" w:sz="4" w:space="0" w:color="1F497D"/>
            </w:tcBorders>
            <w:vAlign w:val="center"/>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2.      Select Repository tab from navigation bar.</w:t>
            </w:r>
          </w:p>
        </w:tc>
      </w:tr>
      <w:tr w:rsidR="00AD19D6" w:rsidTr="00AD19D6">
        <w:trPr>
          <w:trHeight w:val="402"/>
        </w:trPr>
        <w:tc>
          <w:tcPr>
            <w:tcW w:w="2080" w:type="dxa"/>
            <w:tcBorders>
              <w:top w:val="nil"/>
              <w:left w:val="single" w:sz="4" w:space="0" w:color="1F497D"/>
              <w:bottom w:val="single" w:sz="4" w:space="0" w:color="1F497D"/>
              <w:right w:val="single" w:sz="4" w:space="0" w:color="1F497D"/>
            </w:tcBorders>
            <w:vAlign w:val="center"/>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 </w:t>
            </w:r>
          </w:p>
        </w:tc>
        <w:tc>
          <w:tcPr>
            <w:tcW w:w="6980" w:type="dxa"/>
            <w:tcBorders>
              <w:top w:val="nil"/>
              <w:left w:val="nil"/>
              <w:bottom w:val="single" w:sz="4" w:space="0" w:color="1F497D"/>
              <w:right w:val="single" w:sz="4" w:space="0" w:color="1F497D"/>
            </w:tcBorders>
            <w:vAlign w:val="bottom"/>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3.     Click the "Expand All" button.</w:t>
            </w:r>
          </w:p>
        </w:tc>
      </w:tr>
      <w:tr w:rsidR="00AD19D6" w:rsidTr="00AD19D6">
        <w:trPr>
          <w:trHeight w:val="360"/>
        </w:trPr>
        <w:tc>
          <w:tcPr>
            <w:tcW w:w="2080" w:type="dxa"/>
            <w:tcBorders>
              <w:top w:val="nil"/>
              <w:left w:val="single" w:sz="4" w:space="0" w:color="1F497D"/>
              <w:bottom w:val="single" w:sz="4" w:space="0" w:color="1F497D"/>
              <w:right w:val="single" w:sz="4" w:space="0" w:color="1F497D"/>
            </w:tcBorders>
            <w:shd w:val="clear" w:color="auto" w:fill="DCE6F1"/>
            <w:vAlign w:val="bottom"/>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Exit Conditions</w:t>
            </w:r>
          </w:p>
        </w:tc>
        <w:tc>
          <w:tcPr>
            <w:tcW w:w="6980" w:type="dxa"/>
            <w:tcBorders>
              <w:top w:val="nil"/>
              <w:left w:val="nil"/>
              <w:bottom w:val="single" w:sz="4" w:space="0" w:color="1F497D"/>
              <w:right w:val="single" w:sz="4" w:space="0" w:color="1F497D"/>
            </w:tcBorders>
            <w:shd w:val="clear" w:color="auto" w:fill="DCE6F1"/>
            <w:vAlign w:val="center"/>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1.      The file is downloaded into the user's computer.</w:t>
            </w:r>
          </w:p>
        </w:tc>
      </w:tr>
      <w:tr w:rsidR="00AD19D6" w:rsidTr="00AD19D6">
        <w:trPr>
          <w:trHeight w:val="402"/>
        </w:trPr>
        <w:tc>
          <w:tcPr>
            <w:tcW w:w="2080" w:type="dxa"/>
            <w:tcBorders>
              <w:top w:val="nil"/>
              <w:left w:val="single" w:sz="4" w:space="0" w:color="1F497D"/>
              <w:bottom w:val="single" w:sz="4" w:space="0" w:color="1F497D"/>
              <w:right w:val="single" w:sz="4" w:space="0" w:color="1F497D"/>
            </w:tcBorders>
            <w:vAlign w:val="bottom"/>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Exceptions</w:t>
            </w:r>
          </w:p>
        </w:tc>
        <w:tc>
          <w:tcPr>
            <w:tcW w:w="6980" w:type="dxa"/>
            <w:tcBorders>
              <w:top w:val="nil"/>
              <w:left w:val="nil"/>
              <w:bottom w:val="single" w:sz="4" w:space="0" w:color="1F497D"/>
              <w:right w:val="single" w:sz="4" w:space="0" w:color="1F497D"/>
            </w:tcBorders>
            <w:vAlign w:val="center"/>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1.     The file was not found in the database.</w:t>
            </w:r>
          </w:p>
        </w:tc>
      </w:tr>
    </w:tbl>
    <w:p w:rsidR="00AD19D6" w:rsidRDefault="00AD19D6" w:rsidP="00AD19D6">
      <w:pPr>
        <w:rPr>
          <w:rFonts w:ascii="Calibri" w:hAnsi="Calibri"/>
        </w:rPr>
      </w:pPr>
    </w:p>
    <w:tbl>
      <w:tblPr>
        <w:tblW w:w="9060" w:type="dxa"/>
        <w:tblInd w:w="93" w:type="dxa"/>
        <w:tblLook w:val="04A0" w:firstRow="1" w:lastRow="0" w:firstColumn="1" w:lastColumn="0" w:noHBand="0" w:noVBand="1"/>
      </w:tblPr>
      <w:tblGrid>
        <w:gridCol w:w="2080"/>
        <w:gridCol w:w="6980"/>
      </w:tblGrid>
      <w:tr w:rsidR="00AD19D6" w:rsidTr="00AD19D6">
        <w:trPr>
          <w:trHeight w:val="402"/>
        </w:trPr>
        <w:tc>
          <w:tcPr>
            <w:tcW w:w="2080" w:type="dxa"/>
            <w:tcBorders>
              <w:top w:val="single" w:sz="4" w:space="0" w:color="1F497D"/>
              <w:left w:val="single" w:sz="4" w:space="0" w:color="1F497D"/>
              <w:bottom w:val="single" w:sz="4" w:space="0" w:color="1F497D"/>
              <w:right w:val="single" w:sz="4" w:space="0" w:color="1F497D"/>
            </w:tcBorders>
            <w:vAlign w:val="bottom"/>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Use Case Name</w:t>
            </w:r>
          </w:p>
        </w:tc>
        <w:tc>
          <w:tcPr>
            <w:tcW w:w="6980" w:type="dxa"/>
            <w:tcBorders>
              <w:top w:val="single" w:sz="4" w:space="0" w:color="1F497D"/>
              <w:left w:val="nil"/>
              <w:bottom w:val="single" w:sz="4" w:space="0" w:color="1F497D"/>
              <w:right w:val="single" w:sz="4" w:space="0" w:color="1F497D"/>
            </w:tcBorders>
            <w:vAlign w:val="bottom"/>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(SPW3_730) Delete a File</w:t>
            </w:r>
          </w:p>
        </w:tc>
      </w:tr>
      <w:tr w:rsidR="00AD19D6" w:rsidTr="00AD19D6">
        <w:trPr>
          <w:trHeight w:val="402"/>
        </w:trPr>
        <w:tc>
          <w:tcPr>
            <w:tcW w:w="2080" w:type="dxa"/>
            <w:tcBorders>
              <w:top w:val="nil"/>
              <w:left w:val="single" w:sz="4" w:space="0" w:color="1F497D"/>
              <w:bottom w:val="single" w:sz="4" w:space="0" w:color="1F497D"/>
              <w:right w:val="single" w:sz="4" w:space="0" w:color="1F497D"/>
            </w:tcBorders>
            <w:shd w:val="clear" w:color="auto" w:fill="DCE6F1"/>
            <w:vAlign w:val="bottom"/>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Related Use Cases</w:t>
            </w:r>
          </w:p>
        </w:tc>
        <w:tc>
          <w:tcPr>
            <w:tcW w:w="6980" w:type="dxa"/>
            <w:tcBorders>
              <w:top w:val="nil"/>
              <w:left w:val="nil"/>
              <w:bottom w:val="single" w:sz="4" w:space="0" w:color="1F497D"/>
              <w:right w:val="single" w:sz="4" w:space="0" w:color="1F497D"/>
            </w:tcBorders>
            <w:shd w:val="clear" w:color="auto" w:fill="DCE6F1"/>
            <w:vAlign w:val="bottom"/>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Download a File, Upload a File</w:t>
            </w:r>
          </w:p>
        </w:tc>
      </w:tr>
      <w:tr w:rsidR="00AD19D6" w:rsidTr="00AD19D6">
        <w:trPr>
          <w:trHeight w:val="402"/>
        </w:trPr>
        <w:tc>
          <w:tcPr>
            <w:tcW w:w="2080" w:type="dxa"/>
            <w:tcBorders>
              <w:top w:val="nil"/>
              <w:left w:val="single" w:sz="4" w:space="0" w:color="1F497D"/>
              <w:bottom w:val="single" w:sz="4" w:space="0" w:color="1F497D"/>
              <w:right w:val="single" w:sz="4" w:space="0" w:color="1F497D"/>
            </w:tcBorders>
            <w:vAlign w:val="bottom"/>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Participating Actor</w:t>
            </w:r>
          </w:p>
        </w:tc>
        <w:tc>
          <w:tcPr>
            <w:tcW w:w="6980" w:type="dxa"/>
            <w:tcBorders>
              <w:top w:val="nil"/>
              <w:left w:val="nil"/>
              <w:bottom w:val="nil"/>
              <w:right w:val="single" w:sz="4" w:space="0" w:color="1F497D"/>
            </w:tcBorders>
            <w:vAlign w:val="bottom"/>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Student, Professor and Head Professor</w:t>
            </w:r>
          </w:p>
        </w:tc>
      </w:tr>
      <w:tr w:rsidR="00AD19D6" w:rsidTr="00AD19D6">
        <w:trPr>
          <w:trHeight w:val="675"/>
        </w:trPr>
        <w:tc>
          <w:tcPr>
            <w:tcW w:w="2080" w:type="dxa"/>
            <w:vMerge w:val="restart"/>
            <w:tcBorders>
              <w:top w:val="nil"/>
              <w:left w:val="single" w:sz="4" w:space="0" w:color="1F497D"/>
              <w:bottom w:val="single" w:sz="4" w:space="0" w:color="1F497D"/>
              <w:right w:val="nil"/>
            </w:tcBorders>
            <w:shd w:val="clear" w:color="auto" w:fill="DCE6F1"/>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Flow of Events</w:t>
            </w:r>
          </w:p>
        </w:tc>
        <w:tc>
          <w:tcPr>
            <w:tcW w:w="6980" w:type="dxa"/>
            <w:tcBorders>
              <w:top w:val="single" w:sz="4" w:space="0" w:color="1F497D"/>
              <w:left w:val="single" w:sz="4" w:space="0" w:color="1F497D"/>
              <w:bottom w:val="nil"/>
              <w:right w:val="single" w:sz="4" w:space="0" w:color="1F497D"/>
            </w:tcBorders>
            <w:shd w:val="clear" w:color="auto" w:fill="DCE6F1"/>
            <w:vAlign w:val="center"/>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1.      The use case begins when the user marks the checkbox next the file name.</w:t>
            </w:r>
          </w:p>
        </w:tc>
      </w:tr>
      <w:tr w:rsidR="00AD19D6" w:rsidTr="00AD19D6">
        <w:trPr>
          <w:trHeight w:val="480"/>
        </w:trPr>
        <w:tc>
          <w:tcPr>
            <w:tcW w:w="0" w:type="auto"/>
            <w:vMerge/>
            <w:tcBorders>
              <w:top w:val="nil"/>
              <w:left w:val="single" w:sz="4" w:space="0" w:color="1F497D"/>
              <w:bottom w:val="single" w:sz="4" w:space="0" w:color="1F497D"/>
              <w:right w:val="nil"/>
            </w:tcBorders>
            <w:vAlign w:val="center"/>
            <w:hideMark/>
          </w:tcPr>
          <w:p w:rsidR="00AD19D6" w:rsidRDefault="00AD19D6">
            <w:pPr>
              <w:spacing w:after="0" w:line="240" w:lineRule="auto"/>
              <w:rPr>
                <w:rFonts w:ascii="Calibri" w:eastAsia="Times New Roman" w:hAnsi="Calibri" w:cs="Times New Roman"/>
                <w:sz w:val="24"/>
                <w:szCs w:val="24"/>
              </w:rPr>
            </w:pPr>
          </w:p>
        </w:tc>
        <w:tc>
          <w:tcPr>
            <w:tcW w:w="6980" w:type="dxa"/>
            <w:tcBorders>
              <w:top w:val="nil"/>
              <w:left w:val="single" w:sz="4" w:space="0" w:color="1F497D"/>
              <w:bottom w:val="nil"/>
              <w:right w:val="single" w:sz="4" w:space="0" w:color="1F497D"/>
            </w:tcBorders>
            <w:shd w:val="clear" w:color="auto" w:fill="DCE6F1"/>
            <w:vAlign w:val="center"/>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2.      The user clicks the "Delete" button.</w:t>
            </w:r>
          </w:p>
        </w:tc>
      </w:tr>
      <w:tr w:rsidR="00AD19D6" w:rsidTr="00AD19D6">
        <w:trPr>
          <w:trHeight w:val="630"/>
        </w:trPr>
        <w:tc>
          <w:tcPr>
            <w:tcW w:w="0" w:type="auto"/>
            <w:vMerge/>
            <w:tcBorders>
              <w:top w:val="nil"/>
              <w:left w:val="single" w:sz="4" w:space="0" w:color="1F497D"/>
              <w:bottom w:val="single" w:sz="4" w:space="0" w:color="1F497D"/>
              <w:right w:val="nil"/>
            </w:tcBorders>
            <w:vAlign w:val="center"/>
            <w:hideMark/>
          </w:tcPr>
          <w:p w:rsidR="00AD19D6" w:rsidRDefault="00AD19D6">
            <w:pPr>
              <w:spacing w:after="0" w:line="240" w:lineRule="auto"/>
              <w:rPr>
                <w:rFonts w:ascii="Calibri" w:eastAsia="Times New Roman" w:hAnsi="Calibri" w:cs="Times New Roman"/>
                <w:sz w:val="24"/>
                <w:szCs w:val="24"/>
              </w:rPr>
            </w:pPr>
          </w:p>
        </w:tc>
        <w:tc>
          <w:tcPr>
            <w:tcW w:w="6980" w:type="dxa"/>
            <w:tcBorders>
              <w:top w:val="nil"/>
              <w:left w:val="single" w:sz="4" w:space="0" w:color="1F497D"/>
              <w:bottom w:val="nil"/>
              <w:right w:val="single" w:sz="4" w:space="0" w:color="1F497D"/>
            </w:tcBorders>
            <w:shd w:val="clear" w:color="auto" w:fill="DCE6F1"/>
            <w:vAlign w:val="center"/>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3.      The system requests the path of the selected file to be downloaded.</w:t>
            </w:r>
          </w:p>
        </w:tc>
      </w:tr>
      <w:tr w:rsidR="00AD19D6" w:rsidTr="00AD19D6">
        <w:trPr>
          <w:trHeight w:val="450"/>
        </w:trPr>
        <w:tc>
          <w:tcPr>
            <w:tcW w:w="0" w:type="auto"/>
            <w:vMerge/>
            <w:tcBorders>
              <w:top w:val="nil"/>
              <w:left w:val="single" w:sz="4" w:space="0" w:color="1F497D"/>
              <w:bottom w:val="single" w:sz="4" w:space="0" w:color="1F497D"/>
              <w:right w:val="nil"/>
            </w:tcBorders>
            <w:vAlign w:val="center"/>
            <w:hideMark/>
          </w:tcPr>
          <w:p w:rsidR="00AD19D6" w:rsidRDefault="00AD19D6">
            <w:pPr>
              <w:spacing w:after="0" w:line="240" w:lineRule="auto"/>
              <w:rPr>
                <w:rFonts w:ascii="Calibri" w:eastAsia="Times New Roman" w:hAnsi="Calibri" w:cs="Times New Roman"/>
                <w:sz w:val="24"/>
                <w:szCs w:val="24"/>
              </w:rPr>
            </w:pPr>
          </w:p>
        </w:tc>
        <w:tc>
          <w:tcPr>
            <w:tcW w:w="6980" w:type="dxa"/>
            <w:tcBorders>
              <w:top w:val="nil"/>
              <w:left w:val="single" w:sz="4" w:space="0" w:color="1F497D"/>
              <w:bottom w:val="nil"/>
              <w:right w:val="single" w:sz="4" w:space="0" w:color="1F497D"/>
            </w:tcBorders>
            <w:shd w:val="clear" w:color="auto" w:fill="DCE6F1"/>
            <w:vAlign w:val="center"/>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4.      The file path is then retrieve from the database.</w:t>
            </w:r>
          </w:p>
        </w:tc>
      </w:tr>
      <w:tr w:rsidR="00AD19D6" w:rsidTr="00AD19D6">
        <w:trPr>
          <w:trHeight w:val="360"/>
        </w:trPr>
        <w:tc>
          <w:tcPr>
            <w:tcW w:w="0" w:type="auto"/>
            <w:vMerge/>
            <w:tcBorders>
              <w:top w:val="nil"/>
              <w:left w:val="single" w:sz="4" w:space="0" w:color="1F497D"/>
              <w:bottom w:val="single" w:sz="4" w:space="0" w:color="1F497D"/>
              <w:right w:val="nil"/>
            </w:tcBorders>
            <w:vAlign w:val="center"/>
            <w:hideMark/>
          </w:tcPr>
          <w:p w:rsidR="00AD19D6" w:rsidRDefault="00AD19D6">
            <w:pPr>
              <w:spacing w:after="0" w:line="240" w:lineRule="auto"/>
              <w:rPr>
                <w:rFonts w:ascii="Calibri" w:eastAsia="Times New Roman" w:hAnsi="Calibri" w:cs="Times New Roman"/>
                <w:sz w:val="24"/>
                <w:szCs w:val="24"/>
              </w:rPr>
            </w:pPr>
          </w:p>
        </w:tc>
        <w:tc>
          <w:tcPr>
            <w:tcW w:w="6980" w:type="dxa"/>
            <w:tcBorders>
              <w:top w:val="nil"/>
              <w:left w:val="single" w:sz="4" w:space="0" w:color="1F497D"/>
              <w:bottom w:val="nil"/>
              <w:right w:val="single" w:sz="4" w:space="0" w:color="1F497D"/>
            </w:tcBorders>
            <w:shd w:val="clear" w:color="auto" w:fill="DCE6F1"/>
            <w:vAlign w:val="center"/>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5.      The system then deletes the physical file from FIU's server.</w:t>
            </w:r>
          </w:p>
        </w:tc>
      </w:tr>
      <w:tr w:rsidR="00AD19D6" w:rsidTr="00AD19D6">
        <w:trPr>
          <w:trHeight w:val="405"/>
        </w:trPr>
        <w:tc>
          <w:tcPr>
            <w:tcW w:w="0" w:type="auto"/>
            <w:vMerge/>
            <w:tcBorders>
              <w:top w:val="nil"/>
              <w:left w:val="single" w:sz="4" w:space="0" w:color="1F497D"/>
              <w:bottom w:val="single" w:sz="4" w:space="0" w:color="1F497D"/>
              <w:right w:val="nil"/>
            </w:tcBorders>
            <w:vAlign w:val="center"/>
            <w:hideMark/>
          </w:tcPr>
          <w:p w:rsidR="00AD19D6" w:rsidRDefault="00AD19D6">
            <w:pPr>
              <w:spacing w:after="0" w:line="240" w:lineRule="auto"/>
              <w:rPr>
                <w:rFonts w:ascii="Calibri" w:eastAsia="Times New Roman" w:hAnsi="Calibri" w:cs="Times New Roman"/>
                <w:sz w:val="24"/>
                <w:szCs w:val="24"/>
              </w:rPr>
            </w:pPr>
          </w:p>
        </w:tc>
        <w:tc>
          <w:tcPr>
            <w:tcW w:w="6980" w:type="dxa"/>
            <w:tcBorders>
              <w:top w:val="nil"/>
              <w:left w:val="single" w:sz="4" w:space="0" w:color="1F497D"/>
              <w:bottom w:val="single" w:sz="4" w:space="0" w:color="1F497D"/>
              <w:right w:val="single" w:sz="4" w:space="0" w:color="1F497D"/>
            </w:tcBorders>
            <w:shd w:val="clear" w:color="auto" w:fill="DCE6F1"/>
            <w:vAlign w:val="center"/>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6.      The system now removes the file name from the repository.</w:t>
            </w:r>
          </w:p>
        </w:tc>
      </w:tr>
      <w:tr w:rsidR="00AD19D6" w:rsidTr="00AD19D6">
        <w:trPr>
          <w:trHeight w:val="402"/>
        </w:trPr>
        <w:tc>
          <w:tcPr>
            <w:tcW w:w="2080" w:type="dxa"/>
            <w:tcBorders>
              <w:top w:val="single" w:sz="4" w:space="0" w:color="1F497D"/>
              <w:left w:val="single" w:sz="4" w:space="0" w:color="1F497D"/>
              <w:bottom w:val="nil"/>
              <w:right w:val="single" w:sz="4" w:space="0" w:color="1F497D"/>
            </w:tcBorders>
            <w:vAlign w:val="center"/>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Entry Conditions</w:t>
            </w:r>
          </w:p>
        </w:tc>
        <w:tc>
          <w:tcPr>
            <w:tcW w:w="6980" w:type="dxa"/>
            <w:tcBorders>
              <w:top w:val="nil"/>
              <w:left w:val="nil"/>
              <w:bottom w:val="nil"/>
              <w:right w:val="single" w:sz="4" w:space="0" w:color="1F497D"/>
            </w:tcBorders>
            <w:vAlign w:val="center"/>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1.      Login as an active user.</w:t>
            </w:r>
          </w:p>
        </w:tc>
      </w:tr>
      <w:tr w:rsidR="00AD19D6" w:rsidTr="00AD19D6">
        <w:trPr>
          <w:trHeight w:val="402"/>
        </w:trPr>
        <w:tc>
          <w:tcPr>
            <w:tcW w:w="2080" w:type="dxa"/>
            <w:tcBorders>
              <w:top w:val="nil"/>
              <w:left w:val="single" w:sz="4" w:space="0" w:color="1F497D"/>
              <w:bottom w:val="nil"/>
              <w:right w:val="single" w:sz="4" w:space="0" w:color="1F497D"/>
            </w:tcBorders>
            <w:vAlign w:val="center"/>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 </w:t>
            </w:r>
          </w:p>
        </w:tc>
        <w:tc>
          <w:tcPr>
            <w:tcW w:w="6980" w:type="dxa"/>
            <w:tcBorders>
              <w:top w:val="nil"/>
              <w:left w:val="nil"/>
              <w:bottom w:val="nil"/>
              <w:right w:val="single" w:sz="4" w:space="0" w:color="1F497D"/>
            </w:tcBorders>
            <w:vAlign w:val="center"/>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2.      Select Repository tab from navigation bar.</w:t>
            </w:r>
          </w:p>
        </w:tc>
      </w:tr>
      <w:tr w:rsidR="00AD19D6" w:rsidTr="00AD19D6">
        <w:trPr>
          <w:trHeight w:val="402"/>
        </w:trPr>
        <w:tc>
          <w:tcPr>
            <w:tcW w:w="2080" w:type="dxa"/>
            <w:tcBorders>
              <w:top w:val="nil"/>
              <w:left w:val="single" w:sz="4" w:space="0" w:color="1F497D"/>
              <w:bottom w:val="nil"/>
              <w:right w:val="single" w:sz="4" w:space="0" w:color="1F497D"/>
            </w:tcBorders>
            <w:vAlign w:val="center"/>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 </w:t>
            </w:r>
          </w:p>
        </w:tc>
        <w:tc>
          <w:tcPr>
            <w:tcW w:w="6980" w:type="dxa"/>
            <w:tcBorders>
              <w:top w:val="nil"/>
              <w:left w:val="nil"/>
              <w:bottom w:val="nil"/>
              <w:right w:val="single" w:sz="4" w:space="0" w:color="1F497D"/>
            </w:tcBorders>
            <w:vAlign w:val="bottom"/>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3.     Click the "Expand All" button.</w:t>
            </w:r>
          </w:p>
        </w:tc>
      </w:tr>
      <w:tr w:rsidR="00AD19D6" w:rsidTr="00AD19D6">
        <w:trPr>
          <w:trHeight w:val="600"/>
        </w:trPr>
        <w:tc>
          <w:tcPr>
            <w:tcW w:w="2080" w:type="dxa"/>
            <w:tcBorders>
              <w:top w:val="nil"/>
              <w:left w:val="single" w:sz="4" w:space="0" w:color="1F497D"/>
              <w:bottom w:val="single" w:sz="4" w:space="0" w:color="1F497D"/>
              <w:right w:val="single" w:sz="4" w:space="0" w:color="1F497D"/>
            </w:tcBorders>
            <w:vAlign w:val="bottom"/>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 </w:t>
            </w:r>
          </w:p>
        </w:tc>
        <w:tc>
          <w:tcPr>
            <w:tcW w:w="6980" w:type="dxa"/>
            <w:tcBorders>
              <w:top w:val="nil"/>
              <w:left w:val="nil"/>
              <w:bottom w:val="single" w:sz="4" w:space="0" w:color="1F497D"/>
              <w:right w:val="single" w:sz="4" w:space="0" w:color="1F497D"/>
            </w:tcBorders>
            <w:vAlign w:val="center"/>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4.      Except for the Head Professor, must be the owner of the file to be deleted.</w:t>
            </w:r>
          </w:p>
        </w:tc>
      </w:tr>
      <w:tr w:rsidR="00AD19D6" w:rsidTr="00AD19D6">
        <w:trPr>
          <w:trHeight w:val="360"/>
        </w:trPr>
        <w:tc>
          <w:tcPr>
            <w:tcW w:w="2080" w:type="dxa"/>
            <w:tcBorders>
              <w:top w:val="nil"/>
              <w:left w:val="single" w:sz="4" w:space="0" w:color="1F497D"/>
              <w:bottom w:val="nil"/>
              <w:right w:val="single" w:sz="4" w:space="0" w:color="1F497D"/>
            </w:tcBorders>
            <w:shd w:val="clear" w:color="auto" w:fill="DCE6F1"/>
            <w:vAlign w:val="bottom"/>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lastRenderedPageBreak/>
              <w:t>Exit Conditions</w:t>
            </w:r>
          </w:p>
        </w:tc>
        <w:tc>
          <w:tcPr>
            <w:tcW w:w="6980" w:type="dxa"/>
            <w:tcBorders>
              <w:top w:val="nil"/>
              <w:left w:val="nil"/>
              <w:bottom w:val="nil"/>
              <w:right w:val="single" w:sz="4" w:space="0" w:color="1F497D"/>
            </w:tcBorders>
            <w:shd w:val="clear" w:color="auto" w:fill="DCE6F1"/>
            <w:vAlign w:val="center"/>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1.      The file is deleted from FIU's server.</w:t>
            </w:r>
          </w:p>
        </w:tc>
      </w:tr>
      <w:tr w:rsidR="00AD19D6" w:rsidTr="00AD19D6">
        <w:trPr>
          <w:trHeight w:val="402"/>
        </w:trPr>
        <w:tc>
          <w:tcPr>
            <w:tcW w:w="2080" w:type="dxa"/>
            <w:tcBorders>
              <w:top w:val="single" w:sz="4" w:space="0" w:color="1F497D"/>
              <w:left w:val="single" w:sz="4" w:space="0" w:color="1F497D"/>
              <w:bottom w:val="nil"/>
              <w:right w:val="nil"/>
            </w:tcBorders>
            <w:vAlign w:val="bottom"/>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Exceptions</w:t>
            </w:r>
          </w:p>
        </w:tc>
        <w:tc>
          <w:tcPr>
            <w:tcW w:w="6980" w:type="dxa"/>
            <w:tcBorders>
              <w:top w:val="single" w:sz="4" w:space="0" w:color="1F497D"/>
              <w:left w:val="single" w:sz="4" w:space="0" w:color="1F497D"/>
              <w:bottom w:val="nil"/>
              <w:right w:val="single" w:sz="4" w:space="0" w:color="1F497D"/>
            </w:tcBorders>
            <w:vAlign w:val="center"/>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1.     The file was not found in the database.</w:t>
            </w:r>
          </w:p>
        </w:tc>
      </w:tr>
      <w:tr w:rsidR="00AD19D6" w:rsidTr="00AD19D6">
        <w:trPr>
          <w:trHeight w:val="360"/>
        </w:trPr>
        <w:tc>
          <w:tcPr>
            <w:tcW w:w="2080" w:type="dxa"/>
            <w:tcBorders>
              <w:top w:val="nil"/>
              <w:left w:val="single" w:sz="4" w:space="0" w:color="1F497D"/>
              <w:bottom w:val="single" w:sz="4" w:space="0" w:color="1F497D"/>
              <w:right w:val="nil"/>
            </w:tcBorders>
            <w:vAlign w:val="bottom"/>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 </w:t>
            </w:r>
          </w:p>
        </w:tc>
        <w:tc>
          <w:tcPr>
            <w:tcW w:w="6980" w:type="dxa"/>
            <w:tcBorders>
              <w:top w:val="nil"/>
              <w:left w:val="single" w:sz="4" w:space="0" w:color="1F497D"/>
              <w:bottom w:val="single" w:sz="4" w:space="0" w:color="1F497D"/>
              <w:right w:val="single" w:sz="4" w:space="0" w:color="1F497D"/>
            </w:tcBorders>
            <w:vAlign w:val="bottom"/>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2.     The file was not removed from the server.</w:t>
            </w:r>
          </w:p>
        </w:tc>
      </w:tr>
    </w:tbl>
    <w:p w:rsidR="00AD19D6" w:rsidRDefault="00AD19D6" w:rsidP="00AD19D6">
      <w:pPr>
        <w:rPr>
          <w:rFonts w:ascii="Calibri" w:hAnsi="Calibri"/>
        </w:rPr>
      </w:pPr>
    </w:p>
    <w:p w:rsidR="00AD19D6" w:rsidRDefault="00AD19D6" w:rsidP="00AD19D6"/>
    <w:tbl>
      <w:tblPr>
        <w:tblW w:w="8580" w:type="dxa"/>
        <w:tblInd w:w="93" w:type="dxa"/>
        <w:tblLook w:val="04A0" w:firstRow="1" w:lastRow="0" w:firstColumn="1" w:lastColumn="0" w:noHBand="0" w:noVBand="1"/>
      </w:tblPr>
      <w:tblGrid>
        <w:gridCol w:w="2120"/>
        <w:gridCol w:w="6460"/>
      </w:tblGrid>
      <w:tr w:rsidR="00AD19D6" w:rsidTr="00AD19D6">
        <w:trPr>
          <w:trHeight w:val="330"/>
        </w:trPr>
        <w:tc>
          <w:tcPr>
            <w:tcW w:w="2120" w:type="dxa"/>
            <w:tcBorders>
              <w:top w:val="single" w:sz="4" w:space="0" w:color="1F497D"/>
              <w:left w:val="single" w:sz="4" w:space="0" w:color="1F497D"/>
              <w:bottom w:val="single" w:sz="4" w:space="0" w:color="1F497D"/>
              <w:right w:val="single" w:sz="4" w:space="0" w:color="1F497D"/>
            </w:tcBorders>
            <w:vAlign w:val="bottom"/>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Use Case Name</w:t>
            </w:r>
          </w:p>
        </w:tc>
        <w:tc>
          <w:tcPr>
            <w:tcW w:w="6460" w:type="dxa"/>
            <w:tcBorders>
              <w:top w:val="single" w:sz="4" w:space="0" w:color="1F497D"/>
              <w:left w:val="nil"/>
              <w:bottom w:val="single" w:sz="4" w:space="0" w:color="1F497D"/>
              <w:right w:val="single" w:sz="4" w:space="0" w:color="1F497D"/>
            </w:tcBorders>
            <w:vAlign w:val="bottom"/>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(SPW3_901) Add New Milestone</w:t>
            </w:r>
          </w:p>
        </w:tc>
      </w:tr>
      <w:tr w:rsidR="00AD19D6" w:rsidTr="00AD19D6">
        <w:trPr>
          <w:trHeight w:val="330"/>
        </w:trPr>
        <w:tc>
          <w:tcPr>
            <w:tcW w:w="2120" w:type="dxa"/>
            <w:tcBorders>
              <w:top w:val="nil"/>
              <w:left w:val="single" w:sz="4" w:space="0" w:color="1F497D"/>
              <w:bottom w:val="single" w:sz="4" w:space="0" w:color="1F497D"/>
              <w:right w:val="single" w:sz="4" w:space="0" w:color="1F497D"/>
            </w:tcBorders>
            <w:shd w:val="clear" w:color="auto" w:fill="DCE6F1"/>
            <w:vAlign w:val="bottom"/>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Related Use Cases</w:t>
            </w:r>
          </w:p>
        </w:tc>
        <w:tc>
          <w:tcPr>
            <w:tcW w:w="6460" w:type="dxa"/>
            <w:tcBorders>
              <w:top w:val="nil"/>
              <w:left w:val="nil"/>
              <w:bottom w:val="single" w:sz="4" w:space="0" w:color="1F497D"/>
              <w:right w:val="single" w:sz="4" w:space="0" w:color="1F497D"/>
            </w:tcBorders>
            <w:shd w:val="clear" w:color="auto" w:fill="DCE6F1"/>
            <w:vAlign w:val="bottom"/>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Edit Milestone, Delete Milestone</w:t>
            </w:r>
          </w:p>
        </w:tc>
      </w:tr>
      <w:tr w:rsidR="00AD19D6" w:rsidTr="00AD19D6">
        <w:trPr>
          <w:trHeight w:val="330"/>
        </w:trPr>
        <w:tc>
          <w:tcPr>
            <w:tcW w:w="2120" w:type="dxa"/>
            <w:tcBorders>
              <w:top w:val="nil"/>
              <w:left w:val="single" w:sz="4" w:space="0" w:color="1F497D"/>
              <w:bottom w:val="single" w:sz="4" w:space="0" w:color="1F497D"/>
              <w:right w:val="single" w:sz="4" w:space="0" w:color="1F497D"/>
            </w:tcBorders>
            <w:vAlign w:val="bottom"/>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Participating Actor</w:t>
            </w:r>
          </w:p>
        </w:tc>
        <w:tc>
          <w:tcPr>
            <w:tcW w:w="6460" w:type="dxa"/>
            <w:tcBorders>
              <w:top w:val="nil"/>
              <w:left w:val="nil"/>
              <w:bottom w:val="nil"/>
              <w:right w:val="single" w:sz="4" w:space="0" w:color="1F497D"/>
            </w:tcBorders>
            <w:vAlign w:val="bottom"/>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Head Professor</w:t>
            </w:r>
          </w:p>
        </w:tc>
      </w:tr>
      <w:tr w:rsidR="00AD19D6" w:rsidTr="00AD19D6">
        <w:trPr>
          <w:trHeight w:val="615"/>
        </w:trPr>
        <w:tc>
          <w:tcPr>
            <w:tcW w:w="2120" w:type="dxa"/>
            <w:vMerge w:val="restart"/>
            <w:tcBorders>
              <w:top w:val="nil"/>
              <w:left w:val="single" w:sz="4" w:space="0" w:color="1F497D"/>
              <w:bottom w:val="single" w:sz="4" w:space="0" w:color="1F497D"/>
              <w:right w:val="nil"/>
            </w:tcBorders>
            <w:shd w:val="clear" w:color="auto" w:fill="DCE6F1"/>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Flow of Events</w:t>
            </w:r>
          </w:p>
        </w:tc>
        <w:tc>
          <w:tcPr>
            <w:tcW w:w="6460" w:type="dxa"/>
            <w:tcBorders>
              <w:top w:val="single" w:sz="4" w:space="0" w:color="1F497D"/>
              <w:left w:val="single" w:sz="4" w:space="0" w:color="1F497D"/>
              <w:bottom w:val="nil"/>
              <w:right w:val="single" w:sz="4" w:space="0" w:color="1F497D"/>
            </w:tcBorders>
            <w:shd w:val="clear" w:color="auto" w:fill="DCE6F1"/>
            <w:vAlign w:val="center"/>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1.     The use case begins when the head professor clicks the “Manage Milestones” button.</w:t>
            </w:r>
          </w:p>
        </w:tc>
      </w:tr>
      <w:tr w:rsidR="00AD19D6" w:rsidTr="00AD19D6">
        <w:trPr>
          <w:trHeight w:val="315"/>
        </w:trPr>
        <w:tc>
          <w:tcPr>
            <w:tcW w:w="0" w:type="auto"/>
            <w:vMerge/>
            <w:tcBorders>
              <w:top w:val="nil"/>
              <w:left w:val="single" w:sz="4" w:space="0" w:color="1F497D"/>
              <w:bottom w:val="single" w:sz="4" w:space="0" w:color="1F497D"/>
              <w:right w:val="nil"/>
            </w:tcBorders>
            <w:vAlign w:val="center"/>
            <w:hideMark/>
          </w:tcPr>
          <w:p w:rsidR="00AD19D6" w:rsidRDefault="00AD19D6">
            <w:pPr>
              <w:spacing w:after="0" w:line="240" w:lineRule="auto"/>
              <w:rPr>
                <w:rFonts w:ascii="Calibri" w:eastAsia="Times New Roman" w:hAnsi="Calibri" w:cs="Times New Roman"/>
                <w:sz w:val="24"/>
                <w:szCs w:val="24"/>
              </w:rPr>
            </w:pPr>
          </w:p>
        </w:tc>
        <w:tc>
          <w:tcPr>
            <w:tcW w:w="6460" w:type="dxa"/>
            <w:tcBorders>
              <w:top w:val="nil"/>
              <w:left w:val="single" w:sz="4" w:space="0" w:color="1F497D"/>
              <w:bottom w:val="nil"/>
              <w:right w:val="single" w:sz="4" w:space="0" w:color="1F497D"/>
            </w:tcBorders>
            <w:shd w:val="clear" w:color="auto" w:fill="DCE6F1"/>
            <w:vAlign w:val="center"/>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2.     The head professor shall then click the "Add New" button.</w:t>
            </w:r>
          </w:p>
        </w:tc>
      </w:tr>
      <w:tr w:rsidR="00AD19D6" w:rsidTr="00AD19D6">
        <w:trPr>
          <w:trHeight w:val="945"/>
        </w:trPr>
        <w:tc>
          <w:tcPr>
            <w:tcW w:w="0" w:type="auto"/>
            <w:vMerge/>
            <w:tcBorders>
              <w:top w:val="nil"/>
              <w:left w:val="single" w:sz="4" w:space="0" w:color="1F497D"/>
              <w:bottom w:val="single" w:sz="4" w:space="0" w:color="1F497D"/>
              <w:right w:val="nil"/>
            </w:tcBorders>
            <w:vAlign w:val="center"/>
            <w:hideMark/>
          </w:tcPr>
          <w:p w:rsidR="00AD19D6" w:rsidRDefault="00AD19D6">
            <w:pPr>
              <w:spacing w:after="0" w:line="240" w:lineRule="auto"/>
              <w:rPr>
                <w:rFonts w:ascii="Calibri" w:eastAsia="Times New Roman" w:hAnsi="Calibri" w:cs="Times New Roman"/>
                <w:sz w:val="24"/>
                <w:szCs w:val="24"/>
              </w:rPr>
            </w:pPr>
          </w:p>
        </w:tc>
        <w:tc>
          <w:tcPr>
            <w:tcW w:w="6460" w:type="dxa"/>
            <w:tcBorders>
              <w:top w:val="nil"/>
              <w:left w:val="single" w:sz="4" w:space="0" w:color="1F497D"/>
              <w:bottom w:val="nil"/>
              <w:right w:val="single" w:sz="4" w:space="0" w:color="1F497D"/>
            </w:tcBorders>
            <w:shd w:val="clear" w:color="auto" w:fill="DCE6F1"/>
            <w:vAlign w:val="center"/>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3.     The system displays a new row with a text field for the name, a checkbox for deletion, and a calendar icon and text field to set the due date.</w:t>
            </w:r>
          </w:p>
        </w:tc>
      </w:tr>
      <w:tr w:rsidR="00AD19D6" w:rsidTr="00AD19D6">
        <w:trPr>
          <w:trHeight w:val="630"/>
        </w:trPr>
        <w:tc>
          <w:tcPr>
            <w:tcW w:w="0" w:type="auto"/>
            <w:vMerge/>
            <w:tcBorders>
              <w:top w:val="nil"/>
              <w:left w:val="single" w:sz="4" w:space="0" w:color="1F497D"/>
              <w:bottom w:val="single" w:sz="4" w:space="0" w:color="1F497D"/>
              <w:right w:val="nil"/>
            </w:tcBorders>
            <w:vAlign w:val="center"/>
            <w:hideMark/>
          </w:tcPr>
          <w:p w:rsidR="00AD19D6" w:rsidRDefault="00AD19D6">
            <w:pPr>
              <w:spacing w:after="0" w:line="240" w:lineRule="auto"/>
              <w:rPr>
                <w:rFonts w:ascii="Calibri" w:eastAsia="Times New Roman" w:hAnsi="Calibri" w:cs="Times New Roman"/>
                <w:sz w:val="24"/>
                <w:szCs w:val="24"/>
              </w:rPr>
            </w:pPr>
          </w:p>
        </w:tc>
        <w:tc>
          <w:tcPr>
            <w:tcW w:w="6460" w:type="dxa"/>
            <w:tcBorders>
              <w:top w:val="nil"/>
              <w:left w:val="single" w:sz="4" w:space="0" w:color="1F497D"/>
              <w:bottom w:val="nil"/>
              <w:right w:val="single" w:sz="4" w:space="0" w:color="1F497D"/>
            </w:tcBorders>
            <w:shd w:val="clear" w:color="auto" w:fill="DCE6F1"/>
            <w:vAlign w:val="center"/>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4.     The head professor shall type the name of the new milestone on the first field text provided.</w:t>
            </w:r>
          </w:p>
        </w:tc>
      </w:tr>
      <w:tr w:rsidR="00AD19D6" w:rsidTr="00AD19D6">
        <w:trPr>
          <w:trHeight w:val="630"/>
        </w:trPr>
        <w:tc>
          <w:tcPr>
            <w:tcW w:w="0" w:type="auto"/>
            <w:vMerge/>
            <w:tcBorders>
              <w:top w:val="nil"/>
              <w:left w:val="single" w:sz="4" w:space="0" w:color="1F497D"/>
              <w:bottom w:val="single" w:sz="4" w:space="0" w:color="1F497D"/>
              <w:right w:val="nil"/>
            </w:tcBorders>
            <w:vAlign w:val="center"/>
            <w:hideMark/>
          </w:tcPr>
          <w:p w:rsidR="00AD19D6" w:rsidRDefault="00AD19D6">
            <w:pPr>
              <w:spacing w:after="0" w:line="240" w:lineRule="auto"/>
              <w:rPr>
                <w:rFonts w:ascii="Calibri" w:eastAsia="Times New Roman" w:hAnsi="Calibri" w:cs="Times New Roman"/>
                <w:sz w:val="24"/>
                <w:szCs w:val="24"/>
              </w:rPr>
            </w:pPr>
          </w:p>
        </w:tc>
        <w:tc>
          <w:tcPr>
            <w:tcW w:w="6460" w:type="dxa"/>
            <w:tcBorders>
              <w:top w:val="nil"/>
              <w:left w:val="single" w:sz="4" w:space="0" w:color="1F497D"/>
              <w:bottom w:val="nil"/>
              <w:right w:val="single" w:sz="4" w:space="0" w:color="1F497D"/>
            </w:tcBorders>
            <w:shd w:val="clear" w:color="auto" w:fill="DCE6F1"/>
            <w:vAlign w:val="center"/>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5.     The head professor shall click the calendar icon and select a due date.</w:t>
            </w:r>
          </w:p>
        </w:tc>
      </w:tr>
      <w:tr w:rsidR="00AD19D6" w:rsidTr="00AD19D6">
        <w:trPr>
          <w:trHeight w:val="315"/>
        </w:trPr>
        <w:tc>
          <w:tcPr>
            <w:tcW w:w="0" w:type="auto"/>
            <w:vMerge/>
            <w:tcBorders>
              <w:top w:val="nil"/>
              <w:left w:val="single" w:sz="4" w:space="0" w:color="1F497D"/>
              <w:bottom w:val="single" w:sz="4" w:space="0" w:color="1F497D"/>
              <w:right w:val="nil"/>
            </w:tcBorders>
            <w:vAlign w:val="center"/>
            <w:hideMark/>
          </w:tcPr>
          <w:p w:rsidR="00AD19D6" w:rsidRDefault="00AD19D6">
            <w:pPr>
              <w:spacing w:after="0" w:line="240" w:lineRule="auto"/>
              <w:rPr>
                <w:rFonts w:ascii="Calibri" w:eastAsia="Times New Roman" w:hAnsi="Calibri" w:cs="Times New Roman"/>
                <w:sz w:val="24"/>
                <w:szCs w:val="24"/>
              </w:rPr>
            </w:pPr>
          </w:p>
        </w:tc>
        <w:tc>
          <w:tcPr>
            <w:tcW w:w="6460" w:type="dxa"/>
            <w:tcBorders>
              <w:top w:val="nil"/>
              <w:left w:val="single" w:sz="4" w:space="0" w:color="1F497D"/>
              <w:bottom w:val="nil"/>
              <w:right w:val="single" w:sz="4" w:space="0" w:color="1F497D"/>
            </w:tcBorders>
            <w:shd w:val="clear" w:color="auto" w:fill="DCE6F1"/>
            <w:vAlign w:val="center"/>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6.     The head professor shall click the "Save" button.</w:t>
            </w:r>
          </w:p>
        </w:tc>
      </w:tr>
      <w:tr w:rsidR="00AD19D6" w:rsidTr="00AD19D6">
        <w:trPr>
          <w:trHeight w:val="315"/>
        </w:trPr>
        <w:tc>
          <w:tcPr>
            <w:tcW w:w="0" w:type="auto"/>
            <w:vMerge/>
            <w:tcBorders>
              <w:top w:val="nil"/>
              <w:left w:val="single" w:sz="4" w:space="0" w:color="1F497D"/>
              <w:bottom w:val="single" w:sz="4" w:space="0" w:color="1F497D"/>
              <w:right w:val="nil"/>
            </w:tcBorders>
            <w:vAlign w:val="center"/>
            <w:hideMark/>
          </w:tcPr>
          <w:p w:rsidR="00AD19D6" w:rsidRDefault="00AD19D6">
            <w:pPr>
              <w:spacing w:after="0" w:line="240" w:lineRule="auto"/>
              <w:rPr>
                <w:rFonts w:ascii="Calibri" w:eastAsia="Times New Roman" w:hAnsi="Calibri" w:cs="Times New Roman"/>
                <w:sz w:val="24"/>
                <w:szCs w:val="24"/>
              </w:rPr>
            </w:pPr>
          </w:p>
        </w:tc>
        <w:tc>
          <w:tcPr>
            <w:tcW w:w="6460" w:type="dxa"/>
            <w:tcBorders>
              <w:top w:val="nil"/>
              <w:left w:val="single" w:sz="4" w:space="0" w:color="1F497D"/>
              <w:bottom w:val="single" w:sz="4" w:space="0" w:color="1F497D"/>
              <w:right w:val="single" w:sz="4" w:space="0" w:color="1F497D"/>
            </w:tcBorders>
            <w:shd w:val="clear" w:color="auto" w:fill="DCE6F1"/>
            <w:vAlign w:val="bottom"/>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7.       The system allocates the new milestone in the repository</w:t>
            </w:r>
          </w:p>
        </w:tc>
      </w:tr>
      <w:tr w:rsidR="00AD19D6" w:rsidTr="00AD19D6">
        <w:trPr>
          <w:trHeight w:val="315"/>
        </w:trPr>
        <w:tc>
          <w:tcPr>
            <w:tcW w:w="2120" w:type="dxa"/>
            <w:tcBorders>
              <w:top w:val="single" w:sz="4" w:space="0" w:color="1F497D"/>
              <w:left w:val="single" w:sz="4" w:space="0" w:color="1F497D"/>
              <w:bottom w:val="nil"/>
              <w:right w:val="single" w:sz="4" w:space="0" w:color="1F497D"/>
            </w:tcBorders>
            <w:vAlign w:val="center"/>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Entry Conditions</w:t>
            </w:r>
          </w:p>
        </w:tc>
        <w:tc>
          <w:tcPr>
            <w:tcW w:w="6460" w:type="dxa"/>
            <w:tcBorders>
              <w:top w:val="nil"/>
              <w:left w:val="nil"/>
              <w:bottom w:val="nil"/>
              <w:right w:val="single" w:sz="4" w:space="0" w:color="1F497D"/>
            </w:tcBorders>
            <w:vAlign w:val="center"/>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1.     Head Professor must be logged in.</w:t>
            </w:r>
          </w:p>
        </w:tc>
      </w:tr>
      <w:tr w:rsidR="00AD19D6" w:rsidTr="00AD19D6">
        <w:trPr>
          <w:trHeight w:val="315"/>
        </w:trPr>
        <w:tc>
          <w:tcPr>
            <w:tcW w:w="2120" w:type="dxa"/>
            <w:tcBorders>
              <w:top w:val="nil"/>
              <w:left w:val="single" w:sz="4" w:space="0" w:color="1F497D"/>
              <w:bottom w:val="single" w:sz="4" w:space="0" w:color="1F497D"/>
              <w:right w:val="single" w:sz="4" w:space="0" w:color="1F497D"/>
            </w:tcBorders>
            <w:vAlign w:val="bottom"/>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 </w:t>
            </w:r>
          </w:p>
        </w:tc>
        <w:tc>
          <w:tcPr>
            <w:tcW w:w="6460" w:type="dxa"/>
            <w:tcBorders>
              <w:top w:val="nil"/>
              <w:left w:val="nil"/>
              <w:bottom w:val="single" w:sz="4" w:space="0" w:color="1F497D"/>
              <w:right w:val="single" w:sz="4" w:space="0" w:color="1F497D"/>
            </w:tcBorders>
            <w:vAlign w:val="center"/>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2.     Navigate to the Files repository page.</w:t>
            </w:r>
          </w:p>
        </w:tc>
      </w:tr>
      <w:tr w:rsidR="00AD19D6" w:rsidTr="00AD19D6">
        <w:trPr>
          <w:trHeight w:val="315"/>
        </w:trPr>
        <w:tc>
          <w:tcPr>
            <w:tcW w:w="2120" w:type="dxa"/>
            <w:tcBorders>
              <w:top w:val="nil"/>
              <w:left w:val="single" w:sz="4" w:space="0" w:color="1F497D"/>
              <w:bottom w:val="single" w:sz="4" w:space="0" w:color="1F497D"/>
              <w:right w:val="single" w:sz="4" w:space="0" w:color="1F497D"/>
            </w:tcBorders>
            <w:shd w:val="clear" w:color="auto" w:fill="DCE6F1"/>
            <w:vAlign w:val="bottom"/>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Exit Conditions</w:t>
            </w:r>
          </w:p>
        </w:tc>
        <w:tc>
          <w:tcPr>
            <w:tcW w:w="6460" w:type="dxa"/>
            <w:tcBorders>
              <w:top w:val="nil"/>
              <w:left w:val="nil"/>
              <w:bottom w:val="single" w:sz="4" w:space="0" w:color="1F497D"/>
              <w:right w:val="single" w:sz="4" w:space="0" w:color="1F497D"/>
            </w:tcBorders>
            <w:shd w:val="clear" w:color="auto" w:fill="DCE6F1"/>
            <w:vAlign w:val="center"/>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The system displays the new milestone's name and due date.</w:t>
            </w:r>
          </w:p>
        </w:tc>
      </w:tr>
      <w:tr w:rsidR="00AD19D6" w:rsidTr="00AD19D6">
        <w:trPr>
          <w:trHeight w:val="315"/>
        </w:trPr>
        <w:tc>
          <w:tcPr>
            <w:tcW w:w="2120" w:type="dxa"/>
            <w:tcBorders>
              <w:top w:val="nil"/>
              <w:left w:val="single" w:sz="4" w:space="0" w:color="1F497D"/>
              <w:bottom w:val="single" w:sz="4" w:space="0" w:color="1F497D"/>
              <w:right w:val="single" w:sz="4" w:space="0" w:color="1F497D"/>
            </w:tcBorders>
            <w:vAlign w:val="bottom"/>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Exceptions</w:t>
            </w:r>
          </w:p>
        </w:tc>
        <w:tc>
          <w:tcPr>
            <w:tcW w:w="6460" w:type="dxa"/>
            <w:tcBorders>
              <w:top w:val="nil"/>
              <w:left w:val="nil"/>
              <w:bottom w:val="single" w:sz="4" w:space="0" w:color="1F497D"/>
              <w:right w:val="single" w:sz="4" w:space="0" w:color="1F497D"/>
            </w:tcBorders>
            <w:vAlign w:val="center"/>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The system does not display the new milestone's name and due date.</w:t>
            </w:r>
          </w:p>
        </w:tc>
      </w:tr>
    </w:tbl>
    <w:p w:rsidR="00AD19D6" w:rsidRDefault="00AD19D6" w:rsidP="00AD19D6">
      <w:pPr>
        <w:rPr>
          <w:rFonts w:ascii="Calibri" w:hAnsi="Calibri"/>
        </w:rPr>
      </w:pPr>
    </w:p>
    <w:p w:rsidR="00AD19D6" w:rsidRDefault="00AD19D6" w:rsidP="00AD19D6"/>
    <w:tbl>
      <w:tblPr>
        <w:tblW w:w="9060" w:type="dxa"/>
        <w:tblInd w:w="93" w:type="dxa"/>
        <w:tblLook w:val="04A0" w:firstRow="1" w:lastRow="0" w:firstColumn="1" w:lastColumn="0" w:noHBand="0" w:noVBand="1"/>
      </w:tblPr>
      <w:tblGrid>
        <w:gridCol w:w="2080"/>
        <w:gridCol w:w="6980"/>
      </w:tblGrid>
      <w:tr w:rsidR="00AD19D6" w:rsidTr="00AD19D6">
        <w:trPr>
          <w:trHeight w:val="402"/>
        </w:trPr>
        <w:tc>
          <w:tcPr>
            <w:tcW w:w="2080" w:type="dxa"/>
            <w:tcBorders>
              <w:top w:val="single" w:sz="4" w:space="0" w:color="1F497D"/>
              <w:left w:val="single" w:sz="4" w:space="0" w:color="1F497D"/>
              <w:bottom w:val="single" w:sz="4" w:space="0" w:color="1F497D"/>
              <w:right w:val="single" w:sz="4" w:space="0" w:color="1F497D"/>
            </w:tcBorders>
            <w:vAlign w:val="bottom"/>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Use Case Name</w:t>
            </w:r>
          </w:p>
        </w:tc>
        <w:tc>
          <w:tcPr>
            <w:tcW w:w="6980" w:type="dxa"/>
            <w:tcBorders>
              <w:top w:val="single" w:sz="4" w:space="0" w:color="1F497D"/>
              <w:left w:val="nil"/>
              <w:bottom w:val="single" w:sz="4" w:space="0" w:color="1F497D"/>
              <w:right w:val="single" w:sz="4" w:space="0" w:color="1F497D"/>
            </w:tcBorders>
            <w:vAlign w:val="bottom"/>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(SPW3_902) Edit Milestone</w:t>
            </w:r>
          </w:p>
        </w:tc>
      </w:tr>
      <w:tr w:rsidR="00AD19D6" w:rsidTr="00AD19D6">
        <w:trPr>
          <w:trHeight w:val="402"/>
        </w:trPr>
        <w:tc>
          <w:tcPr>
            <w:tcW w:w="2080" w:type="dxa"/>
            <w:tcBorders>
              <w:top w:val="nil"/>
              <w:left w:val="single" w:sz="4" w:space="0" w:color="1F497D"/>
              <w:bottom w:val="single" w:sz="4" w:space="0" w:color="1F497D"/>
              <w:right w:val="single" w:sz="4" w:space="0" w:color="1F497D"/>
            </w:tcBorders>
            <w:shd w:val="clear" w:color="auto" w:fill="DCE6F1"/>
            <w:vAlign w:val="bottom"/>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Related Use Cases</w:t>
            </w:r>
          </w:p>
        </w:tc>
        <w:tc>
          <w:tcPr>
            <w:tcW w:w="6980" w:type="dxa"/>
            <w:tcBorders>
              <w:top w:val="nil"/>
              <w:left w:val="nil"/>
              <w:bottom w:val="single" w:sz="4" w:space="0" w:color="1F497D"/>
              <w:right w:val="single" w:sz="4" w:space="0" w:color="1F497D"/>
            </w:tcBorders>
            <w:shd w:val="clear" w:color="auto" w:fill="DCE6F1"/>
            <w:vAlign w:val="bottom"/>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Delete Milestone, Add New Milestone</w:t>
            </w:r>
          </w:p>
        </w:tc>
      </w:tr>
      <w:tr w:rsidR="00AD19D6" w:rsidTr="00AD19D6">
        <w:trPr>
          <w:trHeight w:val="402"/>
        </w:trPr>
        <w:tc>
          <w:tcPr>
            <w:tcW w:w="2080" w:type="dxa"/>
            <w:tcBorders>
              <w:top w:val="nil"/>
              <w:left w:val="single" w:sz="4" w:space="0" w:color="1F497D"/>
              <w:bottom w:val="nil"/>
              <w:right w:val="single" w:sz="4" w:space="0" w:color="1F497D"/>
            </w:tcBorders>
            <w:vAlign w:val="bottom"/>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Participating Actor</w:t>
            </w:r>
          </w:p>
        </w:tc>
        <w:tc>
          <w:tcPr>
            <w:tcW w:w="6980" w:type="dxa"/>
            <w:tcBorders>
              <w:top w:val="nil"/>
              <w:left w:val="nil"/>
              <w:bottom w:val="nil"/>
              <w:right w:val="single" w:sz="4" w:space="0" w:color="1F497D"/>
            </w:tcBorders>
            <w:vAlign w:val="bottom"/>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Head Professor</w:t>
            </w:r>
          </w:p>
        </w:tc>
      </w:tr>
      <w:tr w:rsidR="00AD19D6" w:rsidTr="00AD19D6">
        <w:trPr>
          <w:trHeight w:val="750"/>
        </w:trPr>
        <w:tc>
          <w:tcPr>
            <w:tcW w:w="2080" w:type="dxa"/>
            <w:vMerge w:val="restart"/>
            <w:tcBorders>
              <w:top w:val="single" w:sz="4" w:space="0" w:color="1F497D"/>
              <w:left w:val="single" w:sz="4" w:space="0" w:color="1F497D"/>
              <w:bottom w:val="single" w:sz="4" w:space="0" w:color="1F497D"/>
              <w:right w:val="single" w:sz="4" w:space="0" w:color="1F497D"/>
            </w:tcBorders>
            <w:shd w:val="clear" w:color="auto" w:fill="DCE6F1"/>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Flow of Events</w:t>
            </w:r>
          </w:p>
        </w:tc>
        <w:tc>
          <w:tcPr>
            <w:tcW w:w="6980" w:type="dxa"/>
            <w:tcBorders>
              <w:top w:val="single" w:sz="4" w:space="0" w:color="1F497D"/>
              <w:left w:val="nil"/>
              <w:bottom w:val="nil"/>
              <w:right w:val="single" w:sz="4" w:space="0" w:color="1F497D"/>
            </w:tcBorders>
            <w:shd w:val="clear" w:color="auto" w:fill="DCE6F1"/>
            <w:vAlign w:val="center"/>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1.     The use case begins when the head professor clicks the “Manage Milestones” button.</w:t>
            </w:r>
          </w:p>
        </w:tc>
      </w:tr>
      <w:tr w:rsidR="00AD19D6" w:rsidTr="00AD19D6">
        <w:trPr>
          <w:trHeight w:val="540"/>
        </w:trPr>
        <w:tc>
          <w:tcPr>
            <w:tcW w:w="0" w:type="auto"/>
            <w:vMerge/>
            <w:tcBorders>
              <w:top w:val="single" w:sz="4" w:space="0" w:color="1F497D"/>
              <w:left w:val="single" w:sz="4" w:space="0" w:color="1F497D"/>
              <w:bottom w:val="single" w:sz="4" w:space="0" w:color="1F497D"/>
              <w:right w:val="single" w:sz="4" w:space="0" w:color="1F497D"/>
            </w:tcBorders>
            <w:vAlign w:val="center"/>
            <w:hideMark/>
          </w:tcPr>
          <w:p w:rsidR="00AD19D6" w:rsidRDefault="00AD19D6">
            <w:pPr>
              <w:spacing w:after="0" w:line="240" w:lineRule="auto"/>
              <w:rPr>
                <w:rFonts w:ascii="Calibri" w:eastAsia="Times New Roman" w:hAnsi="Calibri" w:cs="Times New Roman"/>
                <w:sz w:val="24"/>
                <w:szCs w:val="24"/>
              </w:rPr>
            </w:pPr>
          </w:p>
        </w:tc>
        <w:tc>
          <w:tcPr>
            <w:tcW w:w="6980" w:type="dxa"/>
            <w:tcBorders>
              <w:top w:val="nil"/>
              <w:left w:val="nil"/>
              <w:bottom w:val="nil"/>
              <w:right w:val="single" w:sz="4" w:space="0" w:color="1F497D"/>
            </w:tcBorders>
            <w:shd w:val="clear" w:color="auto" w:fill="DCE6F1"/>
            <w:vAlign w:val="center"/>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2.     The head professor shall edit the name or due date of an existing milestone.</w:t>
            </w:r>
          </w:p>
        </w:tc>
      </w:tr>
      <w:tr w:rsidR="00AD19D6" w:rsidTr="00AD19D6">
        <w:trPr>
          <w:trHeight w:val="435"/>
        </w:trPr>
        <w:tc>
          <w:tcPr>
            <w:tcW w:w="0" w:type="auto"/>
            <w:vMerge/>
            <w:tcBorders>
              <w:top w:val="single" w:sz="4" w:space="0" w:color="1F497D"/>
              <w:left w:val="single" w:sz="4" w:space="0" w:color="1F497D"/>
              <w:bottom w:val="single" w:sz="4" w:space="0" w:color="1F497D"/>
              <w:right w:val="single" w:sz="4" w:space="0" w:color="1F497D"/>
            </w:tcBorders>
            <w:vAlign w:val="center"/>
            <w:hideMark/>
          </w:tcPr>
          <w:p w:rsidR="00AD19D6" w:rsidRDefault="00AD19D6">
            <w:pPr>
              <w:spacing w:after="0" w:line="240" w:lineRule="auto"/>
              <w:rPr>
                <w:rFonts w:ascii="Calibri" w:eastAsia="Times New Roman" w:hAnsi="Calibri" w:cs="Times New Roman"/>
                <w:sz w:val="24"/>
                <w:szCs w:val="24"/>
              </w:rPr>
            </w:pPr>
          </w:p>
        </w:tc>
        <w:tc>
          <w:tcPr>
            <w:tcW w:w="6980" w:type="dxa"/>
            <w:tcBorders>
              <w:top w:val="nil"/>
              <w:left w:val="nil"/>
              <w:bottom w:val="nil"/>
              <w:right w:val="single" w:sz="4" w:space="0" w:color="1F497D"/>
            </w:tcBorders>
            <w:shd w:val="clear" w:color="auto" w:fill="DCE6F1"/>
            <w:vAlign w:val="center"/>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3.     The system displays the edited name and due date.</w:t>
            </w:r>
          </w:p>
        </w:tc>
      </w:tr>
      <w:tr w:rsidR="00AD19D6" w:rsidTr="00AD19D6">
        <w:trPr>
          <w:trHeight w:val="402"/>
        </w:trPr>
        <w:tc>
          <w:tcPr>
            <w:tcW w:w="0" w:type="auto"/>
            <w:vMerge/>
            <w:tcBorders>
              <w:top w:val="single" w:sz="4" w:space="0" w:color="1F497D"/>
              <w:left w:val="single" w:sz="4" w:space="0" w:color="1F497D"/>
              <w:bottom w:val="single" w:sz="4" w:space="0" w:color="1F497D"/>
              <w:right w:val="single" w:sz="4" w:space="0" w:color="1F497D"/>
            </w:tcBorders>
            <w:vAlign w:val="center"/>
            <w:hideMark/>
          </w:tcPr>
          <w:p w:rsidR="00AD19D6" w:rsidRDefault="00AD19D6">
            <w:pPr>
              <w:spacing w:after="0" w:line="240" w:lineRule="auto"/>
              <w:rPr>
                <w:rFonts w:ascii="Calibri" w:eastAsia="Times New Roman" w:hAnsi="Calibri" w:cs="Times New Roman"/>
                <w:sz w:val="24"/>
                <w:szCs w:val="24"/>
              </w:rPr>
            </w:pPr>
          </w:p>
        </w:tc>
        <w:tc>
          <w:tcPr>
            <w:tcW w:w="6980" w:type="dxa"/>
            <w:tcBorders>
              <w:top w:val="nil"/>
              <w:left w:val="nil"/>
              <w:bottom w:val="nil"/>
              <w:right w:val="single" w:sz="4" w:space="0" w:color="1F497D"/>
            </w:tcBorders>
            <w:shd w:val="clear" w:color="auto" w:fill="DCE6F1"/>
            <w:vAlign w:val="center"/>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7.     The head professor shall click the "Save" button.</w:t>
            </w:r>
          </w:p>
        </w:tc>
      </w:tr>
      <w:tr w:rsidR="00AD19D6" w:rsidTr="00AD19D6">
        <w:trPr>
          <w:trHeight w:val="645"/>
        </w:trPr>
        <w:tc>
          <w:tcPr>
            <w:tcW w:w="0" w:type="auto"/>
            <w:vMerge/>
            <w:tcBorders>
              <w:top w:val="single" w:sz="4" w:space="0" w:color="1F497D"/>
              <w:left w:val="single" w:sz="4" w:space="0" w:color="1F497D"/>
              <w:bottom w:val="single" w:sz="4" w:space="0" w:color="1F497D"/>
              <w:right w:val="single" w:sz="4" w:space="0" w:color="1F497D"/>
            </w:tcBorders>
            <w:vAlign w:val="center"/>
            <w:hideMark/>
          </w:tcPr>
          <w:p w:rsidR="00AD19D6" w:rsidRDefault="00AD19D6">
            <w:pPr>
              <w:spacing w:after="0" w:line="240" w:lineRule="auto"/>
              <w:rPr>
                <w:rFonts w:ascii="Calibri" w:eastAsia="Times New Roman" w:hAnsi="Calibri" w:cs="Times New Roman"/>
                <w:sz w:val="24"/>
                <w:szCs w:val="24"/>
              </w:rPr>
            </w:pPr>
          </w:p>
        </w:tc>
        <w:tc>
          <w:tcPr>
            <w:tcW w:w="6980" w:type="dxa"/>
            <w:tcBorders>
              <w:top w:val="nil"/>
              <w:left w:val="nil"/>
              <w:bottom w:val="single" w:sz="4" w:space="0" w:color="1F497D"/>
              <w:right w:val="single" w:sz="4" w:space="0" w:color="1F497D"/>
            </w:tcBorders>
            <w:shd w:val="clear" w:color="auto" w:fill="DCE6F1"/>
            <w:vAlign w:val="bottom"/>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8.       The system updates the milestone's name and due date in the database.</w:t>
            </w:r>
          </w:p>
        </w:tc>
      </w:tr>
      <w:tr w:rsidR="00AD19D6" w:rsidTr="00AD19D6">
        <w:trPr>
          <w:trHeight w:val="402"/>
        </w:trPr>
        <w:tc>
          <w:tcPr>
            <w:tcW w:w="2080" w:type="dxa"/>
            <w:tcBorders>
              <w:top w:val="nil"/>
              <w:left w:val="single" w:sz="4" w:space="0" w:color="1F497D"/>
              <w:bottom w:val="nil"/>
              <w:right w:val="single" w:sz="4" w:space="0" w:color="1F497D"/>
            </w:tcBorders>
            <w:vAlign w:val="center"/>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Entry Conditions</w:t>
            </w:r>
          </w:p>
        </w:tc>
        <w:tc>
          <w:tcPr>
            <w:tcW w:w="6980" w:type="dxa"/>
            <w:tcBorders>
              <w:top w:val="nil"/>
              <w:left w:val="nil"/>
              <w:bottom w:val="nil"/>
              <w:right w:val="single" w:sz="4" w:space="0" w:color="1F497D"/>
            </w:tcBorders>
            <w:vAlign w:val="center"/>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1.     Head Professor must be logged in.</w:t>
            </w:r>
          </w:p>
        </w:tc>
      </w:tr>
      <w:tr w:rsidR="00AD19D6" w:rsidTr="00AD19D6">
        <w:trPr>
          <w:trHeight w:val="402"/>
        </w:trPr>
        <w:tc>
          <w:tcPr>
            <w:tcW w:w="2080" w:type="dxa"/>
            <w:tcBorders>
              <w:top w:val="nil"/>
              <w:left w:val="single" w:sz="4" w:space="0" w:color="1F497D"/>
              <w:bottom w:val="nil"/>
              <w:right w:val="single" w:sz="4" w:space="0" w:color="1F497D"/>
            </w:tcBorders>
            <w:vAlign w:val="bottom"/>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 </w:t>
            </w:r>
          </w:p>
        </w:tc>
        <w:tc>
          <w:tcPr>
            <w:tcW w:w="6980" w:type="dxa"/>
            <w:tcBorders>
              <w:top w:val="nil"/>
              <w:left w:val="nil"/>
              <w:bottom w:val="nil"/>
              <w:right w:val="single" w:sz="4" w:space="0" w:color="1F497D"/>
            </w:tcBorders>
            <w:vAlign w:val="center"/>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2.     Navigated to the Files repository page.</w:t>
            </w:r>
          </w:p>
        </w:tc>
      </w:tr>
      <w:tr w:rsidR="00AD19D6" w:rsidTr="00AD19D6">
        <w:trPr>
          <w:trHeight w:val="360"/>
        </w:trPr>
        <w:tc>
          <w:tcPr>
            <w:tcW w:w="2080" w:type="dxa"/>
            <w:tcBorders>
              <w:top w:val="single" w:sz="4" w:space="0" w:color="1F497D"/>
              <w:left w:val="single" w:sz="4" w:space="0" w:color="1F497D"/>
              <w:bottom w:val="nil"/>
              <w:right w:val="nil"/>
            </w:tcBorders>
            <w:shd w:val="clear" w:color="auto" w:fill="DCE6F1"/>
            <w:vAlign w:val="bottom"/>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Exit Conditions</w:t>
            </w:r>
          </w:p>
        </w:tc>
        <w:tc>
          <w:tcPr>
            <w:tcW w:w="6980" w:type="dxa"/>
            <w:tcBorders>
              <w:top w:val="single" w:sz="4" w:space="0" w:color="1F497D"/>
              <w:left w:val="single" w:sz="4" w:space="0" w:color="1F497D"/>
              <w:bottom w:val="nil"/>
              <w:right w:val="single" w:sz="4" w:space="0" w:color="1F497D"/>
            </w:tcBorders>
            <w:shd w:val="clear" w:color="auto" w:fill="DCE6F1"/>
            <w:vAlign w:val="center"/>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1.     The system does not display the correct due date.</w:t>
            </w:r>
          </w:p>
        </w:tc>
      </w:tr>
      <w:tr w:rsidR="00AD19D6" w:rsidTr="00AD19D6">
        <w:trPr>
          <w:trHeight w:val="390"/>
        </w:trPr>
        <w:tc>
          <w:tcPr>
            <w:tcW w:w="2080" w:type="dxa"/>
            <w:tcBorders>
              <w:top w:val="nil"/>
              <w:left w:val="single" w:sz="4" w:space="0" w:color="1F497D"/>
              <w:bottom w:val="single" w:sz="4" w:space="0" w:color="1F497D"/>
              <w:right w:val="nil"/>
            </w:tcBorders>
            <w:shd w:val="clear" w:color="auto" w:fill="DCE6F1"/>
            <w:vAlign w:val="bottom"/>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 </w:t>
            </w:r>
          </w:p>
        </w:tc>
        <w:tc>
          <w:tcPr>
            <w:tcW w:w="6980" w:type="dxa"/>
            <w:tcBorders>
              <w:top w:val="nil"/>
              <w:left w:val="single" w:sz="4" w:space="0" w:color="1F497D"/>
              <w:bottom w:val="single" w:sz="4" w:space="0" w:color="1F497D"/>
              <w:right w:val="single" w:sz="4" w:space="0" w:color="1F497D"/>
            </w:tcBorders>
            <w:shd w:val="clear" w:color="auto" w:fill="DCE6F1"/>
            <w:vAlign w:val="center"/>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2.     The system does not display the correct name.</w:t>
            </w:r>
          </w:p>
        </w:tc>
      </w:tr>
      <w:tr w:rsidR="00AD19D6" w:rsidTr="00AD19D6">
        <w:trPr>
          <w:trHeight w:val="402"/>
        </w:trPr>
        <w:tc>
          <w:tcPr>
            <w:tcW w:w="2080" w:type="dxa"/>
            <w:tcBorders>
              <w:top w:val="nil"/>
              <w:left w:val="single" w:sz="4" w:space="0" w:color="1F497D"/>
              <w:bottom w:val="single" w:sz="4" w:space="0" w:color="1F497D"/>
              <w:right w:val="single" w:sz="4" w:space="0" w:color="1F497D"/>
            </w:tcBorders>
            <w:vAlign w:val="bottom"/>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Exceptions</w:t>
            </w:r>
          </w:p>
        </w:tc>
        <w:tc>
          <w:tcPr>
            <w:tcW w:w="6980" w:type="dxa"/>
            <w:tcBorders>
              <w:top w:val="nil"/>
              <w:left w:val="nil"/>
              <w:bottom w:val="single" w:sz="4" w:space="0" w:color="1F497D"/>
              <w:right w:val="single" w:sz="4" w:space="0" w:color="1F497D"/>
            </w:tcBorders>
            <w:vAlign w:val="center"/>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The system displays no change.</w:t>
            </w:r>
          </w:p>
        </w:tc>
      </w:tr>
    </w:tbl>
    <w:p w:rsidR="00AD19D6" w:rsidRDefault="00AD19D6" w:rsidP="00AD19D6">
      <w:pPr>
        <w:rPr>
          <w:rFonts w:ascii="Calibri" w:hAnsi="Calibri"/>
        </w:rPr>
      </w:pPr>
    </w:p>
    <w:p w:rsidR="00AD19D6" w:rsidRDefault="00AD19D6" w:rsidP="00AD19D6"/>
    <w:tbl>
      <w:tblPr>
        <w:tblW w:w="9020" w:type="dxa"/>
        <w:tblInd w:w="93" w:type="dxa"/>
        <w:tblLook w:val="04A0" w:firstRow="1" w:lastRow="0" w:firstColumn="1" w:lastColumn="0" w:noHBand="0" w:noVBand="1"/>
      </w:tblPr>
      <w:tblGrid>
        <w:gridCol w:w="2040"/>
        <w:gridCol w:w="6980"/>
      </w:tblGrid>
      <w:tr w:rsidR="00AD19D6" w:rsidTr="00AD19D6">
        <w:trPr>
          <w:trHeight w:val="402"/>
        </w:trPr>
        <w:tc>
          <w:tcPr>
            <w:tcW w:w="2040" w:type="dxa"/>
            <w:tcBorders>
              <w:top w:val="single" w:sz="4" w:space="0" w:color="1F497D"/>
              <w:left w:val="single" w:sz="4" w:space="0" w:color="1F497D"/>
              <w:bottom w:val="single" w:sz="4" w:space="0" w:color="1F497D"/>
              <w:right w:val="single" w:sz="4" w:space="0" w:color="1F497D"/>
            </w:tcBorders>
            <w:vAlign w:val="bottom"/>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Use Case Name</w:t>
            </w:r>
          </w:p>
        </w:tc>
        <w:tc>
          <w:tcPr>
            <w:tcW w:w="6980" w:type="dxa"/>
            <w:tcBorders>
              <w:top w:val="single" w:sz="4" w:space="0" w:color="1F497D"/>
              <w:left w:val="nil"/>
              <w:bottom w:val="single" w:sz="4" w:space="0" w:color="1F497D"/>
              <w:right w:val="single" w:sz="4" w:space="0" w:color="1F497D"/>
            </w:tcBorders>
            <w:vAlign w:val="bottom"/>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(SPW3_903) Delete Milestone</w:t>
            </w:r>
          </w:p>
        </w:tc>
      </w:tr>
      <w:tr w:rsidR="00AD19D6" w:rsidTr="00AD19D6">
        <w:trPr>
          <w:trHeight w:val="402"/>
        </w:trPr>
        <w:tc>
          <w:tcPr>
            <w:tcW w:w="2040" w:type="dxa"/>
            <w:tcBorders>
              <w:top w:val="nil"/>
              <w:left w:val="single" w:sz="4" w:space="0" w:color="1F497D"/>
              <w:bottom w:val="single" w:sz="4" w:space="0" w:color="1F497D"/>
              <w:right w:val="single" w:sz="4" w:space="0" w:color="1F497D"/>
            </w:tcBorders>
            <w:shd w:val="clear" w:color="auto" w:fill="DCE6F1"/>
            <w:vAlign w:val="bottom"/>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Related Use Cases</w:t>
            </w:r>
          </w:p>
        </w:tc>
        <w:tc>
          <w:tcPr>
            <w:tcW w:w="6980" w:type="dxa"/>
            <w:tcBorders>
              <w:top w:val="nil"/>
              <w:left w:val="nil"/>
              <w:bottom w:val="single" w:sz="4" w:space="0" w:color="1F497D"/>
              <w:right w:val="single" w:sz="4" w:space="0" w:color="1F497D"/>
            </w:tcBorders>
            <w:shd w:val="clear" w:color="auto" w:fill="DCE6F1"/>
            <w:vAlign w:val="bottom"/>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Edit Milestone, Add New Milestone</w:t>
            </w:r>
          </w:p>
        </w:tc>
      </w:tr>
      <w:tr w:rsidR="00AD19D6" w:rsidTr="00AD19D6">
        <w:trPr>
          <w:trHeight w:val="402"/>
        </w:trPr>
        <w:tc>
          <w:tcPr>
            <w:tcW w:w="2040" w:type="dxa"/>
            <w:tcBorders>
              <w:top w:val="nil"/>
              <w:left w:val="single" w:sz="4" w:space="0" w:color="1F497D"/>
              <w:bottom w:val="single" w:sz="4" w:space="0" w:color="1F497D"/>
              <w:right w:val="single" w:sz="4" w:space="0" w:color="1F497D"/>
            </w:tcBorders>
            <w:vAlign w:val="bottom"/>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Participating Actor</w:t>
            </w:r>
          </w:p>
        </w:tc>
        <w:tc>
          <w:tcPr>
            <w:tcW w:w="6980" w:type="dxa"/>
            <w:tcBorders>
              <w:top w:val="nil"/>
              <w:left w:val="nil"/>
              <w:bottom w:val="nil"/>
              <w:right w:val="single" w:sz="4" w:space="0" w:color="1F497D"/>
            </w:tcBorders>
            <w:vAlign w:val="bottom"/>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Head Professor</w:t>
            </w:r>
          </w:p>
        </w:tc>
      </w:tr>
      <w:tr w:rsidR="00AD19D6" w:rsidTr="00AD19D6">
        <w:trPr>
          <w:trHeight w:val="750"/>
        </w:trPr>
        <w:tc>
          <w:tcPr>
            <w:tcW w:w="2040" w:type="dxa"/>
            <w:vMerge w:val="restart"/>
            <w:tcBorders>
              <w:top w:val="nil"/>
              <w:left w:val="single" w:sz="4" w:space="0" w:color="1F497D"/>
              <w:bottom w:val="single" w:sz="4" w:space="0" w:color="1F497D"/>
              <w:right w:val="nil"/>
            </w:tcBorders>
            <w:shd w:val="clear" w:color="auto" w:fill="DCE6F1"/>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Flow of Events</w:t>
            </w:r>
          </w:p>
        </w:tc>
        <w:tc>
          <w:tcPr>
            <w:tcW w:w="6980" w:type="dxa"/>
            <w:tcBorders>
              <w:top w:val="single" w:sz="4" w:space="0" w:color="1F497D"/>
              <w:left w:val="single" w:sz="4" w:space="0" w:color="1F497D"/>
              <w:bottom w:val="nil"/>
              <w:right w:val="single" w:sz="4" w:space="0" w:color="1F497D"/>
            </w:tcBorders>
            <w:shd w:val="clear" w:color="auto" w:fill="DCE6F1"/>
            <w:vAlign w:val="center"/>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1.     The use case begins when the head professor clicks the “Manage Milestones” button.</w:t>
            </w:r>
          </w:p>
        </w:tc>
      </w:tr>
      <w:tr w:rsidR="00AD19D6" w:rsidTr="00AD19D6">
        <w:trPr>
          <w:trHeight w:val="645"/>
        </w:trPr>
        <w:tc>
          <w:tcPr>
            <w:tcW w:w="0" w:type="auto"/>
            <w:vMerge/>
            <w:tcBorders>
              <w:top w:val="nil"/>
              <w:left w:val="single" w:sz="4" w:space="0" w:color="1F497D"/>
              <w:bottom w:val="single" w:sz="4" w:space="0" w:color="1F497D"/>
              <w:right w:val="nil"/>
            </w:tcBorders>
            <w:vAlign w:val="center"/>
            <w:hideMark/>
          </w:tcPr>
          <w:p w:rsidR="00AD19D6" w:rsidRDefault="00AD19D6">
            <w:pPr>
              <w:spacing w:after="0" w:line="240" w:lineRule="auto"/>
              <w:rPr>
                <w:rFonts w:ascii="Calibri" w:eastAsia="Times New Roman" w:hAnsi="Calibri" w:cs="Times New Roman"/>
                <w:sz w:val="24"/>
                <w:szCs w:val="24"/>
              </w:rPr>
            </w:pPr>
          </w:p>
        </w:tc>
        <w:tc>
          <w:tcPr>
            <w:tcW w:w="6980" w:type="dxa"/>
            <w:tcBorders>
              <w:top w:val="nil"/>
              <w:left w:val="single" w:sz="4" w:space="0" w:color="1F497D"/>
              <w:bottom w:val="nil"/>
              <w:right w:val="single" w:sz="4" w:space="0" w:color="1F497D"/>
            </w:tcBorders>
            <w:shd w:val="clear" w:color="auto" w:fill="DCE6F1"/>
            <w:vAlign w:val="center"/>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2.     The head professor shall click the checkbox next to the name of the milestone he wants to delete.</w:t>
            </w:r>
          </w:p>
        </w:tc>
      </w:tr>
      <w:tr w:rsidR="00AD19D6" w:rsidTr="00AD19D6">
        <w:trPr>
          <w:trHeight w:val="435"/>
        </w:trPr>
        <w:tc>
          <w:tcPr>
            <w:tcW w:w="0" w:type="auto"/>
            <w:vMerge/>
            <w:tcBorders>
              <w:top w:val="nil"/>
              <w:left w:val="single" w:sz="4" w:space="0" w:color="1F497D"/>
              <w:bottom w:val="single" w:sz="4" w:space="0" w:color="1F497D"/>
              <w:right w:val="nil"/>
            </w:tcBorders>
            <w:vAlign w:val="center"/>
            <w:hideMark/>
          </w:tcPr>
          <w:p w:rsidR="00AD19D6" w:rsidRDefault="00AD19D6">
            <w:pPr>
              <w:spacing w:after="0" w:line="240" w:lineRule="auto"/>
              <w:rPr>
                <w:rFonts w:ascii="Calibri" w:eastAsia="Times New Roman" w:hAnsi="Calibri" w:cs="Times New Roman"/>
                <w:sz w:val="24"/>
                <w:szCs w:val="24"/>
              </w:rPr>
            </w:pPr>
          </w:p>
        </w:tc>
        <w:tc>
          <w:tcPr>
            <w:tcW w:w="6980" w:type="dxa"/>
            <w:tcBorders>
              <w:top w:val="nil"/>
              <w:left w:val="single" w:sz="4" w:space="0" w:color="1F497D"/>
              <w:bottom w:val="nil"/>
              <w:right w:val="single" w:sz="4" w:space="0" w:color="1F497D"/>
            </w:tcBorders>
            <w:shd w:val="clear" w:color="auto" w:fill="DCE6F1"/>
            <w:vAlign w:val="center"/>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3.     The head professor shall click the "Delete" button.</w:t>
            </w:r>
          </w:p>
        </w:tc>
      </w:tr>
      <w:tr w:rsidR="00AD19D6" w:rsidTr="00AD19D6">
        <w:trPr>
          <w:trHeight w:val="402"/>
        </w:trPr>
        <w:tc>
          <w:tcPr>
            <w:tcW w:w="0" w:type="auto"/>
            <w:vMerge/>
            <w:tcBorders>
              <w:top w:val="nil"/>
              <w:left w:val="single" w:sz="4" w:space="0" w:color="1F497D"/>
              <w:bottom w:val="single" w:sz="4" w:space="0" w:color="1F497D"/>
              <w:right w:val="nil"/>
            </w:tcBorders>
            <w:vAlign w:val="center"/>
            <w:hideMark/>
          </w:tcPr>
          <w:p w:rsidR="00AD19D6" w:rsidRDefault="00AD19D6">
            <w:pPr>
              <w:spacing w:after="0" w:line="240" w:lineRule="auto"/>
              <w:rPr>
                <w:rFonts w:ascii="Calibri" w:eastAsia="Times New Roman" w:hAnsi="Calibri" w:cs="Times New Roman"/>
                <w:sz w:val="24"/>
                <w:szCs w:val="24"/>
              </w:rPr>
            </w:pPr>
          </w:p>
        </w:tc>
        <w:tc>
          <w:tcPr>
            <w:tcW w:w="6980" w:type="dxa"/>
            <w:tcBorders>
              <w:top w:val="nil"/>
              <w:left w:val="single" w:sz="4" w:space="0" w:color="1F497D"/>
              <w:bottom w:val="nil"/>
              <w:right w:val="single" w:sz="4" w:space="0" w:color="1F497D"/>
            </w:tcBorders>
            <w:shd w:val="clear" w:color="auto" w:fill="DCE6F1"/>
            <w:vAlign w:val="center"/>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4.     The system then displays a warning window</w:t>
            </w:r>
          </w:p>
        </w:tc>
      </w:tr>
      <w:tr w:rsidR="00AD19D6" w:rsidTr="00AD19D6">
        <w:trPr>
          <w:trHeight w:val="402"/>
        </w:trPr>
        <w:tc>
          <w:tcPr>
            <w:tcW w:w="0" w:type="auto"/>
            <w:vMerge/>
            <w:tcBorders>
              <w:top w:val="nil"/>
              <w:left w:val="single" w:sz="4" w:space="0" w:color="1F497D"/>
              <w:bottom w:val="single" w:sz="4" w:space="0" w:color="1F497D"/>
              <w:right w:val="nil"/>
            </w:tcBorders>
            <w:vAlign w:val="center"/>
            <w:hideMark/>
          </w:tcPr>
          <w:p w:rsidR="00AD19D6" w:rsidRDefault="00AD19D6">
            <w:pPr>
              <w:spacing w:after="0" w:line="240" w:lineRule="auto"/>
              <w:rPr>
                <w:rFonts w:ascii="Calibri" w:eastAsia="Times New Roman" w:hAnsi="Calibri" w:cs="Times New Roman"/>
                <w:sz w:val="24"/>
                <w:szCs w:val="24"/>
              </w:rPr>
            </w:pPr>
          </w:p>
        </w:tc>
        <w:tc>
          <w:tcPr>
            <w:tcW w:w="6980" w:type="dxa"/>
            <w:tcBorders>
              <w:top w:val="nil"/>
              <w:left w:val="single" w:sz="4" w:space="0" w:color="1F497D"/>
              <w:bottom w:val="nil"/>
              <w:right w:val="single" w:sz="4" w:space="0" w:color="1F497D"/>
            </w:tcBorders>
            <w:shd w:val="clear" w:color="auto" w:fill="DCE6F1"/>
            <w:vAlign w:val="center"/>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5.     The head professor shall click "Ok" on the warning window.</w:t>
            </w:r>
          </w:p>
        </w:tc>
      </w:tr>
      <w:tr w:rsidR="00AD19D6" w:rsidTr="00AD19D6">
        <w:trPr>
          <w:trHeight w:val="402"/>
        </w:trPr>
        <w:tc>
          <w:tcPr>
            <w:tcW w:w="0" w:type="auto"/>
            <w:vMerge/>
            <w:tcBorders>
              <w:top w:val="nil"/>
              <w:left w:val="single" w:sz="4" w:space="0" w:color="1F497D"/>
              <w:bottom w:val="single" w:sz="4" w:space="0" w:color="1F497D"/>
              <w:right w:val="nil"/>
            </w:tcBorders>
            <w:vAlign w:val="center"/>
            <w:hideMark/>
          </w:tcPr>
          <w:p w:rsidR="00AD19D6" w:rsidRDefault="00AD19D6">
            <w:pPr>
              <w:spacing w:after="0" w:line="240" w:lineRule="auto"/>
              <w:rPr>
                <w:rFonts w:ascii="Calibri" w:eastAsia="Times New Roman" w:hAnsi="Calibri" w:cs="Times New Roman"/>
                <w:sz w:val="24"/>
                <w:szCs w:val="24"/>
              </w:rPr>
            </w:pPr>
          </w:p>
        </w:tc>
        <w:tc>
          <w:tcPr>
            <w:tcW w:w="6980" w:type="dxa"/>
            <w:tcBorders>
              <w:top w:val="nil"/>
              <w:left w:val="single" w:sz="4" w:space="0" w:color="1F497D"/>
              <w:bottom w:val="nil"/>
              <w:right w:val="single" w:sz="4" w:space="0" w:color="1F497D"/>
            </w:tcBorders>
            <w:shd w:val="clear" w:color="auto" w:fill="DCE6F1"/>
            <w:vAlign w:val="center"/>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6.     The system removes the milestone's row from the list</w:t>
            </w:r>
          </w:p>
        </w:tc>
      </w:tr>
      <w:tr w:rsidR="00AD19D6" w:rsidTr="00AD19D6">
        <w:trPr>
          <w:trHeight w:val="402"/>
        </w:trPr>
        <w:tc>
          <w:tcPr>
            <w:tcW w:w="0" w:type="auto"/>
            <w:vMerge/>
            <w:tcBorders>
              <w:top w:val="nil"/>
              <w:left w:val="single" w:sz="4" w:space="0" w:color="1F497D"/>
              <w:bottom w:val="single" w:sz="4" w:space="0" w:color="1F497D"/>
              <w:right w:val="nil"/>
            </w:tcBorders>
            <w:vAlign w:val="center"/>
            <w:hideMark/>
          </w:tcPr>
          <w:p w:rsidR="00AD19D6" w:rsidRDefault="00AD19D6">
            <w:pPr>
              <w:spacing w:after="0" w:line="240" w:lineRule="auto"/>
              <w:rPr>
                <w:rFonts w:ascii="Calibri" w:eastAsia="Times New Roman" w:hAnsi="Calibri" w:cs="Times New Roman"/>
                <w:sz w:val="24"/>
                <w:szCs w:val="24"/>
              </w:rPr>
            </w:pPr>
          </w:p>
        </w:tc>
        <w:tc>
          <w:tcPr>
            <w:tcW w:w="6980" w:type="dxa"/>
            <w:tcBorders>
              <w:top w:val="nil"/>
              <w:left w:val="single" w:sz="4" w:space="0" w:color="1F497D"/>
              <w:bottom w:val="nil"/>
              <w:right w:val="single" w:sz="4" w:space="0" w:color="1F497D"/>
            </w:tcBorders>
            <w:shd w:val="clear" w:color="auto" w:fill="DCE6F1"/>
            <w:vAlign w:val="center"/>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7.     The head professor shall click the "Save" button.</w:t>
            </w:r>
          </w:p>
        </w:tc>
      </w:tr>
      <w:tr w:rsidR="00AD19D6" w:rsidTr="00AD19D6">
        <w:trPr>
          <w:trHeight w:val="402"/>
        </w:trPr>
        <w:tc>
          <w:tcPr>
            <w:tcW w:w="0" w:type="auto"/>
            <w:vMerge/>
            <w:tcBorders>
              <w:top w:val="nil"/>
              <w:left w:val="single" w:sz="4" w:space="0" w:color="1F497D"/>
              <w:bottom w:val="single" w:sz="4" w:space="0" w:color="1F497D"/>
              <w:right w:val="nil"/>
            </w:tcBorders>
            <w:vAlign w:val="center"/>
            <w:hideMark/>
          </w:tcPr>
          <w:p w:rsidR="00AD19D6" w:rsidRDefault="00AD19D6">
            <w:pPr>
              <w:spacing w:after="0" w:line="240" w:lineRule="auto"/>
              <w:rPr>
                <w:rFonts w:ascii="Calibri" w:eastAsia="Times New Roman" w:hAnsi="Calibri" w:cs="Times New Roman"/>
                <w:sz w:val="24"/>
                <w:szCs w:val="24"/>
              </w:rPr>
            </w:pPr>
          </w:p>
        </w:tc>
        <w:tc>
          <w:tcPr>
            <w:tcW w:w="6980" w:type="dxa"/>
            <w:tcBorders>
              <w:top w:val="nil"/>
              <w:left w:val="single" w:sz="4" w:space="0" w:color="1F497D"/>
              <w:bottom w:val="single" w:sz="4" w:space="0" w:color="1F497D"/>
              <w:right w:val="single" w:sz="4" w:space="0" w:color="1F497D"/>
            </w:tcBorders>
            <w:shd w:val="clear" w:color="auto" w:fill="DCE6F1"/>
            <w:vAlign w:val="bottom"/>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8.       The system deletes the milestones from the database.</w:t>
            </w:r>
          </w:p>
        </w:tc>
      </w:tr>
      <w:tr w:rsidR="00AD19D6" w:rsidTr="00AD19D6">
        <w:trPr>
          <w:trHeight w:val="402"/>
        </w:trPr>
        <w:tc>
          <w:tcPr>
            <w:tcW w:w="2040" w:type="dxa"/>
            <w:tcBorders>
              <w:top w:val="single" w:sz="4" w:space="0" w:color="1F497D"/>
              <w:left w:val="single" w:sz="4" w:space="0" w:color="1F497D"/>
              <w:bottom w:val="nil"/>
              <w:right w:val="single" w:sz="4" w:space="0" w:color="1F497D"/>
            </w:tcBorders>
            <w:vAlign w:val="center"/>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Entry Conditions</w:t>
            </w:r>
          </w:p>
        </w:tc>
        <w:tc>
          <w:tcPr>
            <w:tcW w:w="6980" w:type="dxa"/>
            <w:tcBorders>
              <w:top w:val="nil"/>
              <w:left w:val="nil"/>
              <w:bottom w:val="nil"/>
              <w:right w:val="single" w:sz="4" w:space="0" w:color="1F497D"/>
            </w:tcBorders>
            <w:vAlign w:val="center"/>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1.     Head Professor must be logged in.</w:t>
            </w:r>
          </w:p>
        </w:tc>
      </w:tr>
      <w:tr w:rsidR="00AD19D6" w:rsidTr="00AD19D6">
        <w:trPr>
          <w:trHeight w:val="402"/>
        </w:trPr>
        <w:tc>
          <w:tcPr>
            <w:tcW w:w="2040" w:type="dxa"/>
            <w:tcBorders>
              <w:top w:val="nil"/>
              <w:left w:val="single" w:sz="4" w:space="0" w:color="1F497D"/>
              <w:bottom w:val="single" w:sz="4" w:space="0" w:color="1F497D"/>
              <w:right w:val="single" w:sz="4" w:space="0" w:color="1F497D"/>
            </w:tcBorders>
            <w:vAlign w:val="bottom"/>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 </w:t>
            </w:r>
          </w:p>
        </w:tc>
        <w:tc>
          <w:tcPr>
            <w:tcW w:w="6980" w:type="dxa"/>
            <w:tcBorders>
              <w:top w:val="nil"/>
              <w:left w:val="nil"/>
              <w:bottom w:val="single" w:sz="4" w:space="0" w:color="1F497D"/>
              <w:right w:val="single" w:sz="4" w:space="0" w:color="1F497D"/>
            </w:tcBorders>
            <w:vAlign w:val="center"/>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2.     Had navigated to the Files repository page.</w:t>
            </w:r>
          </w:p>
        </w:tc>
      </w:tr>
      <w:tr w:rsidR="00AD19D6" w:rsidTr="00AD19D6">
        <w:trPr>
          <w:trHeight w:val="402"/>
        </w:trPr>
        <w:tc>
          <w:tcPr>
            <w:tcW w:w="2040" w:type="dxa"/>
            <w:tcBorders>
              <w:top w:val="nil"/>
              <w:left w:val="single" w:sz="4" w:space="0" w:color="1F497D"/>
              <w:bottom w:val="single" w:sz="4" w:space="0" w:color="1F497D"/>
              <w:right w:val="single" w:sz="4" w:space="0" w:color="1F497D"/>
            </w:tcBorders>
            <w:shd w:val="clear" w:color="auto" w:fill="DCE6F1"/>
            <w:vAlign w:val="bottom"/>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Exit Conditions</w:t>
            </w:r>
          </w:p>
        </w:tc>
        <w:tc>
          <w:tcPr>
            <w:tcW w:w="6980" w:type="dxa"/>
            <w:tcBorders>
              <w:top w:val="nil"/>
              <w:left w:val="nil"/>
              <w:bottom w:val="single" w:sz="4" w:space="0" w:color="1F497D"/>
              <w:right w:val="single" w:sz="4" w:space="0" w:color="1F497D"/>
            </w:tcBorders>
            <w:shd w:val="clear" w:color="auto" w:fill="DCE6F1"/>
            <w:vAlign w:val="center"/>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The system does not display the milestone's row.</w:t>
            </w:r>
          </w:p>
        </w:tc>
      </w:tr>
      <w:tr w:rsidR="00AD19D6" w:rsidTr="00AD19D6">
        <w:trPr>
          <w:trHeight w:val="402"/>
        </w:trPr>
        <w:tc>
          <w:tcPr>
            <w:tcW w:w="2040" w:type="dxa"/>
            <w:tcBorders>
              <w:top w:val="nil"/>
              <w:left w:val="single" w:sz="4" w:space="0" w:color="1F497D"/>
              <w:bottom w:val="single" w:sz="4" w:space="0" w:color="1F497D"/>
              <w:right w:val="single" w:sz="4" w:space="0" w:color="1F497D"/>
            </w:tcBorders>
            <w:vAlign w:val="bottom"/>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Exceptions</w:t>
            </w:r>
          </w:p>
        </w:tc>
        <w:tc>
          <w:tcPr>
            <w:tcW w:w="6980" w:type="dxa"/>
            <w:tcBorders>
              <w:top w:val="nil"/>
              <w:left w:val="nil"/>
              <w:bottom w:val="single" w:sz="4" w:space="0" w:color="1F497D"/>
              <w:right w:val="single" w:sz="4" w:space="0" w:color="1F497D"/>
            </w:tcBorders>
            <w:vAlign w:val="center"/>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The system displays the deleted milestone's row.</w:t>
            </w:r>
          </w:p>
        </w:tc>
      </w:tr>
    </w:tbl>
    <w:p w:rsidR="00AD19D6" w:rsidRDefault="00AD19D6" w:rsidP="00AD19D6">
      <w:pPr>
        <w:rPr>
          <w:rFonts w:ascii="Calibri" w:hAnsi="Calibri"/>
        </w:rPr>
      </w:pPr>
    </w:p>
    <w:p w:rsidR="00AD19D6" w:rsidRDefault="00AD19D6" w:rsidP="00AD19D6">
      <w:pPr>
        <w:spacing w:after="200" w:line="276" w:lineRule="auto"/>
      </w:pPr>
      <w:r>
        <w:br w:type="page"/>
      </w:r>
    </w:p>
    <w:p w:rsidR="00AD19D6" w:rsidRDefault="00AD19D6" w:rsidP="00AD19D6"/>
    <w:tbl>
      <w:tblPr>
        <w:tblW w:w="9060" w:type="dxa"/>
        <w:tblInd w:w="93" w:type="dxa"/>
        <w:tblLook w:val="04A0" w:firstRow="1" w:lastRow="0" w:firstColumn="1" w:lastColumn="0" w:noHBand="0" w:noVBand="1"/>
      </w:tblPr>
      <w:tblGrid>
        <w:gridCol w:w="2080"/>
        <w:gridCol w:w="6980"/>
      </w:tblGrid>
      <w:tr w:rsidR="00AD19D6" w:rsidTr="00AD19D6">
        <w:trPr>
          <w:trHeight w:val="402"/>
        </w:trPr>
        <w:tc>
          <w:tcPr>
            <w:tcW w:w="2080" w:type="dxa"/>
            <w:tcBorders>
              <w:top w:val="single" w:sz="4" w:space="0" w:color="1F497D"/>
              <w:left w:val="single" w:sz="4" w:space="0" w:color="1F497D"/>
              <w:bottom w:val="single" w:sz="4" w:space="0" w:color="1F497D"/>
              <w:right w:val="single" w:sz="4" w:space="0" w:color="1F497D"/>
            </w:tcBorders>
            <w:vAlign w:val="bottom"/>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Use Case Name</w:t>
            </w:r>
          </w:p>
        </w:tc>
        <w:tc>
          <w:tcPr>
            <w:tcW w:w="6980" w:type="dxa"/>
            <w:tcBorders>
              <w:top w:val="single" w:sz="4" w:space="0" w:color="1F497D"/>
              <w:left w:val="nil"/>
              <w:bottom w:val="single" w:sz="4" w:space="0" w:color="1F497D"/>
              <w:right w:val="single" w:sz="4" w:space="0" w:color="1F497D"/>
            </w:tcBorders>
            <w:vAlign w:val="bottom"/>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(SPW3_205) Rank Projects</w:t>
            </w:r>
          </w:p>
        </w:tc>
      </w:tr>
      <w:tr w:rsidR="00AD19D6" w:rsidTr="00AD19D6">
        <w:trPr>
          <w:trHeight w:val="402"/>
        </w:trPr>
        <w:tc>
          <w:tcPr>
            <w:tcW w:w="2080" w:type="dxa"/>
            <w:tcBorders>
              <w:top w:val="nil"/>
              <w:left w:val="single" w:sz="4" w:space="0" w:color="1F497D"/>
              <w:bottom w:val="single" w:sz="4" w:space="0" w:color="1F497D"/>
              <w:right w:val="single" w:sz="4" w:space="0" w:color="1F497D"/>
            </w:tcBorders>
            <w:shd w:val="clear" w:color="auto" w:fill="DCE6F1"/>
            <w:vAlign w:val="bottom"/>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Related Use Cases</w:t>
            </w:r>
          </w:p>
        </w:tc>
        <w:tc>
          <w:tcPr>
            <w:tcW w:w="6980" w:type="dxa"/>
            <w:tcBorders>
              <w:top w:val="nil"/>
              <w:left w:val="nil"/>
              <w:bottom w:val="single" w:sz="4" w:space="0" w:color="1F497D"/>
              <w:right w:val="single" w:sz="4" w:space="0" w:color="1F497D"/>
            </w:tcBorders>
            <w:shd w:val="clear" w:color="auto" w:fill="DCE6F1"/>
            <w:vAlign w:val="bottom"/>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Match Projects</w:t>
            </w:r>
          </w:p>
        </w:tc>
      </w:tr>
      <w:tr w:rsidR="00AD19D6" w:rsidTr="00AD19D6">
        <w:trPr>
          <w:trHeight w:val="402"/>
        </w:trPr>
        <w:tc>
          <w:tcPr>
            <w:tcW w:w="2080" w:type="dxa"/>
            <w:tcBorders>
              <w:top w:val="nil"/>
              <w:left w:val="single" w:sz="4" w:space="0" w:color="1F497D"/>
              <w:bottom w:val="single" w:sz="4" w:space="0" w:color="1F497D"/>
              <w:right w:val="single" w:sz="4" w:space="0" w:color="1F497D"/>
            </w:tcBorders>
            <w:vAlign w:val="bottom"/>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Participating Actor</w:t>
            </w:r>
          </w:p>
        </w:tc>
        <w:tc>
          <w:tcPr>
            <w:tcW w:w="6980" w:type="dxa"/>
            <w:tcBorders>
              <w:top w:val="nil"/>
              <w:left w:val="nil"/>
              <w:bottom w:val="nil"/>
              <w:right w:val="single" w:sz="4" w:space="0" w:color="1F497D"/>
            </w:tcBorders>
            <w:vAlign w:val="bottom"/>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Head Professor and Student</w:t>
            </w:r>
          </w:p>
        </w:tc>
      </w:tr>
      <w:tr w:rsidR="00AD19D6" w:rsidTr="00AD19D6">
        <w:trPr>
          <w:trHeight w:val="675"/>
        </w:trPr>
        <w:tc>
          <w:tcPr>
            <w:tcW w:w="2080" w:type="dxa"/>
            <w:vMerge w:val="restart"/>
            <w:tcBorders>
              <w:top w:val="nil"/>
              <w:left w:val="single" w:sz="4" w:space="0" w:color="1F497D"/>
              <w:bottom w:val="single" w:sz="4" w:space="0" w:color="1F497D"/>
              <w:right w:val="nil"/>
            </w:tcBorders>
            <w:shd w:val="clear" w:color="auto" w:fill="DCE6F1"/>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Flow of Events</w:t>
            </w:r>
          </w:p>
        </w:tc>
        <w:tc>
          <w:tcPr>
            <w:tcW w:w="6980" w:type="dxa"/>
            <w:tcBorders>
              <w:top w:val="single" w:sz="4" w:space="0" w:color="1F497D"/>
              <w:left w:val="single" w:sz="4" w:space="0" w:color="1F497D"/>
              <w:bottom w:val="single" w:sz="4" w:space="0" w:color="auto"/>
              <w:right w:val="single" w:sz="4" w:space="0" w:color="1F497D"/>
            </w:tcBorders>
            <w:shd w:val="clear" w:color="auto" w:fill="DCE6F1"/>
            <w:vAlign w:val="center"/>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1.      The use case begins when the user scrolls through the projects and gives a rank number (-1 to n) to each project.</w:t>
            </w:r>
          </w:p>
        </w:tc>
      </w:tr>
      <w:tr w:rsidR="00AD19D6" w:rsidTr="00AD19D6">
        <w:trPr>
          <w:trHeight w:val="630"/>
        </w:trPr>
        <w:tc>
          <w:tcPr>
            <w:tcW w:w="0" w:type="auto"/>
            <w:vMerge/>
            <w:tcBorders>
              <w:top w:val="nil"/>
              <w:left w:val="single" w:sz="4" w:space="0" w:color="1F497D"/>
              <w:bottom w:val="single" w:sz="4" w:space="0" w:color="1F497D"/>
              <w:right w:val="nil"/>
            </w:tcBorders>
            <w:vAlign w:val="center"/>
            <w:hideMark/>
          </w:tcPr>
          <w:p w:rsidR="00AD19D6" w:rsidRDefault="00AD19D6">
            <w:pPr>
              <w:spacing w:after="0" w:line="240" w:lineRule="auto"/>
              <w:rPr>
                <w:rFonts w:ascii="Calibri" w:eastAsia="Times New Roman" w:hAnsi="Calibri" w:cs="Times New Roman"/>
                <w:sz w:val="24"/>
                <w:szCs w:val="24"/>
              </w:rPr>
            </w:pPr>
          </w:p>
        </w:tc>
        <w:tc>
          <w:tcPr>
            <w:tcW w:w="6980" w:type="dxa"/>
            <w:tcBorders>
              <w:top w:val="nil"/>
              <w:left w:val="single" w:sz="4" w:space="0" w:color="1F497D"/>
              <w:bottom w:val="single" w:sz="4" w:space="0" w:color="auto"/>
              <w:right w:val="single" w:sz="4" w:space="0" w:color="1F497D"/>
            </w:tcBorders>
            <w:shd w:val="clear" w:color="auto" w:fill="DCE6F1"/>
            <w:vAlign w:val="center"/>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2.      The user then scrolls to the bottom of the page and clicks on the "Save" button.</w:t>
            </w:r>
          </w:p>
        </w:tc>
      </w:tr>
      <w:tr w:rsidR="00AD19D6" w:rsidTr="00AD19D6">
        <w:trPr>
          <w:trHeight w:val="402"/>
        </w:trPr>
        <w:tc>
          <w:tcPr>
            <w:tcW w:w="2080" w:type="dxa"/>
            <w:tcBorders>
              <w:top w:val="single" w:sz="4" w:space="0" w:color="1F497D"/>
              <w:left w:val="single" w:sz="4" w:space="0" w:color="1F497D"/>
              <w:bottom w:val="nil"/>
              <w:right w:val="single" w:sz="4" w:space="0" w:color="1F497D"/>
            </w:tcBorders>
            <w:vAlign w:val="center"/>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Entry Conditions</w:t>
            </w:r>
          </w:p>
        </w:tc>
        <w:tc>
          <w:tcPr>
            <w:tcW w:w="6980" w:type="dxa"/>
            <w:tcBorders>
              <w:top w:val="nil"/>
              <w:left w:val="nil"/>
              <w:bottom w:val="nil"/>
              <w:right w:val="single" w:sz="4" w:space="0" w:color="1F497D"/>
            </w:tcBorders>
            <w:vAlign w:val="center"/>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1.      Login as an active user.</w:t>
            </w:r>
          </w:p>
        </w:tc>
      </w:tr>
      <w:tr w:rsidR="00AD19D6" w:rsidTr="00AD19D6">
        <w:trPr>
          <w:trHeight w:val="402"/>
        </w:trPr>
        <w:tc>
          <w:tcPr>
            <w:tcW w:w="2080" w:type="dxa"/>
            <w:tcBorders>
              <w:top w:val="nil"/>
              <w:left w:val="single" w:sz="4" w:space="0" w:color="1F497D"/>
              <w:bottom w:val="nil"/>
              <w:right w:val="single" w:sz="4" w:space="0" w:color="1F497D"/>
            </w:tcBorders>
            <w:vAlign w:val="center"/>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 </w:t>
            </w:r>
          </w:p>
        </w:tc>
        <w:tc>
          <w:tcPr>
            <w:tcW w:w="6980" w:type="dxa"/>
            <w:tcBorders>
              <w:top w:val="nil"/>
              <w:left w:val="nil"/>
              <w:bottom w:val="nil"/>
              <w:right w:val="single" w:sz="4" w:space="0" w:color="1F497D"/>
            </w:tcBorders>
            <w:vAlign w:val="center"/>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2.      Select Current Projects tab from navigation bar.</w:t>
            </w:r>
          </w:p>
        </w:tc>
      </w:tr>
      <w:tr w:rsidR="00AD19D6" w:rsidTr="00AD19D6">
        <w:trPr>
          <w:trHeight w:val="360"/>
        </w:trPr>
        <w:tc>
          <w:tcPr>
            <w:tcW w:w="2080" w:type="dxa"/>
            <w:tcBorders>
              <w:top w:val="nil"/>
              <w:left w:val="single" w:sz="4" w:space="0" w:color="1F497D"/>
              <w:bottom w:val="single" w:sz="4" w:space="0" w:color="1F497D"/>
              <w:right w:val="single" w:sz="4" w:space="0" w:color="1F497D"/>
            </w:tcBorders>
            <w:shd w:val="clear" w:color="auto" w:fill="DCE6F1"/>
            <w:vAlign w:val="bottom"/>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Exit Conditions</w:t>
            </w:r>
          </w:p>
        </w:tc>
        <w:tc>
          <w:tcPr>
            <w:tcW w:w="6980" w:type="dxa"/>
            <w:tcBorders>
              <w:top w:val="nil"/>
              <w:left w:val="nil"/>
              <w:bottom w:val="single" w:sz="4" w:space="0" w:color="1F497D"/>
              <w:right w:val="single" w:sz="4" w:space="0" w:color="1F497D"/>
            </w:tcBorders>
            <w:shd w:val="clear" w:color="auto" w:fill="DCE6F1"/>
            <w:vAlign w:val="center"/>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1.     The ranking scheme is saved in the system.</w:t>
            </w:r>
          </w:p>
        </w:tc>
      </w:tr>
      <w:tr w:rsidR="00AD19D6" w:rsidTr="00AD19D6">
        <w:trPr>
          <w:trHeight w:val="402"/>
        </w:trPr>
        <w:tc>
          <w:tcPr>
            <w:tcW w:w="2080" w:type="dxa"/>
            <w:tcBorders>
              <w:top w:val="nil"/>
              <w:left w:val="single" w:sz="4" w:space="0" w:color="1F497D"/>
              <w:bottom w:val="single" w:sz="4" w:space="0" w:color="1F497D"/>
              <w:right w:val="single" w:sz="4" w:space="0" w:color="1F497D"/>
            </w:tcBorders>
            <w:vAlign w:val="bottom"/>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Exceptions</w:t>
            </w:r>
          </w:p>
        </w:tc>
        <w:tc>
          <w:tcPr>
            <w:tcW w:w="6980" w:type="dxa"/>
            <w:tcBorders>
              <w:top w:val="nil"/>
              <w:left w:val="nil"/>
              <w:bottom w:val="single" w:sz="4" w:space="0" w:color="1F497D"/>
              <w:right w:val="single" w:sz="4" w:space="0" w:color="1F497D"/>
            </w:tcBorders>
            <w:vAlign w:val="center"/>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1.     A textbox was left blank, without a rank number.</w:t>
            </w:r>
          </w:p>
        </w:tc>
      </w:tr>
    </w:tbl>
    <w:p w:rsidR="00AD19D6" w:rsidRDefault="00AD19D6" w:rsidP="00AD19D6">
      <w:pPr>
        <w:rPr>
          <w:rFonts w:ascii="Calibri" w:hAnsi="Calibri"/>
        </w:rPr>
      </w:pPr>
    </w:p>
    <w:tbl>
      <w:tblPr>
        <w:tblW w:w="9060" w:type="dxa"/>
        <w:tblInd w:w="93" w:type="dxa"/>
        <w:tblLook w:val="04A0" w:firstRow="1" w:lastRow="0" w:firstColumn="1" w:lastColumn="0" w:noHBand="0" w:noVBand="1"/>
      </w:tblPr>
      <w:tblGrid>
        <w:gridCol w:w="2080"/>
        <w:gridCol w:w="6980"/>
      </w:tblGrid>
      <w:tr w:rsidR="00AD19D6" w:rsidTr="00AD19D6">
        <w:trPr>
          <w:trHeight w:val="402"/>
        </w:trPr>
        <w:tc>
          <w:tcPr>
            <w:tcW w:w="2080" w:type="dxa"/>
            <w:tcBorders>
              <w:top w:val="single" w:sz="4" w:space="0" w:color="1F497D"/>
              <w:left w:val="single" w:sz="4" w:space="0" w:color="1F497D"/>
              <w:bottom w:val="single" w:sz="4" w:space="0" w:color="1F497D"/>
              <w:right w:val="single" w:sz="4" w:space="0" w:color="1F497D"/>
            </w:tcBorders>
            <w:vAlign w:val="bottom"/>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Use Case Name</w:t>
            </w:r>
          </w:p>
        </w:tc>
        <w:tc>
          <w:tcPr>
            <w:tcW w:w="6980" w:type="dxa"/>
            <w:tcBorders>
              <w:top w:val="single" w:sz="4" w:space="0" w:color="1F497D"/>
              <w:left w:val="nil"/>
              <w:bottom w:val="single" w:sz="4" w:space="0" w:color="1F497D"/>
              <w:right w:val="single" w:sz="4" w:space="0" w:color="1F497D"/>
            </w:tcBorders>
            <w:vAlign w:val="bottom"/>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(SPW3_206) Run Match</w:t>
            </w:r>
          </w:p>
        </w:tc>
      </w:tr>
      <w:tr w:rsidR="00AD19D6" w:rsidTr="00AD19D6">
        <w:trPr>
          <w:trHeight w:val="402"/>
        </w:trPr>
        <w:tc>
          <w:tcPr>
            <w:tcW w:w="2080" w:type="dxa"/>
            <w:tcBorders>
              <w:top w:val="nil"/>
              <w:left w:val="single" w:sz="4" w:space="0" w:color="1F497D"/>
              <w:bottom w:val="single" w:sz="4" w:space="0" w:color="1F497D"/>
              <w:right w:val="single" w:sz="4" w:space="0" w:color="1F497D"/>
            </w:tcBorders>
            <w:shd w:val="clear" w:color="auto" w:fill="DCE6F1"/>
            <w:vAlign w:val="bottom"/>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Related Use Cases</w:t>
            </w:r>
          </w:p>
        </w:tc>
        <w:tc>
          <w:tcPr>
            <w:tcW w:w="6980" w:type="dxa"/>
            <w:tcBorders>
              <w:top w:val="nil"/>
              <w:left w:val="nil"/>
              <w:bottom w:val="single" w:sz="4" w:space="0" w:color="1F497D"/>
              <w:right w:val="single" w:sz="4" w:space="0" w:color="1F497D"/>
            </w:tcBorders>
            <w:shd w:val="clear" w:color="auto" w:fill="DCE6F1"/>
            <w:vAlign w:val="bottom"/>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Rank Projects</w:t>
            </w:r>
          </w:p>
        </w:tc>
      </w:tr>
      <w:tr w:rsidR="00AD19D6" w:rsidTr="00AD19D6">
        <w:trPr>
          <w:trHeight w:val="402"/>
        </w:trPr>
        <w:tc>
          <w:tcPr>
            <w:tcW w:w="2080" w:type="dxa"/>
            <w:tcBorders>
              <w:top w:val="nil"/>
              <w:left w:val="single" w:sz="4" w:space="0" w:color="1F497D"/>
              <w:bottom w:val="nil"/>
              <w:right w:val="single" w:sz="4" w:space="0" w:color="1F497D"/>
            </w:tcBorders>
            <w:vAlign w:val="bottom"/>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Participating Actor</w:t>
            </w:r>
          </w:p>
        </w:tc>
        <w:tc>
          <w:tcPr>
            <w:tcW w:w="6980" w:type="dxa"/>
            <w:tcBorders>
              <w:top w:val="nil"/>
              <w:left w:val="nil"/>
              <w:bottom w:val="nil"/>
              <w:right w:val="single" w:sz="4" w:space="0" w:color="1F497D"/>
            </w:tcBorders>
            <w:vAlign w:val="bottom"/>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Head Professor</w:t>
            </w:r>
          </w:p>
        </w:tc>
      </w:tr>
      <w:tr w:rsidR="00AD19D6" w:rsidTr="00AD19D6">
        <w:trPr>
          <w:trHeight w:val="750"/>
        </w:trPr>
        <w:tc>
          <w:tcPr>
            <w:tcW w:w="2080" w:type="dxa"/>
            <w:vMerge w:val="restart"/>
            <w:tcBorders>
              <w:top w:val="single" w:sz="4" w:space="0" w:color="1F497D"/>
              <w:left w:val="single" w:sz="4" w:space="0" w:color="1F497D"/>
              <w:bottom w:val="nil"/>
              <w:right w:val="single" w:sz="4" w:space="0" w:color="1F497D"/>
            </w:tcBorders>
            <w:shd w:val="clear" w:color="auto" w:fill="DCE6F1"/>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Flow of Events</w:t>
            </w:r>
          </w:p>
        </w:tc>
        <w:tc>
          <w:tcPr>
            <w:tcW w:w="6980" w:type="dxa"/>
            <w:tcBorders>
              <w:top w:val="single" w:sz="4" w:space="0" w:color="1F497D"/>
              <w:left w:val="nil"/>
              <w:bottom w:val="single" w:sz="4" w:space="0" w:color="auto"/>
              <w:right w:val="single" w:sz="4" w:space="0" w:color="1F497D"/>
            </w:tcBorders>
            <w:shd w:val="clear" w:color="auto" w:fill="DCE6F1"/>
            <w:vAlign w:val="center"/>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1.     The use case begins when the head professor clicks the “Auto-Match” button at the bottom of the page.</w:t>
            </w:r>
          </w:p>
        </w:tc>
      </w:tr>
      <w:tr w:rsidR="00AD19D6" w:rsidTr="00AD19D6">
        <w:trPr>
          <w:trHeight w:val="402"/>
        </w:trPr>
        <w:tc>
          <w:tcPr>
            <w:tcW w:w="0" w:type="auto"/>
            <w:vMerge/>
            <w:tcBorders>
              <w:top w:val="single" w:sz="4" w:space="0" w:color="1F497D"/>
              <w:left w:val="single" w:sz="4" w:space="0" w:color="1F497D"/>
              <w:bottom w:val="nil"/>
              <w:right w:val="single" w:sz="4" w:space="0" w:color="1F497D"/>
            </w:tcBorders>
            <w:vAlign w:val="center"/>
            <w:hideMark/>
          </w:tcPr>
          <w:p w:rsidR="00AD19D6" w:rsidRDefault="00AD19D6">
            <w:pPr>
              <w:spacing w:after="0" w:line="240" w:lineRule="auto"/>
              <w:rPr>
                <w:rFonts w:ascii="Calibri" w:eastAsia="Times New Roman" w:hAnsi="Calibri" w:cs="Times New Roman"/>
                <w:sz w:val="24"/>
                <w:szCs w:val="24"/>
              </w:rPr>
            </w:pPr>
          </w:p>
        </w:tc>
        <w:tc>
          <w:tcPr>
            <w:tcW w:w="6980" w:type="dxa"/>
            <w:tcBorders>
              <w:top w:val="nil"/>
              <w:left w:val="nil"/>
              <w:bottom w:val="single" w:sz="4" w:space="0" w:color="auto"/>
              <w:right w:val="single" w:sz="4" w:space="0" w:color="1F497D"/>
            </w:tcBorders>
            <w:shd w:val="clear" w:color="auto" w:fill="DCE6F1"/>
            <w:vAlign w:val="center"/>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2.     The head professor will be redirected to the "Matching" page.</w:t>
            </w:r>
          </w:p>
        </w:tc>
      </w:tr>
      <w:tr w:rsidR="00AD19D6" w:rsidTr="00AD19D6">
        <w:trPr>
          <w:trHeight w:val="645"/>
        </w:trPr>
        <w:tc>
          <w:tcPr>
            <w:tcW w:w="0" w:type="auto"/>
            <w:vMerge/>
            <w:tcBorders>
              <w:top w:val="single" w:sz="4" w:space="0" w:color="1F497D"/>
              <w:left w:val="single" w:sz="4" w:space="0" w:color="1F497D"/>
              <w:bottom w:val="nil"/>
              <w:right w:val="single" w:sz="4" w:space="0" w:color="1F497D"/>
            </w:tcBorders>
            <w:vAlign w:val="center"/>
            <w:hideMark/>
          </w:tcPr>
          <w:p w:rsidR="00AD19D6" w:rsidRDefault="00AD19D6">
            <w:pPr>
              <w:spacing w:after="0" w:line="240" w:lineRule="auto"/>
              <w:rPr>
                <w:rFonts w:ascii="Calibri" w:eastAsia="Times New Roman" w:hAnsi="Calibri" w:cs="Times New Roman"/>
                <w:sz w:val="24"/>
                <w:szCs w:val="24"/>
              </w:rPr>
            </w:pPr>
          </w:p>
        </w:tc>
        <w:tc>
          <w:tcPr>
            <w:tcW w:w="6980" w:type="dxa"/>
            <w:tcBorders>
              <w:top w:val="nil"/>
              <w:left w:val="nil"/>
              <w:bottom w:val="single" w:sz="4" w:space="0" w:color="1F497D"/>
              <w:right w:val="single" w:sz="4" w:space="0" w:color="1F497D"/>
            </w:tcBorders>
            <w:shd w:val="clear" w:color="auto" w:fill="DCE6F1"/>
            <w:vAlign w:val="bottom"/>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 xml:space="preserve">3.     The system will be running the matching algorithm to find the best student-project match up. </w:t>
            </w:r>
          </w:p>
        </w:tc>
      </w:tr>
      <w:tr w:rsidR="00AD19D6" w:rsidTr="00AD19D6">
        <w:trPr>
          <w:trHeight w:val="645"/>
        </w:trPr>
        <w:tc>
          <w:tcPr>
            <w:tcW w:w="2080" w:type="dxa"/>
            <w:tcBorders>
              <w:top w:val="nil"/>
              <w:left w:val="single" w:sz="4" w:space="0" w:color="auto"/>
              <w:bottom w:val="single" w:sz="4" w:space="0" w:color="auto"/>
              <w:right w:val="single" w:sz="4" w:space="0" w:color="auto"/>
            </w:tcBorders>
            <w:shd w:val="clear" w:color="auto" w:fill="DCE6F1"/>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 </w:t>
            </w:r>
          </w:p>
        </w:tc>
        <w:tc>
          <w:tcPr>
            <w:tcW w:w="6980" w:type="dxa"/>
            <w:tcBorders>
              <w:top w:val="nil"/>
              <w:left w:val="nil"/>
              <w:bottom w:val="nil"/>
              <w:right w:val="single" w:sz="4" w:space="0" w:color="1F497D"/>
            </w:tcBorders>
            <w:shd w:val="clear" w:color="auto" w:fill="DCE6F1"/>
            <w:vAlign w:val="bottom"/>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 xml:space="preserve">4.     The head professor will then be redirected to the "Results" page that displays the projects and the students for that project.  </w:t>
            </w:r>
          </w:p>
        </w:tc>
      </w:tr>
      <w:tr w:rsidR="00AD19D6" w:rsidTr="00AD19D6">
        <w:trPr>
          <w:trHeight w:val="402"/>
        </w:trPr>
        <w:tc>
          <w:tcPr>
            <w:tcW w:w="2080" w:type="dxa"/>
            <w:tcBorders>
              <w:top w:val="nil"/>
              <w:left w:val="single" w:sz="4" w:space="0" w:color="1F497D"/>
              <w:bottom w:val="nil"/>
              <w:right w:val="single" w:sz="4" w:space="0" w:color="1F497D"/>
            </w:tcBorders>
            <w:vAlign w:val="center"/>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Entry Conditions</w:t>
            </w:r>
          </w:p>
        </w:tc>
        <w:tc>
          <w:tcPr>
            <w:tcW w:w="6980" w:type="dxa"/>
            <w:tcBorders>
              <w:top w:val="single" w:sz="4" w:space="0" w:color="1F497D"/>
              <w:left w:val="nil"/>
              <w:bottom w:val="nil"/>
              <w:right w:val="single" w:sz="4" w:space="0" w:color="1F497D"/>
            </w:tcBorders>
            <w:vAlign w:val="center"/>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1.     Head Professor must be logged in.</w:t>
            </w:r>
          </w:p>
        </w:tc>
      </w:tr>
      <w:tr w:rsidR="00AD19D6" w:rsidTr="00AD19D6">
        <w:trPr>
          <w:trHeight w:val="402"/>
        </w:trPr>
        <w:tc>
          <w:tcPr>
            <w:tcW w:w="2080" w:type="dxa"/>
            <w:tcBorders>
              <w:top w:val="nil"/>
              <w:left w:val="single" w:sz="4" w:space="0" w:color="1F497D"/>
              <w:bottom w:val="nil"/>
              <w:right w:val="single" w:sz="4" w:space="0" w:color="1F497D"/>
            </w:tcBorders>
            <w:vAlign w:val="bottom"/>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 </w:t>
            </w:r>
          </w:p>
        </w:tc>
        <w:tc>
          <w:tcPr>
            <w:tcW w:w="6980" w:type="dxa"/>
            <w:tcBorders>
              <w:top w:val="nil"/>
              <w:left w:val="nil"/>
              <w:bottom w:val="nil"/>
              <w:right w:val="single" w:sz="4" w:space="0" w:color="1F497D"/>
            </w:tcBorders>
            <w:vAlign w:val="center"/>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2.     Navigated to the Current Projects page.</w:t>
            </w:r>
          </w:p>
        </w:tc>
      </w:tr>
      <w:tr w:rsidR="00AD19D6" w:rsidTr="00AD19D6">
        <w:trPr>
          <w:trHeight w:val="360"/>
        </w:trPr>
        <w:tc>
          <w:tcPr>
            <w:tcW w:w="2080" w:type="dxa"/>
            <w:tcBorders>
              <w:top w:val="single" w:sz="4" w:space="0" w:color="1F497D"/>
              <w:left w:val="single" w:sz="4" w:space="0" w:color="1F497D"/>
              <w:bottom w:val="nil"/>
              <w:right w:val="nil"/>
            </w:tcBorders>
            <w:shd w:val="clear" w:color="auto" w:fill="DCE6F1"/>
            <w:vAlign w:val="bottom"/>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Exit Conditions</w:t>
            </w:r>
          </w:p>
        </w:tc>
        <w:tc>
          <w:tcPr>
            <w:tcW w:w="6980" w:type="dxa"/>
            <w:tcBorders>
              <w:top w:val="single" w:sz="4" w:space="0" w:color="1F497D"/>
              <w:left w:val="single" w:sz="4" w:space="0" w:color="1F497D"/>
              <w:bottom w:val="nil"/>
              <w:right w:val="single" w:sz="4" w:space="0" w:color="1F497D"/>
            </w:tcBorders>
            <w:shd w:val="clear" w:color="auto" w:fill="DCE6F1"/>
            <w:vAlign w:val="center"/>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1.     The system displays all students matched to projects.</w:t>
            </w:r>
          </w:p>
        </w:tc>
      </w:tr>
      <w:tr w:rsidR="00AD19D6" w:rsidTr="00AD19D6">
        <w:trPr>
          <w:trHeight w:val="402"/>
        </w:trPr>
        <w:tc>
          <w:tcPr>
            <w:tcW w:w="2080" w:type="dxa"/>
            <w:tcBorders>
              <w:top w:val="nil"/>
              <w:left w:val="single" w:sz="4" w:space="0" w:color="1F497D"/>
              <w:bottom w:val="single" w:sz="4" w:space="0" w:color="1F497D"/>
              <w:right w:val="single" w:sz="4" w:space="0" w:color="1F497D"/>
            </w:tcBorders>
            <w:vAlign w:val="bottom"/>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Exceptions</w:t>
            </w:r>
          </w:p>
        </w:tc>
        <w:tc>
          <w:tcPr>
            <w:tcW w:w="6980" w:type="dxa"/>
            <w:tcBorders>
              <w:top w:val="nil"/>
              <w:left w:val="nil"/>
              <w:bottom w:val="single" w:sz="4" w:space="0" w:color="1F497D"/>
              <w:right w:val="single" w:sz="4" w:space="0" w:color="1F497D"/>
            </w:tcBorders>
            <w:vAlign w:val="center"/>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The system displays no matches.</w:t>
            </w:r>
          </w:p>
        </w:tc>
      </w:tr>
    </w:tbl>
    <w:p w:rsidR="00AD19D6" w:rsidRDefault="00AD19D6" w:rsidP="00AD19D6">
      <w:pPr>
        <w:rPr>
          <w:rFonts w:ascii="Calibri" w:hAnsi="Calibri"/>
        </w:rPr>
      </w:pPr>
    </w:p>
    <w:p w:rsidR="00AD19D6" w:rsidRDefault="00AD19D6" w:rsidP="00AD19D6">
      <w:pPr>
        <w:spacing w:after="200" w:line="276" w:lineRule="auto"/>
      </w:pPr>
      <w:r>
        <w:br w:type="page"/>
      </w:r>
    </w:p>
    <w:tbl>
      <w:tblPr>
        <w:tblW w:w="9060" w:type="dxa"/>
        <w:tblInd w:w="93" w:type="dxa"/>
        <w:tblLook w:val="04A0" w:firstRow="1" w:lastRow="0" w:firstColumn="1" w:lastColumn="0" w:noHBand="0" w:noVBand="1"/>
      </w:tblPr>
      <w:tblGrid>
        <w:gridCol w:w="2080"/>
        <w:gridCol w:w="6980"/>
      </w:tblGrid>
      <w:tr w:rsidR="00AD19D6" w:rsidTr="00AD19D6">
        <w:trPr>
          <w:trHeight w:val="402"/>
        </w:trPr>
        <w:tc>
          <w:tcPr>
            <w:tcW w:w="2080" w:type="dxa"/>
            <w:tcBorders>
              <w:top w:val="single" w:sz="4" w:space="0" w:color="1F497D"/>
              <w:left w:val="single" w:sz="4" w:space="0" w:color="1F497D"/>
              <w:bottom w:val="single" w:sz="4" w:space="0" w:color="1F497D"/>
              <w:right w:val="single" w:sz="4" w:space="0" w:color="1F497D"/>
            </w:tcBorders>
            <w:vAlign w:val="bottom"/>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lastRenderedPageBreak/>
              <w:t>Use Case Name</w:t>
            </w:r>
          </w:p>
        </w:tc>
        <w:tc>
          <w:tcPr>
            <w:tcW w:w="6980" w:type="dxa"/>
            <w:tcBorders>
              <w:top w:val="single" w:sz="4" w:space="0" w:color="1F497D"/>
              <w:left w:val="nil"/>
              <w:bottom w:val="single" w:sz="4" w:space="0" w:color="1F497D"/>
              <w:right w:val="single" w:sz="4" w:space="0" w:color="1F497D"/>
            </w:tcBorders>
            <w:vAlign w:val="bottom"/>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(SPW3_210) Update Minimum</w:t>
            </w:r>
          </w:p>
        </w:tc>
      </w:tr>
      <w:tr w:rsidR="00AD19D6" w:rsidTr="00AD19D6">
        <w:trPr>
          <w:trHeight w:val="402"/>
        </w:trPr>
        <w:tc>
          <w:tcPr>
            <w:tcW w:w="2080" w:type="dxa"/>
            <w:tcBorders>
              <w:top w:val="nil"/>
              <w:left w:val="single" w:sz="4" w:space="0" w:color="1F497D"/>
              <w:bottom w:val="single" w:sz="4" w:space="0" w:color="1F497D"/>
              <w:right w:val="single" w:sz="4" w:space="0" w:color="1F497D"/>
            </w:tcBorders>
            <w:shd w:val="clear" w:color="auto" w:fill="DCE6F1"/>
            <w:vAlign w:val="bottom"/>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Related Use Cases</w:t>
            </w:r>
          </w:p>
        </w:tc>
        <w:tc>
          <w:tcPr>
            <w:tcW w:w="6980" w:type="dxa"/>
            <w:tcBorders>
              <w:top w:val="nil"/>
              <w:left w:val="nil"/>
              <w:bottom w:val="single" w:sz="4" w:space="0" w:color="1F497D"/>
              <w:right w:val="single" w:sz="4" w:space="0" w:color="1F497D"/>
            </w:tcBorders>
            <w:shd w:val="clear" w:color="auto" w:fill="DCE6F1"/>
            <w:vAlign w:val="bottom"/>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Rank Projects</w:t>
            </w:r>
          </w:p>
        </w:tc>
      </w:tr>
      <w:tr w:rsidR="00AD19D6" w:rsidTr="00AD19D6">
        <w:trPr>
          <w:trHeight w:val="402"/>
        </w:trPr>
        <w:tc>
          <w:tcPr>
            <w:tcW w:w="2080" w:type="dxa"/>
            <w:tcBorders>
              <w:top w:val="nil"/>
              <w:left w:val="single" w:sz="4" w:space="0" w:color="1F497D"/>
              <w:bottom w:val="nil"/>
              <w:right w:val="single" w:sz="4" w:space="0" w:color="1F497D"/>
            </w:tcBorders>
            <w:vAlign w:val="bottom"/>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Participating Actor</w:t>
            </w:r>
          </w:p>
        </w:tc>
        <w:tc>
          <w:tcPr>
            <w:tcW w:w="6980" w:type="dxa"/>
            <w:tcBorders>
              <w:top w:val="nil"/>
              <w:left w:val="nil"/>
              <w:bottom w:val="nil"/>
              <w:right w:val="single" w:sz="4" w:space="0" w:color="1F497D"/>
            </w:tcBorders>
            <w:vAlign w:val="bottom"/>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Head Professor</w:t>
            </w:r>
          </w:p>
        </w:tc>
      </w:tr>
      <w:tr w:rsidR="00AD19D6" w:rsidTr="00AD19D6">
        <w:trPr>
          <w:trHeight w:val="750"/>
        </w:trPr>
        <w:tc>
          <w:tcPr>
            <w:tcW w:w="2080" w:type="dxa"/>
            <w:tcBorders>
              <w:top w:val="single" w:sz="4" w:space="0" w:color="1F497D"/>
              <w:left w:val="single" w:sz="4" w:space="0" w:color="1F497D"/>
              <w:bottom w:val="nil"/>
              <w:right w:val="single" w:sz="4" w:space="0" w:color="1F497D"/>
            </w:tcBorders>
            <w:shd w:val="clear" w:color="auto" w:fill="DCE6F1"/>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Flow of Events</w:t>
            </w:r>
          </w:p>
        </w:tc>
        <w:tc>
          <w:tcPr>
            <w:tcW w:w="6980" w:type="dxa"/>
            <w:tcBorders>
              <w:top w:val="single" w:sz="4" w:space="0" w:color="1F497D"/>
              <w:left w:val="nil"/>
              <w:bottom w:val="single" w:sz="4" w:space="0" w:color="auto"/>
              <w:right w:val="single" w:sz="4" w:space="0" w:color="1F497D"/>
            </w:tcBorders>
            <w:shd w:val="clear" w:color="auto" w:fill="DCE6F1"/>
            <w:vAlign w:val="center"/>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1.     The use case begins when the head professor clicks the "Settings” button at the bottom of the "Current Projects" page.</w:t>
            </w:r>
          </w:p>
        </w:tc>
      </w:tr>
      <w:tr w:rsidR="00AD19D6" w:rsidTr="00AD19D6">
        <w:trPr>
          <w:trHeight w:val="645"/>
        </w:trPr>
        <w:tc>
          <w:tcPr>
            <w:tcW w:w="2080" w:type="dxa"/>
            <w:tcBorders>
              <w:top w:val="nil"/>
              <w:left w:val="single" w:sz="4" w:space="0" w:color="auto"/>
              <w:bottom w:val="nil"/>
              <w:right w:val="single" w:sz="4" w:space="0" w:color="auto"/>
            </w:tcBorders>
            <w:shd w:val="clear" w:color="auto" w:fill="DCE6F1"/>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 </w:t>
            </w:r>
          </w:p>
        </w:tc>
        <w:tc>
          <w:tcPr>
            <w:tcW w:w="6980" w:type="dxa"/>
            <w:tcBorders>
              <w:top w:val="nil"/>
              <w:left w:val="nil"/>
              <w:bottom w:val="single" w:sz="4" w:space="0" w:color="1F497D"/>
              <w:right w:val="single" w:sz="4" w:space="0" w:color="1F497D"/>
            </w:tcBorders>
            <w:shd w:val="clear" w:color="auto" w:fill="DCE6F1"/>
            <w:vAlign w:val="bottom"/>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2.      The head professor will then be redirected to a page that provides settings for the matching algorithm.</w:t>
            </w:r>
          </w:p>
        </w:tc>
      </w:tr>
      <w:tr w:rsidR="00AD19D6" w:rsidTr="00AD19D6">
        <w:trPr>
          <w:trHeight w:val="645"/>
        </w:trPr>
        <w:tc>
          <w:tcPr>
            <w:tcW w:w="2080" w:type="dxa"/>
            <w:tcBorders>
              <w:top w:val="nil"/>
              <w:left w:val="single" w:sz="4" w:space="0" w:color="auto"/>
              <w:bottom w:val="nil"/>
              <w:right w:val="single" w:sz="4" w:space="0" w:color="auto"/>
            </w:tcBorders>
            <w:shd w:val="clear" w:color="auto" w:fill="DCE6F1"/>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 </w:t>
            </w:r>
          </w:p>
        </w:tc>
        <w:tc>
          <w:tcPr>
            <w:tcW w:w="6980" w:type="dxa"/>
            <w:tcBorders>
              <w:top w:val="nil"/>
              <w:left w:val="nil"/>
              <w:bottom w:val="nil"/>
              <w:right w:val="single" w:sz="4" w:space="0" w:color="1F497D"/>
            </w:tcBorders>
            <w:shd w:val="clear" w:color="auto" w:fill="DCE6F1"/>
            <w:vAlign w:val="bottom"/>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3.      The head professor will then set the required minimum and other settings at this page.</w:t>
            </w:r>
          </w:p>
        </w:tc>
      </w:tr>
      <w:tr w:rsidR="00AD19D6" w:rsidTr="00AD19D6">
        <w:trPr>
          <w:trHeight w:val="645"/>
        </w:trPr>
        <w:tc>
          <w:tcPr>
            <w:tcW w:w="2080" w:type="dxa"/>
            <w:tcBorders>
              <w:top w:val="nil"/>
              <w:left w:val="single" w:sz="4" w:space="0" w:color="auto"/>
              <w:bottom w:val="nil"/>
              <w:right w:val="single" w:sz="4" w:space="0" w:color="auto"/>
            </w:tcBorders>
            <w:shd w:val="clear" w:color="auto" w:fill="DCE6F1"/>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 </w:t>
            </w:r>
          </w:p>
        </w:tc>
        <w:tc>
          <w:tcPr>
            <w:tcW w:w="6980" w:type="dxa"/>
            <w:tcBorders>
              <w:top w:val="single" w:sz="4" w:space="0" w:color="auto"/>
              <w:left w:val="nil"/>
              <w:bottom w:val="single" w:sz="4" w:space="0" w:color="1F497D"/>
              <w:right w:val="single" w:sz="4" w:space="0" w:color="1F497D"/>
            </w:tcBorders>
            <w:shd w:val="clear" w:color="auto" w:fill="DCE6F1"/>
            <w:vAlign w:val="bottom"/>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4.      The head professor will then scroll to the bottom of the page and click the "Save" button.</w:t>
            </w:r>
          </w:p>
        </w:tc>
      </w:tr>
      <w:tr w:rsidR="00AD19D6" w:rsidTr="00AD19D6">
        <w:trPr>
          <w:trHeight w:val="645"/>
        </w:trPr>
        <w:tc>
          <w:tcPr>
            <w:tcW w:w="2080" w:type="dxa"/>
            <w:tcBorders>
              <w:top w:val="nil"/>
              <w:left w:val="single" w:sz="4" w:space="0" w:color="auto"/>
              <w:bottom w:val="single" w:sz="4" w:space="0" w:color="auto"/>
              <w:right w:val="single" w:sz="4" w:space="0" w:color="auto"/>
            </w:tcBorders>
            <w:shd w:val="clear" w:color="auto" w:fill="DCE6F1"/>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 </w:t>
            </w:r>
          </w:p>
        </w:tc>
        <w:tc>
          <w:tcPr>
            <w:tcW w:w="6980" w:type="dxa"/>
            <w:tcBorders>
              <w:top w:val="single" w:sz="4" w:space="0" w:color="auto"/>
              <w:left w:val="nil"/>
              <w:bottom w:val="single" w:sz="4" w:space="0" w:color="1F497D"/>
              <w:right w:val="single" w:sz="4" w:space="0" w:color="1F497D"/>
            </w:tcBorders>
            <w:shd w:val="clear" w:color="auto" w:fill="DCE6F1"/>
            <w:vAlign w:val="bottom"/>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5.      The head professor will then be notified that the settings have been saved.</w:t>
            </w:r>
          </w:p>
        </w:tc>
      </w:tr>
      <w:tr w:rsidR="00AD19D6" w:rsidTr="00AD19D6">
        <w:trPr>
          <w:trHeight w:val="402"/>
        </w:trPr>
        <w:tc>
          <w:tcPr>
            <w:tcW w:w="2080" w:type="dxa"/>
            <w:tcBorders>
              <w:top w:val="nil"/>
              <w:left w:val="single" w:sz="4" w:space="0" w:color="1F497D"/>
              <w:bottom w:val="nil"/>
              <w:right w:val="single" w:sz="4" w:space="0" w:color="1F497D"/>
            </w:tcBorders>
            <w:vAlign w:val="center"/>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Entry Conditions</w:t>
            </w:r>
          </w:p>
        </w:tc>
        <w:tc>
          <w:tcPr>
            <w:tcW w:w="6980" w:type="dxa"/>
            <w:tcBorders>
              <w:top w:val="nil"/>
              <w:left w:val="nil"/>
              <w:bottom w:val="nil"/>
              <w:right w:val="single" w:sz="4" w:space="0" w:color="1F497D"/>
            </w:tcBorders>
            <w:vAlign w:val="center"/>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1.     Head Professor must be logged in.</w:t>
            </w:r>
          </w:p>
        </w:tc>
      </w:tr>
      <w:tr w:rsidR="00AD19D6" w:rsidTr="00AD19D6">
        <w:trPr>
          <w:trHeight w:val="645"/>
        </w:trPr>
        <w:tc>
          <w:tcPr>
            <w:tcW w:w="2080" w:type="dxa"/>
            <w:tcBorders>
              <w:top w:val="single" w:sz="4" w:space="0" w:color="1F497D"/>
              <w:left w:val="single" w:sz="4" w:space="0" w:color="1F497D"/>
              <w:bottom w:val="nil"/>
              <w:right w:val="nil"/>
            </w:tcBorders>
            <w:shd w:val="clear" w:color="auto" w:fill="DCE6F1"/>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Exit Conditions</w:t>
            </w:r>
          </w:p>
        </w:tc>
        <w:tc>
          <w:tcPr>
            <w:tcW w:w="6980" w:type="dxa"/>
            <w:tcBorders>
              <w:top w:val="single" w:sz="4" w:space="0" w:color="1F497D"/>
              <w:left w:val="single" w:sz="4" w:space="0" w:color="1F497D"/>
              <w:bottom w:val="nil"/>
              <w:right w:val="single" w:sz="4" w:space="0" w:color="1F497D"/>
            </w:tcBorders>
            <w:shd w:val="clear" w:color="auto" w:fill="DCE6F1"/>
            <w:vAlign w:val="center"/>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1.     The system saves the settings to the algorithm provided by the head professor.</w:t>
            </w:r>
          </w:p>
        </w:tc>
      </w:tr>
      <w:tr w:rsidR="00AD19D6" w:rsidTr="00AD19D6">
        <w:trPr>
          <w:trHeight w:val="402"/>
        </w:trPr>
        <w:tc>
          <w:tcPr>
            <w:tcW w:w="2080" w:type="dxa"/>
            <w:tcBorders>
              <w:top w:val="nil"/>
              <w:left w:val="single" w:sz="4" w:space="0" w:color="1F497D"/>
              <w:bottom w:val="single" w:sz="4" w:space="0" w:color="1F497D"/>
              <w:right w:val="single" w:sz="4" w:space="0" w:color="1F497D"/>
            </w:tcBorders>
            <w:vAlign w:val="bottom"/>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Exceptions</w:t>
            </w:r>
          </w:p>
        </w:tc>
        <w:tc>
          <w:tcPr>
            <w:tcW w:w="6980" w:type="dxa"/>
            <w:tcBorders>
              <w:top w:val="nil"/>
              <w:left w:val="nil"/>
              <w:bottom w:val="single" w:sz="4" w:space="0" w:color="1F497D"/>
              <w:right w:val="single" w:sz="4" w:space="0" w:color="1F497D"/>
            </w:tcBorders>
            <w:vAlign w:val="center"/>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 </w:t>
            </w:r>
          </w:p>
        </w:tc>
      </w:tr>
    </w:tbl>
    <w:p w:rsidR="00AD19D6" w:rsidRDefault="00AD19D6" w:rsidP="00AD19D6">
      <w:pPr>
        <w:rPr>
          <w:rFonts w:ascii="Calibri" w:hAnsi="Calibri"/>
        </w:rPr>
      </w:pPr>
    </w:p>
    <w:p w:rsidR="00AD19D6" w:rsidRDefault="00AD19D6">
      <w:pPr>
        <w:spacing w:after="200" w:line="276" w:lineRule="auto"/>
        <w:jc w:val="left"/>
        <w:rPr>
          <w:rFonts w:eastAsia="Times New Roman" w:cs="Times New Roman"/>
          <w:sz w:val="24"/>
          <w:szCs w:val="24"/>
        </w:rPr>
      </w:pPr>
      <w:r>
        <w:rPr>
          <w:rFonts w:eastAsia="Times New Roman" w:cs="Times New Roman"/>
          <w:sz w:val="24"/>
          <w:szCs w:val="24"/>
        </w:rPr>
        <w:br w:type="page"/>
      </w:r>
    </w:p>
    <w:p w:rsidR="00AD19D6" w:rsidRDefault="00AD19D6" w:rsidP="00C91381">
      <w:pPr>
        <w:pStyle w:val="H2"/>
        <w:numPr>
          <w:ilvl w:val="1"/>
          <w:numId w:val="15"/>
        </w:numPr>
        <w:outlineLvl w:val="1"/>
      </w:pPr>
      <w:bookmarkStart w:id="142" w:name="_Toc394049353"/>
      <w:r>
        <w:rPr>
          <w:noProof/>
        </w:rPr>
        <w:lastRenderedPageBreak/>
        <mc:AlternateContent>
          <mc:Choice Requires="wps">
            <w:drawing>
              <wp:anchor distT="0" distB="0" distL="114300" distR="114300" simplePos="0" relativeHeight="251666432" behindDoc="0" locked="0" layoutInCell="1" allowOverlap="1" wp14:anchorId="63FE8EB4" wp14:editId="37B58DCC">
                <wp:simplePos x="0" y="0"/>
                <wp:positionH relativeFrom="column">
                  <wp:posOffset>464185</wp:posOffset>
                </wp:positionH>
                <wp:positionV relativeFrom="paragraph">
                  <wp:posOffset>255270</wp:posOffset>
                </wp:positionV>
                <wp:extent cx="5358765" cy="0"/>
                <wp:effectExtent l="0" t="0" r="13335" b="19050"/>
                <wp:wrapNone/>
                <wp:docPr id="320" name="Straight Connector 320"/>
                <wp:cNvGraphicFramePr/>
                <a:graphic xmlns:a="http://schemas.openxmlformats.org/drawingml/2006/main">
                  <a:graphicData uri="http://schemas.microsoft.com/office/word/2010/wordprocessingShape">
                    <wps:wsp>
                      <wps:cNvCnPr/>
                      <wps:spPr>
                        <a:xfrm>
                          <a:off x="0" y="0"/>
                          <a:ext cx="5358765" cy="0"/>
                        </a:xfrm>
                        <a:prstGeom prst="line">
                          <a:avLst/>
                        </a:prstGeom>
                        <a:noFill/>
                        <a:ln w="15875" cap="flat" cmpd="sng" algn="ctr">
                          <a:solidFill>
                            <a:sysClr val="windowText" lastClr="000000"/>
                          </a:solidFill>
                          <a:prstDash val="solid"/>
                        </a:ln>
                        <a:effectLst/>
                      </wps:spPr>
                      <wps:bodyPr/>
                    </wps:wsp>
                  </a:graphicData>
                </a:graphic>
                <wp14:sizeRelH relativeFrom="page">
                  <wp14:pctWidth>0</wp14:pctWidth>
                </wp14:sizeRelH>
                <wp14:sizeRelV relativeFrom="page">
                  <wp14:pctHeight>0</wp14:pctHeight>
                </wp14:sizeRelV>
              </wp:anchor>
            </w:drawing>
          </mc:Choice>
          <mc:Fallback>
            <w:pict>
              <v:line w14:anchorId="1394B5D4" id="Straight Connector 320" o:spid="_x0000_s1026" style="position:absolute;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55pt,20.1pt" to="458.5pt,2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" strokecolor="windowText" strokeweight="1.25pt"/>
            </w:pict>
          </mc:Fallback>
        </mc:AlternateContent>
      </w:r>
      <w:r>
        <w:t>Appendix C – User Interface Designs</w:t>
      </w:r>
      <w:bookmarkEnd w:id="142"/>
    </w:p>
    <w:p w:rsidR="004E46B5" w:rsidRDefault="00144328" w:rsidP="00144328">
      <w:pPr>
        <w:ind w:firstLine="720"/>
        <w:jc w:val="left"/>
        <w:rPr>
          <w:rFonts w:eastAsia="Times New Roman" w:cs="Times New Roman"/>
          <w:b/>
          <w:sz w:val="24"/>
          <w:szCs w:val="24"/>
        </w:rPr>
      </w:pPr>
      <w:r>
        <w:rPr>
          <w:rFonts w:eastAsia="Times New Roman" w:cs="Times New Roman"/>
          <w:b/>
          <w:sz w:val="24"/>
          <w:szCs w:val="24"/>
        </w:rPr>
        <w:t>UI from SPWv5</w:t>
      </w:r>
    </w:p>
    <w:p w:rsidR="00144328" w:rsidRDefault="00144328" w:rsidP="00144328">
      <w:pPr>
        <w:tabs>
          <w:tab w:val="left" w:pos="1182"/>
        </w:tabs>
      </w:pPr>
      <w:r>
        <w:t>Student Request Virtual Machine page</w:t>
      </w:r>
    </w:p>
    <w:p w:rsidR="00144328" w:rsidRDefault="00144328" w:rsidP="00144328">
      <w:pPr>
        <w:tabs>
          <w:tab w:val="left" w:pos="1182"/>
        </w:tabs>
      </w:pPr>
      <w:ins w:id="143" w:author="yamel peraza" w:date="2015-04-27T13:58:00Z">
        <w:r w:rsidRPr="00510415">
          <w:rPr>
            <w:noProof/>
          </w:rPr>
          <w:drawing>
            <wp:anchor distT="0" distB="0" distL="114300" distR="114300" simplePos="0" relativeHeight="251694080" behindDoc="0" locked="0" layoutInCell="1" allowOverlap="1" wp14:anchorId="0A71F7B2" wp14:editId="51382854">
              <wp:simplePos x="0" y="0"/>
              <wp:positionH relativeFrom="column">
                <wp:posOffset>0</wp:posOffset>
              </wp:positionH>
              <wp:positionV relativeFrom="paragraph">
                <wp:posOffset>276225</wp:posOffset>
              </wp:positionV>
              <wp:extent cx="6198235" cy="4243070"/>
              <wp:effectExtent l="0" t="0" r="0" b="5080"/>
              <wp:wrapSquare wrapText="bothSides"/>
              <wp:docPr id="310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6" name="Picture 4"/>
                      <pic:cNvPicPr>
                        <a:picLocks noChangeAspect="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198235" cy="4243070"/>
                      </a:xfrm>
                      <a:prstGeom prst="rect">
                        <a:avLst/>
                      </a:prstGeom>
                      <a:noFill/>
                      <a:ln>
                        <a:noFill/>
                      </a:ln>
                      <a:extLst/>
                    </pic:spPr>
                  </pic:pic>
                </a:graphicData>
              </a:graphic>
              <wp14:sizeRelH relativeFrom="margin">
                <wp14:pctWidth>0</wp14:pctWidth>
              </wp14:sizeRelH>
              <wp14:sizeRelV relativeFrom="margin">
                <wp14:pctHeight>0</wp14:pctHeight>
              </wp14:sizeRelV>
            </wp:anchor>
          </w:drawing>
        </w:r>
      </w:ins>
    </w:p>
    <w:p w:rsidR="00144328" w:rsidRDefault="00144328" w:rsidP="00144328">
      <w:pPr>
        <w:tabs>
          <w:tab w:val="left" w:pos="1182"/>
        </w:tabs>
      </w:pPr>
    </w:p>
    <w:p w:rsidR="00144328" w:rsidRDefault="00144328" w:rsidP="00144328">
      <w:pPr>
        <w:tabs>
          <w:tab w:val="left" w:pos="1182"/>
        </w:tabs>
      </w:pPr>
    </w:p>
    <w:p w:rsidR="00144328" w:rsidRDefault="00144328" w:rsidP="00144328">
      <w:pPr>
        <w:tabs>
          <w:tab w:val="left" w:pos="1182"/>
        </w:tabs>
      </w:pPr>
    </w:p>
    <w:p w:rsidR="00144328" w:rsidRDefault="00144328" w:rsidP="00144328">
      <w:pPr>
        <w:tabs>
          <w:tab w:val="left" w:pos="1182"/>
        </w:tabs>
      </w:pPr>
    </w:p>
    <w:p w:rsidR="00144328" w:rsidRDefault="00144328" w:rsidP="00144328">
      <w:pPr>
        <w:tabs>
          <w:tab w:val="left" w:pos="1182"/>
        </w:tabs>
      </w:pPr>
    </w:p>
    <w:p w:rsidR="00144328" w:rsidRDefault="00144328" w:rsidP="00144328">
      <w:pPr>
        <w:tabs>
          <w:tab w:val="left" w:pos="1182"/>
        </w:tabs>
      </w:pPr>
    </w:p>
    <w:p w:rsidR="00144328" w:rsidRDefault="00144328" w:rsidP="00144328">
      <w:pPr>
        <w:tabs>
          <w:tab w:val="left" w:pos="1182"/>
        </w:tabs>
      </w:pPr>
    </w:p>
    <w:p w:rsidR="00144328" w:rsidRDefault="00144328" w:rsidP="00144328">
      <w:pPr>
        <w:tabs>
          <w:tab w:val="left" w:pos="1182"/>
        </w:tabs>
      </w:pPr>
    </w:p>
    <w:p w:rsidR="00144328" w:rsidRDefault="00144328" w:rsidP="00144328">
      <w:pPr>
        <w:tabs>
          <w:tab w:val="left" w:pos="1182"/>
        </w:tabs>
      </w:pPr>
    </w:p>
    <w:p w:rsidR="00144328" w:rsidRDefault="00144328" w:rsidP="00144328">
      <w:pPr>
        <w:tabs>
          <w:tab w:val="left" w:pos="1182"/>
        </w:tabs>
      </w:pPr>
    </w:p>
    <w:p w:rsidR="00144328" w:rsidRDefault="00144328" w:rsidP="00144328">
      <w:pPr>
        <w:tabs>
          <w:tab w:val="left" w:pos="1182"/>
        </w:tabs>
      </w:pPr>
    </w:p>
    <w:p w:rsidR="00144328" w:rsidRDefault="00144328" w:rsidP="00144328">
      <w:pPr>
        <w:tabs>
          <w:tab w:val="left" w:pos="1182"/>
        </w:tabs>
      </w:pPr>
      <w:r w:rsidRPr="00510415">
        <w:rPr>
          <w:noProof/>
        </w:rPr>
        <w:drawing>
          <wp:anchor distT="0" distB="0" distL="114300" distR="114300" simplePos="0" relativeHeight="251675136" behindDoc="0" locked="0" layoutInCell="1" allowOverlap="1" wp14:anchorId="168588E2" wp14:editId="1BE0FCF4">
            <wp:simplePos x="0" y="0"/>
            <wp:positionH relativeFrom="column">
              <wp:posOffset>0</wp:posOffset>
            </wp:positionH>
            <wp:positionV relativeFrom="paragraph">
              <wp:posOffset>339725</wp:posOffset>
            </wp:positionV>
            <wp:extent cx="5943600" cy="4145280"/>
            <wp:effectExtent l="0" t="0" r="0" b="7620"/>
            <wp:wrapSquare wrapText="bothSides"/>
            <wp:docPr id="310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7" name="Picture 5"/>
                    <pic:cNvPicPr>
                      <a:picLocks noChangeAspect="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4145280"/>
                    </a:xfrm>
                    <a:prstGeom prst="rect">
                      <a:avLst/>
                    </a:prstGeom>
                    <a:noFill/>
                    <a:ln>
                      <a:noFill/>
                    </a:ln>
                    <a:extLst/>
                  </pic:spPr>
                </pic:pic>
              </a:graphicData>
            </a:graphic>
            <wp14:sizeRelH relativeFrom="margin">
              <wp14:pctWidth>0</wp14:pctWidth>
            </wp14:sizeRelH>
            <wp14:sizeRelV relativeFrom="margin">
              <wp14:pctHeight>0</wp14:pctHeight>
            </wp14:sizeRelV>
          </wp:anchor>
        </w:drawing>
      </w:r>
      <w:r>
        <w:t>Head Professor Virtual Machine Request page</w:t>
      </w:r>
    </w:p>
    <w:p w:rsidR="00144328" w:rsidRDefault="00144328" w:rsidP="00144328">
      <w:pPr>
        <w:tabs>
          <w:tab w:val="left" w:pos="1182"/>
        </w:tabs>
      </w:pPr>
    </w:p>
    <w:p w:rsidR="00144328" w:rsidRDefault="00144328" w:rsidP="00144328">
      <w:pPr>
        <w:tabs>
          <w:tab w:val="left" w:pos="1182"/>
        </w:tabs>
      </w:pPr>
      <w:r>
        <w:t>Set Default Email for Virtual Machine Creation/Notification to school’s system admin</w:t>
      </w:r>
    </w:p>
    <w:p w:rsidR="00144328" w:rsidRDefault="00144328" w:rsidP="00144328">
      <w:pPr>
        <w:tabs>
          <w:tab w:val="left" w:pos="1182"/>
        </w:tabs>
      </w:pPr>
      <w:r w:rsidRPr="00845AC5">
        <w:rPr>
          <w:noProof/>
        </w:rPr>
        <w:drawing>
          <wp:anchor distT="0" distB="0" distL="114300" distR="114300" simplePos="0" relativeHeight="251676160" behindDoc="0" locked="0" layoutInCell="1" allowOverlap="1" wp14:anchorId="2154CE9F" wp14:editId="4D876328">
            <wp:simplePos x="0" y="0"/>
            <wp:positionH relativeFrom="column">
              <wp:posOffset>0</wp:posOffset>
            </wp:positionH>
            <wp:positionV relativeFrom="paragraph">
              <wp:posOffset>49988</wp:posOffset>
            </wp:positionV>
            <wp:extent cx="5105400" cy="2286000"/>
            <wp:effectExtent l="0" t="0" r="0" b="0"/>
            <wp:wrapSquare wrapText="bothSides"/>
            <wp:docPr id="3102" name="Picture 14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2" name="Picture 14336"/>
                    <pic:cNvPicPr>
                      <a:picLocks noChangeAspect="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105400" cy="2286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anchor>
        </w:drawing>
      </w:r>
    </w:p>
    <w:p w:rsidR="00144328" w:rsidRDefault="00144328" w:rsidP="00144328">
      <w:pPr>
        <w:tabs>
          <w:tab w:val="left" w:pos="1182"/>
        </w:tabs>
      </w:pPr>
    </w:p>
    <w:p w:rsidR="00144328" w:rsidRDefault="00144328" w:rsidP="00144328">
      <w:pPr>
        <w:tabs>
          <w:tab w:val="left" w:pos="1182"/>
        </w:tabs>
      </w:pPr>
    </w:p>
    <w:p w:rsidR="00144328" w:rsidRDefault="00144328" w:rsidP="00144328">
      <w:pPr>
        <w:tabs>
          <w:tab w:val="left" w:pos="1182"/>
        </w:tabs>
      </w:pPr>
    </w:p>
    <w:p w:rsidR="00144328" w:rsidRDefault="00144328" w:rsidP="00144328">
      <w:pPr>
        <w:tabs>
          <w:tab w:val="left" w:pos="1182"/>
        </w:tabs>
      </w:pPr>
    </w:p>
    <w:p w:rsidR="00144328" w:rsidRDefault="00144328" w:rsidP="00144328">
      <w:pPr>
        <w:tabs>
          <w:tab w:val="left" w:pos="1182"/>
        </w:tabs>
      </w:pPr>
    </w:p>
    <w:p w:rsidR="00144328" w:rsidRDefault="00144328" w:rsidP="00144328">
      <w:pPr>
        <w:tabs>
          <w:tab w:val="left" w:pos="1182"/>
        </w:tabs>
      </w:pPr>
    </w:p>
    <w:p w:rsidR="00144328" w:rsidRDefault="00144328" w:rsidP="00144328">
      <w:pPr>
        <w:tabs>
          <w:tab w:val="left" w:pos="1182"/>
        </w:tabs>
      </w:pPr>
    </w:p>
    <w:p w:rsidR="00144328" w:rsidRDefault="00144328" w:rsidP="00144328">
      <w:pPr>
        <w:spacing w:after="200" w:line="276" w:lineRule="auto"/>
        <w:jc w:val="left"/>
      </w:pPr>
      <w:r>
        <w:br w:type="page"/>
      </w:r>
    </w:p>
    <w:p w:rsidR="00144328" w:rsidRDefault="00144328" w:rsidP="00144328">
      <w:pPr>
        <w:tabs>
          <w:tab w:val="left" w:pos="1182"/>
        </w:tabs>
      </w:pPr>
      <w:r w:rsidRPr="00CD1CD3">
        <w:rPr>
          <w:noProof/>
        </w:rPr>
        <w:lastRenderedPageBreak/>
        <w:drawing>
          <wp:anchor distT="0" distB="0" distL="114300" distR="114300" simplePos="0" relativeHeight="251677184" behindDoc="0" locked="0" layoutInCell="1" allowOverlap="1" wp14:anchorId="547D75CF" wp14:editId="6C1D6EB9">
            <wp:simplePos x="0" y="0"/>
            <wp:positionH relativeFrom="column">
              <wp:posOffset>0</wp:posOffset>
            </wp:positionH>
            <wp:positionV relativeFrom="paragraph">
              <wp:posOffset>287020</wp:posOffset>
            </wp:positionV>
            <wp:extent cx="5911215" cy="5255895"/>
            <wp:effectExtent l="0" t="0" r="0" b="1905"/>
            <wp:wrapSquare wrapText="bothSides"/>
            <wp:docPr id="3101" name="Picture 14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1" name="Picture 14335"/>
                    <pic:cNvPicPr>
                      <a:picLocks noChangeAspect="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11215" cy="5255895"/>
                    </a:xfrm>
                    <a:prstGeom prst="rect">
                      <a:avLst/>
                    </a:prstGeom>
                    <a:noFill/>
                    <a:ln>
                      <a:noFill/>
                    </a:ln>
                    <a:extLst/>
                  </pic:spPr>
                </pic:pic>
              </a:graphicData>
            </a:graphic>
            <wp14:sizeRelH relativeFrom="margin">
              <wp14:pctWidth>0</wp14:pctWidth>
            </wp14:sizeRelH>
            <wp14:sizeRelV relativeFrom="margin">
              <wp14:pctHeight>0</wp14:pctHeight>
            </wp14:sizeRelV>
          </wp:anchor>
        </w:drawing>
      </w:r>
      <w:r>
        <w:t>Image management page</w:t>
      </w:r>
    </w:p>
    <w:p w:rsidR="00144328" w:rsidRDefault="00144328" w:rsidP="00144328">
      <w:pPr>
        <w:tabs>
          <w:tab w:val="left" w:pos="1182"/>
        </w:tabs>
      </w:pPr>
    </w:p>
    <w:p w:rsidR="00144328" w:rsidRDefault="00144328" w:rsidP="00144328">
      <w:pPr>
        <w:tabs>
          <w:tab w:val="left" w:pos="1182"/>
        </w:tabs>
      </w:pPr>
    </w:p>
    <w:p w:rsidR="00144328" w:rsidRDefault="00144328" w:rsidP="00144328">
      <w:pPr>
        <w:tabs>
          <w:tab w:val="left" w:pos="1182"/>
        </w:tabs>
      </w:pPr>
    </w:p>
    <w:p w:rsidR="00144328" w:rsidRDefault="00144328" w:rsidP="00144328">
      <w:pPr>
        <w:tabs>
          <w:tab w:val="left" w:pos="1182"/>
        </w:tabs>
      </w:pPr>
    </w:p>
    <w:p w:rsidR="00144328" w:rsidRDefault="00144328" w:rsidP="00144328">
      <w:pPr>
        <w:tabs>
          <w:tab w:val="left" w:pos="1182"/>
        </w:tabs>
      </w:pPr>
    </w:p>
    <w:p w:rsidR="00144328" w:rsidRDefault="00144328" w:rsidP="00144328">
      <w:pPr>
        <w:tabs>
          <w:tab w:val="left" w:pos="1182"/>
        </w:tabs>
      </w:pPr>
    </w:p>
    <w:p w:rsidR="00144328" w:rsidRDefault="00144328" w:rsidP="00144328">
      <w:pPr>
        <w:tabs>
          <w:tab w:val="left" w:pos="1182"/>
        </w:tabs>
      </w:pPr>
    </w:p>
    <w:p w:rsidR="00144328" w:rsidRDefault="00144328" w:rsidP="00144328">
      <w:pPr>
        <w:tabs>
          <w:tab w:val="left" w:pos="1182"/>
        </w:tabs>
      </w:pPr>
    </w:p>
    <w:p w:rsidR="00144328" w:rsidRDefault="00144328" w:rsidP="00144328">
      <w:pPr>
        <w:tabs>
          <w:tab w:val="left" w:pos="1182"/>
        </w:tabs>
      </w:pPr>
    </w:p>
    <w:p w:rsidR="00144328" w:rsidRDefault="00144328" w:rsidP="00144328">
      <w:pPr>
        <w:tabs>
          <w:tab w:val="left" w:pos="1182"/>
        </w:tabs>
      </w:pPr>
      <w:r w:rsidRPr="00CD1CD3">
        <w:rPr>
          <w:noProof/>
        </w:rPr>
        <w:lastRenderedPageBreak/>
        <w:drawing>
          <wp:anchor distT="0" distB="0" distL="114300" distR="114300" simplePos="0" relativeHeight="251678208" behindDoc="0" locked="0" layoutInCell="1" allowOverlap="1" wp14:anchorId="0C791348" wp14:editId="1BE574F8">
            <wp:simplePos x="0" y="0"/>
            <wp:positionH relativeFrom="column">
              <wp:posOffset>-635</wp:posOffset>
            </wp:positionH>
            <wp:positionV relativeFrom="paragraph">
              <wp:posOffset>350520</wp:posOffset>
            </wp:positionV>
            <wp:extent cx="6545580" cy="4837430"/>
            <wp:effectExtent l="0" t="0" r="7620" b="1270"/>
            <wp:wrapSquare wrapText="bothSides"/>
            <wp:docPr id="3103" name="Picture 14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3" name="Picture 14344"/>
                    <pic:cNvPicPr>
                      <a:picLocks noChangeAspect="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545580" cy="4837430"/>
                    </a:xfrm>
                    <a:prstGeom prst="rect">
                      <a:avLst/>
                    </a:prstGeom>
                    <a:noFill/>
                    <a:ln>
                      <a:noFill/>
                    </a:ln>
                    <a:extLst/>
                  </pic:spPr>
                </pic:pic>
              </a:graphicData>
            </a:graphic>
            <wp14:sizeRelH relativeFrom="margin">
              <wp14:pctWidth>0</wp14:pctWidth>
            </wp14:sizeRelH>
            <wp14:sizeRelV relativeFrom="margin">
              <wp14:pctHeight>0</wp14:pctHeight>
            </wp14:sizeRelV>
          </wp:anchor>
        </w:drawing>
      </w:r>
      <w:r>
        <w:t>New User Management page</w:t>
      </w:r>
    </w:p>
    <w:p w:rsidR="00144328" w:rsidRDefault="00144328" w:rsidP="00144328">
      <w:pPr>
        <w:tabs>
          <w:tab w:val="left" w:pos="1182"/>
        </w:tabs>
      </w:pPr>
    </w:p>
    <w:p w:rsidR="00144328" w:rsidRDefault="00144328" w:rsidP="004E46B5">
      <w:pPr>
        <w:jc w:val="left"/>
        <w:rPr>
          <w:rFonts w:eastAsia="Times New Roman" w:cs="Times New Roman"/>
          <w:b/>
          <w:sz w:val="24"/>
          <w:szCs w:val="24"/>
        </w:rPr>
      </w:pPr>
    </w:p>
    <w:p w:rsidR="00144328" w:rsidRDefault="00144328" w:rsidP="004E46B5">
      <w:pPr>
        <w:jc w:val="left"/>
        <w:rPr>
          <w:rFonts w:eastAsia="Times New Roman" w:cs="Times New Roman"/>
          <w:b/>
          <w:sz w:val="24"/>
          <w:szCs w:val="24"/>
        </w:rPr>
      </w:pPr>
    </w:p>
    <w:p w:rsidR="00144328" w:rsidRDefault="00144328" w:rsidP="004E46B5">
      <w:pPr>
        <w:jc w:val="left"/>
        <w:rPr>
          <w:rFonts w:eastAsia="Times New Roman" w:cs="Times New Roman"/>
          <w:b/>
          <w:sz w:val="24"/>
          <w:szCs w:val="24"/>
        </w:rPr>
      </w:pPr>
    </w:p>
    <w:p w:rsidR="00144328" w:rsidRDefault="00144328" w:rsidP="004E46B5">
      <w:pPr>
        <w:jc w:val="left"/>
        <w:rPr>
          <w:rFonts w:eastAsia="Times New Roman" w:cs="Times New Roman"/>
          <w:b/>
          <w:sz w:val="24"/>
          <w:szCs w:val="24"/>
        </w:rPr>
      </w:pPr>
    </w:p>
    <w:p w:rsidR="00144328" w:rsidRDefault="00144328" w:rsidP="004E46B5">
      <w:pPr>
        <w:jc w:val="left"/>
        <w:rPr>
          <w:rFonts w:eastAsia="Times New Roman" w:cs="Times New Roman"/>
          <w:b/>
          <w:sz w:val="24"/>
          <w:szCs w:val="24"/>
        </w:rPr>
      </w:pPr>
    </w:p>
    <w:p w:rsidR="00144328" w:rsidRDefault="00144328" w:rsidP="004E46B5">
      <w:pPr>
        <w:jc w:val="left"/>
        <w:rPr>
          <w:rFonts w:eastAsia="Times New Roman" w:cs="Times New Roman"/>
          <w:b/>
          <w:sz w:val="24"/>
          <w:szCs w:val="24"/>
        </w:rPr>
      </w:pPr>
    </w:p>
    <w:p w:rsidR="00144328" w:rsidRDefault="00144328" w:rsidP="004E46B5">
      <w:pPr>
        <w:jc w:val="left"/>
        <w:rPr>
          <w:rFonts w:eastAsia="Times New Roman" w:cs="Times New Roman"/>
          <w:b/>
          <w:sz w:val="24"/>
          <w:szCs w:val="24"/>
        </w:rPr>
      </w:pPr>
    </w:p>
    <w:p w:rsidR="00144328" w:rsidRDefault="00144328" w:rsidP="004E46B5">
      <w:pPr>
        <w:jc w:val="left"/>
        <w:rPr>
          <w:rFonts w:eastAsia="Times New Roman" w:cs="Times New Roman"/>
          <w:b/>
          <w:sz w:val="24"/>
          <w:szCs w:val="24"/>
        </w:rPr>
      </w:pPr>
    </w:p>
    <w:p w:rsidR="00144328" w:rsidRDefault="00144328" w:rsidP="004E46B5">
      <w:pPr>
        <w:jc w:val="left"/>
        <w:rPr>
          <w:rFonts w:eastAsia="Times New Roman" w:cs="Times New Roman"/>
          <w:b/>
          <w:sz w:val="24"/>
          <w:szCs w:val="24"/>
        </w:rPr>
      </w:pPr>
    </w:p>
    <w:p w:rsidR="00AD19D6" w:rsidRPr="00AD19D6" w:rsidRDefault="00AD19D6" w:rsidP="00C91381">
      <w:pPr>
        <w:pStyle w:val="H2"/>
        <w:numPr>
          <w:ilvl w:val="1"/>
          <w:numId w:val="15"/>
        </w:numPr>
        <w:outlineLvl w:val="1"/>
      </w:pPr>
      <w:bookmarkStart w:id="144" w:name="_Toc394049354"/>
      <w:bookmarkStart w:id="145" w:name="_Toc393972324"/>
      <w:r>
        <w:rPr>
          <w:noProof/>
        </w:rPr>
        <w:lastRenderedPageBreak/>
        <mc:AlternateContent>
          <mc:Choice Requires="wps">
            <w:drawing>
              <wp:anchor distT="0" distB="0" distL="114300" distR="114300" simplePos="0" relativeHeight="251667968" behindDoc="0" locked="0" layoutInCell="1" allowOverlap="1" wp14:anchorId="68A37B31" wp14:editId="62B9FFE2">
                <wp:simplePos x="0" y="0"/>
                <wp:positionH relativeFrom="column">
                  <wp:posOffset>464185</wp:posOffset>
                </wp:positionH>
                <wp:positionV relativeFrom="paragraph">
                  <wp:posOffset>255270</wp:posOffset>
                </wp:positionV>
                <wp:extent cx="5358765" cy="0"/>
                <wp:effectExtent l="0" t="0" r="13335" b="19050"/>
                <wp:wrapNone/>
                <wp:docPr id="321" name="Straight Connector 321"/>
                <wp:cNvGraphicFramePr/>
                <a:graphic xmlns:a="http://schemas.openxmlformats.org/drawingml/2006/main">
                  <a:graphicData uri="http://schemas.microsoft.com/office/word/2010/wordprocessingShape">
                    <wps:wsp>
                      <wps:cNvCnPr/>
                      <wps:spPr>
                        <a:xfrm>
                          <a:off x="0" y="0"/>
                          <a:ext cx="5358765" cy="0"/>
                        </a:xfrm>
                        <a:prstGeom prst="line">
                          <a:avLst/>
                        </a:prstGeom>
                        <a:noFill/>
                        <a:ln w="15875" cap="flat" cmpd="sng" algn="ctr">
                          <a:solidFill>
                            <a:sysClr val="windowText" lastClr="000000"/>
                          </a:solidFill>
                          <a:prstDash val="solid"/>
                        </a:ln>
                        <a:effectLst/>
                      </wps:spPr>
                      <wps:bodyPr/>
                    </wps:wsp>
                  </a:graphicData>
                </a:graphic>
                <wp14:sizeRelH relativeFrom="page">
                  <wp14:pctWidth>0</wp14:pctWidth>
                </wp14:sizeRelH>
                <wp14:sizeRelV relativeFrom="page">
                  <wp14:pctHeight>0</wp14:pctHeight>
                </wp14:sizeRelV>
              </wp:anchor>
            </w:drawing>
          </mc:Choice>
          <mc:Fallback>
            <w:pict>
              <v:line w14:anchorId="4553CF5A" id="Straight Connector 321" o:spid="_x0000_s1026" style="position:absolute;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55pt,20.1pt" to="458.5pt,2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" strokecolor="windowText" strokeweight="1.25pt"/>
            </w:pict>
          </mc:Fallback>
        </mc:AlternateContent>
      </w:r>
      <w:r>
        <w:t>Appendix D – Static Models</w:t>
      </w:r>
      <w:bookmarkEnd w:id="144"/>
    </w:p>
    <w:p w:rsidR="006F4B2F" w:rsidRDefault="006F4B2F" w:rsidP="00AD19D6">
      <w:pPr>
        <w:spacing w:before="360" w:after="80" w:line="480" w:lineRule="auto"/>
        <w:ind w:left="720"/>
        <w:contextualSpacing/>
        <w:jc w:val="left"/>
        <w:outlineLvl w:val="1"/>
        <w:rPr>
          <w:rFonts w:ascii="Calibri" w:eastAsia="Calibri" w:hAnsi="Calibri" w:cs="Calibri"/>
          <w:b/>
          <w:color w:val="000000"/>
          <w:sz w:val="24"/>
          <w:szCs w:val="24"/>
        </w:rPr>
      </w:pPr>
      <w:bookmarkStart w:id="146" w:name="_Toc394049355"/>
      <w:r>
        <w:rPr>
          <w:rFonts w:ascii="Calibri" w:eastAsia="Calibri" w:hAnsi="Calibri" w:cs="Calibri"/>
          <w:b/>
          <w:color w:val="000000"/>
          <w:sz w:val="24"/>
          <w:szCs w:val="24"/>
        </w:rPr>
        <w:t>Specific to Version 5:</w:t>
      </w:r>
    </w:p>
    <w:p w:rsidR="006F4B2F" w:rsidRPr="006F4B2F" w:rsidRDefault="006F4B2F" w:rsidP="00AD19D6">
      <w:pPr>
        <w:spacing w:before="360" w:after="80" w:line="480" w:lineRule="auto"/>
        <w:ind w:left="720"/>
        <w:contextualSpacing/>
        <w:jc w:val="left"/>
        <w:outlineLvl w:val="1"/>
        <w:rPr>
          <w:rFonts w:ascii="Calibri" w:eastAsia="Calibri" w:hAnsi="Calibri" w:cs="Calibri"/>
          <w:color w:val="000000"/>
          <w:sz w:val="24"/>
          <w:szCs w:val="24"/>
        </w:rPr>
      </w:pPr>
      <w:r>
        <w:rPr>
          <w:rFonts w:ascii="Calibri" w:eastAsia="Calibri" w:hAnsi="Calibri" w:cs="Calibri"/>
          <w:color w:val="000000"/>
          <w:sz w:val="24"/>
          <w:szCs w:val="24"/>
        </w:rPr>
        <w:t>Profile subsystem</w:t>
      </w:r>
    </w:p>
    <w:p w:rsidR="006F4B2F" w:rsidRDefault="006F4B2F" w:rsidP="00AD19D6">
      <w:pPr>
        <w:spacing w:before="360" w:after="80" w:line="480" w:lineRule="auto"/>
        <w:ind w:left="720"/>
        <w:contextualSpacing/>
        <w:jc w:val="left"/>
        <w:outlineLvl w:val="1"/>
        <w:rPr>
          <w:rFonts w:ascii="Calibri" w:eastAsia="Calibri" w:hAnsi="Calibri" w:cs="Calibri"/>
          <w:b/>
          <w:color w:val="000000"/>
          <w:sz w:val="24"/>
          <w:szCs w:val="24"/>
        </w:rPr>
      </w:pPr>
      <w:ins w:id="147" w:author="Jacek" w:date="2015-02-27T13:28:00Z">
        <w:r>
          <w:rPr>
            <w:noProof/>
          </w:rPr>
          <w:drawing>
            <wp:inline distT="0" distB="0" distL="0" distR="0" wp14:anchorId="0D47EEC3" wp14:editId="1B9F5A27">
              <wp:extent cx="5943600" cy="5819775"/>
              <wp:effectExtent l="0" t="0" r="0" b="95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fileSubsystem.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5819775"/>
                      </a:xfrm>
                      <a:prstGeom prst="rect">
                        <a:avLst/>
                      </a:prstGeom>
                    </pic:spPr>
                  </pic:pic>
                </a:graphicData>
              </a:graphic>
            </wp:inline>
          </w:drawing>
        </w:r>
      </w:ins>
    </w:p>
    <w:p w:rsidR="006F4B2F" w:rsidRDefault="006F4B2F" w:rsidP="00AD19D6">
      <w:pPr>
        <w:spacing w:before="360" w:after="80" w:line="480" w:lineRule="auto"/>
        <w:ind w:left="720"/>
        <w:contextualSpacing/>
        <w:jc w:val="left"/>
        <w:outlineLvl w:val="1"/>
        <w:rPr>
          <w:rFonts w:ascii="Calibri" w:eastAsia="Calibri" w:hAnsi="Calibri" w:cs="Calibri"/>
          <w:b/>
          <w:color w:val="000000"/>
          <w:sz w:val="24"/>
          <w:szCs w:val="24"/>
        </w:rPr>
      </w:pPr>
    </w:p>
    <w:p w:rsidR="006F4B2F" w:rsidRDefault="006F4B2F" w:rsidP="00AD19D6">
      <w:pPr>
        <w:spacing w:before="360" w:after="80" w:line="480" w:lineRule="auto"/>
        <w:ind w:left="720"/>
        <w:contextualSpacing/>
        <w:jc w:val="left"/>
        <w:outlineLvl w:val="1"/>
        <w:rPr>
          <w:rFonts w:ascii="Calibri" w:eastAsia="Calibri" w:hAnsi="Calibri" w:cs="Calibri"/>
          <w:b/>
          <w:color w:val="000000"/>
          <w:sz w:val="24"/>
          <w:szCs w:val="24"/>
        </w:rPr>
      </w:pPr>
    </w:p>
    <w:p w:rsidR="006F4B2F" w:rsidRPr="006F4B2F" w:rsidRDefault="006F4B2F" w:rsidP="00AD19D6">
      <w:pPr>
        <w:spacing w:before="360" w:after="80" w:line="480" w:lineRule="auto"/>
        <w:ind w:left="720"/>
        <w:contextualSpacing/>
        <w:jc w:val="left"/>
        <w:outlineLvl w:val="1"/>
        <w:rPr>
          <w:rFonts w:ascii="Calibri" w:eastAsia="Calibri" w:hAnsi="Calibri" w:cs="Calibri"/>
          <w:color w:val="000000"/>
          <w:sz w:val="24"/>
          <w:szCs w:val="24"/>
        </w:rPr>
      </w:pPr>
      <w:r w:rsidRPr="006F4B2F">
        <w:rPr>
          <w:rFonts w:ascii="Calibri" w:eastAsia="Calibri" w:hAnsi="Calibri" w:cs="Calibri"/>
          <w:color w:val="000000"/>
          <w:sz w:val="24"/>
          <w:szCs w:val="24"/>
        </w:rPr>
        <w:lastRenderedPageBreak/>
        <w:t>Logging subsystem</w:t>
      </w:r>
    </w:p>
    <w:p w:rsidR="006F4B2F" w:rsidRDefault="006F4B2F" w:rsidP="00AD19D6">
      <w:pPr>
        <w:spacing w:before="360" w:after="80" w:line="480" w:lineRule="auto"/>
        <w:ind w:left="720"/>
        <w:contextualSpacing/>
        <w:jc w:val="left"/>
        <w:outlineLvl w:val="1"/>
        <w:rPr>
          <w:rFonts w:ascii="Calibri" w:eastAsia="Calibri" w:hAnsi="Calibri" w:cs="Calibri"/>
          <w:b/>
          <w:color w:val="000000"/>
          <w:sz w:val="24"/>
          <w:szCs w:val="24"/>
        </w:rPr>
      </w:pPr>
      <w:ins w:id="148" w:author="Jacek" w:date="2015-02-27T13:31:00Z">
        <w:r>
          <w:rPr>
            <w:noProof/>
          </w:rPr>
          <w:drawing>
            <wp:inline distT="0" distB="0" distL="0" distR="0" wp14:anchorId="525E4914" wp14:editId="0626769C">
              <wp:extent cx="5943600" cy="4241800"/>
              <wp:effectExtent l="0" t="0" r="0" b="635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Subsystem.jpg"/>
                      <pic:cNvPicPr/>
                    </pic:nvPicPr>
                    <pic:blipFill>
                      <a:blip r:embed="rId39">
                        <a:extLst>
                          <a:ext uri="{28A0092B-C50C-407E-A947-70E740481C1C}">
                            <a14:useLocalDpi xmlns:a14="http://schemas.microsoft.com/office/drawing/2010/main" val="0"/>
                          </a:ext>
                        </a:extLst>
                      </a:blip>
                      <a:stretch>
                        <a:fillRect/>
                      </a:stretch>
                    </pic:blipFill>
                    <pic:spPr>
                      <a:xfrm>
                        <a:off x="0" y="0"/>
                        <a:ext cx="5943600" cy="4241800"/>
                      </a:xfrm>
                      <a:prstGeom prst="rect">
                        <a:avLst/>
                      </a:prstGeom>
                    </pic:spPr>
                  </pic:pic>
                </a:graphicData>
              </a:graphic>
            </wp:inline>
          </w:drawing>
        </w:r>
      </w:ins>
    </w:p>
    <w:p w:rsidR="006F4B2F" w:rsidRDefault="006F4B2F" w:rsidP="00AD19D6">
      <w:pPr>
        <w:spacing w:before="360" w:after="80" w:line="480" w:lineRule="auto"/>
        <w:ind w:left="720"/>
        <w:contextualSpacing/>
        <w:jc w:val="left"/>
        <w:outlineLvl w:val="1"/>
        <w:rPr>
          <w:rFonts w:ascii="Calibri" w:eastAsia="Calibri" w:hAnsi="Calibri" w:cs="Calibri"/>
          <w:b/>
          <w:color w:val="000000"/>
          <w:sz w:val="24"/>
          <w:szCs w:val="24"/>
        </w:rPr>
      </w:pPr>
    </w:p>
    <w:p w:rsidR="006F4B2F" w:rsidRDefault="006F4B2F" w:rsidP="00AD19D6">
      <w:pPr>
        <w:spacing w:before="360" w:after="80" w:line="480" w:lineRule="auto"/>
        <w:ind w:left="720"/>
        <w:contextualSpacing/>
        <w:jc w:val="left"/>
        <w:outlineLvl w:val="1"/>
        <w:rPr>
          <w:rFonts w:ascii="Calibri" w:eastAsia="Calibri" w:hAnsi="Calibri" w:cs="Calibri"/>
          <w:b/>
          <w:color w:val="000000"/>
          <w:sz w:val="24"/>
          <w:szCs w:val="24"/>
        </w:rPr>
      </w:pPr>
    </w:p>
    <w:p w:rsidR="006F4B2F" w:rsidRDefault="006F4B2F" w:rsidP="00AD19D6">
      <w:pPr>
        <w:spacing w:before="360" w:after="80" w:line="480" w:lineRule="auto"/>
        <w:ind w:left="720"/>
        <w:contextualSpacing/>
        <w:jc w:val="left"/>
        <w:outlineLvl w:val="1"/>
        <w:rPr>
          <w:rFonts w:ascii="Calibri" w:eastAsia="Calibri" w:hAnsi="Calibri" w:cs="Calibri"/>
          <w:b/>
          <w:color w:val="000000"/>
          <w:sz w:val="24"/>
          <w:szCs w:val="24"/>
        </w:rPr>
      </w:pPr>
    </w:p>
    <w:p w:rsidR="006F4B2F" w:rsidRDefault="006F4B2F" w:rsidP="00AD19D6">
      <w:pPr>
        <w:spacing w:before="360" w:after="80" w:line="480" w:lineRule="auto"/>
        <w:ind w:left="720"/>
        <w:contextualSpacing/>
        <w:jc w:val="left"/>
        <w:outlineLvl w:val="1"/>
        <w:rPr>
          <w:rFonts w:ascii="Calibri" w:eastAsia="Calibri" w:hAnsi="Calibri" w:cs="Calibri"/>
          <w:b/>
          <w:color w:val="000000"/>
          <w:sz w:val="24"/>
          <w:szCs w:val="24"/>
        </w:rPr>
      </w:pPr>
    </w:p>
    <w:p w:rsidR="006F4B2F" w:rsidRDefault="006F4B2F" w:rsidP="00AD19D6">
      <w:pPr>
        <w:spacing w:before="360" w:after="80" w:line="480" w:lineRule="auto"/>
        <w:ind w:left="720"/>
        <w:contextualSpacing/>
        <w:jc w:val="left"/>
        <w:outlineLvl w:val="1"/>
        <w:rPr>
          <w:rFonts w:ascii="Calibri" w:eastAsia="Calibri" w:hAnsi="Calibri" w:cs="Calibri"/>
          <w:b/>
          <w:color w:val="000000"/>
          <w:sz w:val="24"/>
          <w:szCs w:val="24"/>
        </w:rPr>
      </w:pPr>
    </w:p>
    <w:p w:rsidR="006F4B2F" w:rsidRDefault="006F4B2F" w:rsidP="00AD19D6">
      <w:pPr>
        <w:spacing w:before="360" w:after="80" w:line="480" w:lineRule="auto"/>
        <w:ind w:left="720"/>
        <w:contextualSpacing/>
        <w:jc w:val="left"/>
        <w:outlineLvl w:val="1"/>
        <w:rPr>
          <w:rFonts w:ascii="Calibri" w:eastAsia="Calibri" w:hAnsi="Calibri" w:cs="Calibri"/>
          <w:b/>
          <w:color w:val="000000"/>
          <w:sz w:val="24"/>
          <w:szCs w:val="24"/>
        </w:rPr>
      </w:pPr>
    </w:p>
    <w:p w:rsidR="006F4B2F" w:rsidRDefault="006F4B2F" w:rsidP="00AD19D6">
      <w:pPr>
        <w:spacing w:before="360" w:after="80" w:line="480" w:lineRule="auto"/>
        <w:ind w:left="720"/>
        <w:contextualSpacing/>
        <w:jc w:val="left"/>
        <w:outlineLvl w:val="1"/>
        <w:rPr>
          <w:rFonts w:ascii="Calibri" w:eastAsia="Calibri" w:hAnsi="Calibri" w:cs="Calibri"/>
          <w:b/>
          <w:color w:val="000000"/>
          <w:sz w:val="24"/>
          <w:szCs w:val="24"/>
        </w:rPr>
      </w:pPr>
    </w:p>
    <w:p w:rsidR="006F4B2F" w:rsidRDefault="006F4B2F" w:rsidP="00AD19D6">
      <w:pPr>
        <w:spacing w:before="360" w:after="80" w:line="480" w:lineRule="auto"/>
        <w:ind w:left="720"/>
        <w:contextualSpacing/>
        <w:jc w:val="left"/>
        <w:outlineLvl w:val="1"/>
        <w:rPr>
          <w:rFonts w:ascii="Calibri" w:eastAsia="Calibri" w:hAnsi="Calibri" w:cs="Calibri"/>
          <w:b/>
          <w:color w:val="000000"/>
          <w:sz w:val="24"/>
          <w:szCs w:val="24"/>
        </w:rPr>
      </w:pPr>
    </w:p>
    <w:p w:rsidR="006F4B2F" w:rsidRDefault="006F4B2F" w:rsidP="00AD19D6">
      <w:pPr>
        <w:spacing w:before="360" w:after="80" w:line="480" w:lineRule="auto"/>
        <w:ind w:left="720"/>
        <w:contextualSpacing/>
        <w:jc w:val="left"/>
        <w:outlineLvl w:val="1"/>
        <w:rPr>
          <w:rFonts w:ascii="Calibri" w:eastAsia="Calibri" w:hAnsi="Calibri" w:cs="Calibri"/>
          <w:b/>
          <w:color w:val="000000"/>
          <w:sz w:val="24"/>
          <w:szCs w:val="24"/>
        </w:rPr>
      </w:pPr>
    </w:p>
    <w:p w:rsidR="006F4B2F" w:rsidRDefault="006F4B2F" w:rsidP="00AD19D6">
      <w:pPr>
        <w:spacing w:before="360" w:after="80" w:line="480" w:lineRule="auto"/>
        <w:ind w:left="720"/>
        <w:contextualSpacing/>
        <w:jc w:val="left"/>
        <w:outlineLvl w:val="1"/>
        <w:rPr>
          <w:rFonts w:ascii="Calibri" w:eastAsia="Calibri" w:hAnsi="Calibri" w:cs="Calibri"/>
          <w:b/>
          <w:color w:val="000000"/>
          <w:sz w:val="24"/>
          <w:szCs w:val="24"/>
        </w:rPr>
      </w:pPr>
      <w:ins w:id="149" w:author="yamel peraza" w:date="2015-04-27T13:09:00Z">
        <w:r>
          <w:rPr>
            <w:noProof/>
          </w:rPr>
          <w:lastRenderedPageBreak/>
          <w:drawing>
            <wp:anchor distT="0" distB="0" distL="114300" distR="114300" simplePos="0" relativeHeight="251679232" behindDoc="0" locked="0" layoutInCell="1" allowOverlap="1" wp14:anchorId="3845E054" wp14:editId="6BBBDAB1">
              <wp:simplePos x="0" y="0"/>
              <wp:positionH relativeFrom="column">
                <wp:posOffset>0</wp:posOffset>
              </wp:positionH>
              <wp:positionV relativeFrom="paragraph">
                <wp:posOffset>0</wp:posOffset>
              </wp:positionV>
              <wp:extent cx="5943600" cy="5563235"/>
              <wp:effectExtent l="0" t="0" r="0" b="0"/>
              <wp:wrapSquare wrapText="bothSides"/>
              <wp:docPr id="31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3" name="Picture 2"/>
                      <pic:cNvPicPr>
                        <a:picLocks noChangeAspect="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5563235"/>
                      </a:xfrm>
                      <a:prstGeom prst="rect">
                        <a:avLst/>
                      </a:prstGeom>
                      <a:noFill/>
                      <a:ln>
                        <a:noFill/>
                      </a:ln>
                      <a:extLst/>
                    </pic:spPr>
                  </pic:pic>
                </a:graphicData>
              </a:graphic>
            </wp:anchor>
          </w:drawing>
        </w:r>
      </w:ins>
    </w:p>
    <w:p w:rsidR="006F4B2F" w:rsidRDefault="006F4B2F" w:rsidP="00AD19D6">
      <w:pPr>
        <w:spacing w:before="360" w:after="80" w:line="480" w:lineRule="auto"/>
        <w:ind w:left="720"/>
        <w:contextualSpacing/>
        <w:jc w:val="left"/>
        <w:outlineLvl w:val="1"/>
        <w:rPr>
          <w:rFonts w:ascii="Calibri" w:eastAsia="Calibri" w:hAnsi="Calibri" w:cs="Calibri"/>
          <w:b/>
          <w:color w:val="000000"/>
          <w:sz w:val="24"/>
          <w:szCs w:val="24"/>
        </w:rPr>
      </w:pPr>
    </w:p>
    <w:p w:rsidR="006F4B2F" w:rsidRDefault="006F4B2F" w:rsidP="00AD19D6">
      <w:pPr>
        <w:spacing w:before="360" w:after="80" w:line="480" w:lineRule="auto"/>
        <w:ind w:left="720"/>
        <w:contextualSpacing/>
        <w:jc w:val="left"/>
        <w:outlineLvl w:val="1"/>
        <w:rPr>
          <w:rFonts w:ascii="Calibri" w:eastAsia="Calibri" w:hAnsi="Calibri" w:cs="Calibri"/>
          <w:b/>
          <w:color w:val="000000"/>
          <w:sz w:val="24"/>
          <w:szCs w:val="24"/>
        </w:rPr>
      </w:pPr>
    </w:p>
    <w:p w:rsidR="006F4B2F" w:rsidRDefault="006F4B2F" w:rsidP="00AD19D6">
      <w:pPr>
        <w:spacing w:before="360" w:after="80" w:line="480" w:lineRule="auto"/>
        <w:ind w:left="720"/>
        <w:contextualSpacing/>
        <w:jc w:val="left"/>
        <w:outlineLvl w:val="1"/>
        <w:rPr>
          <w:rFonts w:ascii="Calibri" w:eastAsia="Calibri" w:hAnsi="Calibri" w:cs="Calibri"/>
          <w:b/>
          <w:color w:val="000000"/>
          <w:sz w:val="24"/>
          <w:szCs w:val="24"/>
        </w:rPr>
      </w:pPr>
    </w:p>
    <w:p w:rsidR="006F4B2F" w:rsidRDefault="006F4B2F" w:rsidP="00AD19D6">
      <w:pPr>
        <w:spacing w:before="360" w:after="80" w:line="480" w:lineRule="auto"/>
        <w:ind w:left="720"/>
        <w:contextualSpacing/>
        <w:jc w:val="left"/>
        <w:outlineLvl w:val="1"/>
        <w:rPr>
          <w:rFonts w:ascii="Calibri" w:eastAsia="Calibri" w:hAnsi="Calibri" w:cs="Calibri"/>
          <w:b/>
          <w:color w:val="000000"/>
          <w:sz w:val="24"/>
          <w:szCs w:val="24"/>
        </w:rPr>
      </w:pPr>
    </w:p>
    <w:p w:rsidR="00EC4AE0" w:rsidRDefault="00EC4AE0" w:rsidP="00AD19D6">
      <w:pPr>
        <w:spacing w:before="360" w:after="80" w:line="480" w:lineRule="auto"/>
        <w:ind w:left="720"/>
        <w:contextualSpacing/>
        <w:jc w:val="left"/>
        <w:outlineLvl w:val="1"/>
        <w:rPr>
          <w:rFonts w:ascii="Calibri" w:eastAsia="Calibri" w:hAnsi="Calibri" w:cs="Calibri"/>
          <w:b/>
          <w:color w:val="000000"/>
          <w:sz w:val="24"/>
          <w:szCs w:val="24"/>
        </w:rPr>
      </w:pPr>
    </w:p>
    <w:p w:rsidR="00EC4AE0" w:rsidRDefault="00EC4AE0" w:rsidP="00AD19D6">
      <w:pPr>
        <w:spacing w:before="360" w:after="80" w:line="480" w:lineRule="auto"/>
        <w:ind w:left="720"/>
        <w:contextualSpacing/>
        <w:jc w:val="left"/>
        <w:outlineLvl w:val="1"/>
        <w:rPr>
          <w:rFonts w:ascii="Calibri" w:eastAsia="Calibri" w:hAnsi="Calibri" w:cs="Calibri"/>
          <w:b/>
          <w:color w:val="000000"/>
          <w:sz w:val="24"/>
          <w:szCs w:val="24"/>
        </w:rPr>
      </w:pPr>
    </w:p>
    <w:p w:rsidR="00AD19D6" w:rsidRDefault="00AD19D6" w:rsidP="00AD19D6">
      <w:pPr>
        <w:spacing w:before="360" w:after="80" w:line="480" w:lineRule="auto"/>
        <w:ind w:left="720"/>
        <w:contextualSpacing/>
        <w:jc w:val="left"/>
        <w:outlineLvl w:val="1"/>
        <w:rPr>
          <w:rFonts w:ascii="Calibri" w:eastAsia="Calibri" w:hAnsi="Calibri" w:cs="Calibri"/>
          <w:b/>
          <w:color w:val="000000"/>
          <w:sz w:val="24"/>
          <w:szCs w:val="24"/>
        </w:rPr>
      </w:pPr>
      <w:r>
        <w:rPr>
          <w:rFonts w:ascii="Calibri" w:eastAsia="Calibri" w:hAnsi="Calibri" w:cs="Calibri"/>
          <w:b/>
          <w:color w:val="000000"/>
          <w:sz w:val="24"/>
          <w:szCs w:val="24"/>
        </w:rPr>
        <w:lastRenderedPageBreak/>
        <w:t>Specific to version 4:</w:t>
      </w:r>
      <w:bookmarkEnd w:id="145"/>
      <w:bookmarkEnd w:id="146"/>
      <w:r>
        <w:rPr>
          <w:rFonts w:ascii="Calibri" w:eastAsia="Calibri" w:hAnsi="Calibri" w:cs="Calibri"/>
          <w:b/>
          <w:color w:val="000000"/>
          <w:sz w:val="24"/>
          <w:szCs w:val="24"/>
        </w:rPr>
        <w:t xml:space="preserve"> </w:t>
      </w:r>
    </w:p>
    <w:p w:rsidR="00AD19D6" w:rsidRDefault="00AD19D6" w:rsidP="00AD19D6">
      <w:pPr>
        <w:spacing w:before="360" w:after="80" w:line="480" w:lineRule="auto"/>
        <w:ind w:left="720"/>
        <w:contextualSpacing/>
        <w:jc w:val="left"/>
        <w:outlineLvl w:val="1"/>
        <w:rPr>
          <w:b/>
        </w:rPr>
      </w:pPr>
      <w:bookmarkStart w:id="150" w:name="_Toc393972325"/>
      <w:bookmarkStart w:id="151" w:name="_Toc394049356"/>
      <w:r w:rsidRPr="00B42CF4">
        <w:rPr>
          <w:b/>
          <w:noProof/>
        </w:rPr>
        <mc:AlternateContent>
          <mc:Choice Requires="wps">
            <w:drawing>
              <wp:anchor distT="0" distB="0" distL="114300" distR="114300" simplePos="0" relativeHeight="251667456" behindDoc="0" locked="0" layoutInCell="1" allowOverlap="1" wp14:anchorId="764BB8AA" wp14:editId="51F83CE8">
                <wp:simplePos x="0" y="0"/>
                <wp:positionH relativeFrom="column">
                  <wp:posOffset>1233577</wp:posOffset>
                </wp:positionH>
                <wp:positionV relativeFrom="paragraph">
                  <wp:posOffset>3582586</wp:posOffset>
                </wp:positionV>
                <wp:extent cx="3217653" cy="387350"/>
                <wp:effectExtent l="0" t="0" r="1905" b="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17653" cy="387350"/>
                        </a:xfrm>
                        <a:prstGeom prst="rect">
                          <a:avLst/>
                        </a:prstGeom>
                        <a:solidFill>
                          <a:srgbClr val="FFFFFF"/>
                        </a:solidFill>
                        <a:ln w="9525">
                          <a:noFill/>
                          <a:miter lim="800000"/>
                          <a:headEnd/>
                          <a:tailEnd/>
                        </a:ln>
                      </wps:spPr>
                      <wps:txbx>
                        <w:txbxContent>
                          <w:p w:rsidR="00144328" w:rsidRDefault="00144328" w:rsidP="00AD19D6">
                            <w:r>
                              <w:t>Minimal Class Diagram for Matchmaking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4BB8AA" id="_x0000_s1068" type="#_x0000_t202" style="position:absolute;left:0;text-align:left;margin-left:97.15pt;margin-top:282.1pt;width:253.35pt;height:30.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" stroked="f">
                <v:textbox>
                  <w:txbxContent>
                    <w:p w:rsidR="00144328" w:rsidRDefault="00144328" w:rsidP="00AD19D6">
                      <w:r>
                        <w:t>Minimal Class Diagram for Matchmaking</w:t>
                      </w:r>
                    </w:p>
                  </w:txbxContent>
                </v:textbox>
              </v:shape>
            </w:pict>
          </mc:Fallback>
        </mc:AlternateContent>
      </w:r>
      <w:r>
        <w:rPr>
          <w:rFonts w:ascii="Calibri" w:eastAsia="Calibri" w:hAnsi="Calibri" w:cs="Calibri"/>
          <w:noProof/>
          <w:color w:val="000000"/>
          <w:sz w:val="24"/>
          <w:szCs w:val="24"/>
        </w:rPr>
        <w:drawing>
          <wp:inline distT="0" distB="0" distL="0" distR="0" wp14:anchorId="3B456088" wp14:editId="6F95097C">
            <wp:extent cx="5943600" cy="3390265"/>
            <wp:effectExtent l="0" t="0" r="0" b="63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tchmaking minimal class diagram.png"/>
                    <pic:cNvPicPr/>
                  </pic:nvPicPr>
                  <pic:blipFill>
                    <a:blip r:embed="rId41">
                      <a:extLst>
                        <a:ext uri="{28A0092B-C50C-407E-A947-70E740481C1C}">
                          <a14:useLocalDpi xmlns:a14="http://schemas.microsoft.com/office/drawing/2010/main" val="0"/>
                        </a:ext>
                      </a:extLst>
                    </a:blip>
                    <a:stretch>
                      <a:fillRect/>
                    </a:stretch>
                  </pic:blipFill>
                  <pic:spPr>
                    <a:xfrm>
                      <a:off x="0" y="0"/>
                      <a:ext cx="5943600" cy="3390265"/>
                    </a:xfrm>
                    <a:prstGeom prst="rect">
                      <a:avLst/>
                    </a:prstGeom>
                  </pic:spPr>
                </pic:pic>
              </a:graphicData>
            </a:graphic>
          </wp:inline>
        </w:drawing>
      </w:r>
      <w:bookmarkEnd w:id="150"/>
      <w:bookmarkEnd w:id="151"/>
    </w:p>
    <w:p w:rsidR="00AD19D6" w:rsidRDefault="00AD19D6" w:rsidP="00AD19D6">
      <w:pPr>
        <w:spacing w:before="360" w:after="80" w:line="480" w:lineRule="auto"/>
        <w:ind w:left="720"/>
        <w:contextualSpacing/>
        <w:jc w:val="left"/>
        <w:outlineLvl w:val="1"/>
        <w:rPr>
          <w:b/>
        </w:rPr>
      </w:pPr>
      <w:bookmarkStart w:id="152" w:name="_Toc393972326"/>
      <w:bookmarkStart w:id="153" w:name="_Toc394049357"/>
      <w:r>
        <w:rPr>
          <w:b/>
          <w:noProof/>
        </w:rPr>
        <w:lastRenderedPageBreak/>
        <w:drawing>
          <wp:inline distT="0" distB="0" distL="0" distR="0" wp14:anchorId="4399D035" wp14:editId="7ED56C53">
            <wp:extent cx="5943600" cy="535368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roller.png"/>
                    <pic:cNvPicPr/>
                  </pic:nvPicPr>
                  <pic:blipFill>
                    <a:blip r:embed="rId42">
                      <a:extLst>
                        <a:ext uri="{28A0092B-C50C-407E-A947-70E740481C1C}">
                          <a14:useLocalDpi xmlns:a14="http://schemas.microsoft.com/office/drawing/2010/main" val="0"/>
                        </a:ext>
                      </a:extLst>
                    </a:blip>
                    <a:stretch>
                      <a:fillRect/>
                    </a:stretch>
                  </pic:blipFill>
                  <pic:spPr>
                    <a:xfrm>
                      <a:off x="0" y="0"/>
                      <a:ext cx="5943600" cy="5353685"/>
                    </a:xfrm>
                    <a:prstGeom prst="rect">
                      <a:avLst/>
                    </a:prstGeom>
                  </pic:spPr>
                </pic:pic>
              </a:graphicData>
            </a:graphic>
          </wp:inline>
        </w:drawing>
      </w:r>
      <w:bookmarkEnd w:id="152"/>
      <w:bookmarkEnd w:id="153"/>
    </w:p>
    <w:p w:rsidR="00AD19D6" w:rsidRDefault="00AD19D6" w:rsidP="00AD19D6">
      <w:pPr>
        <w:spacing w:before="360" w:after="80" w:line="480" w:lineRule="auto"/>
        <w:ind w:left="720"/>
        <w:contextualSpacing/>
        <w:jc w:val="left"/>
        <w:outlineLvl w:val="1"/>
      </w:pPr>
      <w:bookmarkStart w:id="154" w:name="_Toc393972327"/>
      <w:bookmarkStart w:id="155" w:name="_Toc394049358"/>
      <w:r>
        <w:t>Controller for matchmaking</w:t>
      </w:r>
      <w:bookmarkEnd w:id="154"/>
      <w:bookmarkEnd w:id="155"/>
    </w:p>
    <w:p w:rsidR="00AD19D6" w:rsidRDefault="00AD19D6" w:rsidP="00AD19D6">
      <w:pPr>
        <w:spacing w:before="360" w:after="80" w:line="480" w:lineRule="auto"/>
        <w:ind w:left="720"/>
        <w:contextualSpacing/>
        <w:jc w:val="left"/>
        <w:outlineLvl w:val="1"/>
      </w:pPr>
      <w:bookmarkStart w:id="156" w:name="_Toc393972328"/>
      <w:bookmarkStart w:id="157" w:name="_Toc394049359"/>
      <w:r>
        <w:rPr>
          <w:noProof/>
        </w:rPr>
        <w:lastRenderedPageBreak/>
        <w:drawing>
          <wp:inline distT="0" distB="0" distL="0" distR="0" wp14:anchorId="5CA99BA5" wp14:editId="71C4ED91">
            <wp:extent cx="3391374" cy="4058217"/>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png"/>
                    <pic:cNvPicPr/>
                  </pic:nvPicPr>
                  <pic:blipFill>
                    <a:blip r:embed="rId43">
                      <a:extLst>
                        <a:ext uri="{28A0092B-C50C-407E-A947-70E740481C1C}">
                          <a14:useLocalDpi xmlns:a14="http://schemas.microsoft.com/office/drawing/2010/main" val="0"/>
                        </a:ext>
                      </a:extLst>
                    </a:blip>
                    <a:stretch>
                      <a:fillRect/>
                    </a:stretch>
                  </pic:blipFill>
                  <pic:spPr>
                    <a:xfrm>
                      <a:off x="0" y="0"/>
                      <a:ext cx="3391374" cy="4058217"/>
                    </a:xfrm>
                    <a:prstGeom prst="rect">
                      <a:avLst/>
                    </a:prstGeom>
                  </pic:spPr>
                </pic:pic>
              </a:graphicData>
            </a:graphic>
          </wp:inline>
        </w:drawing>
      </w:r>
      <w:bookmarkEnd w:id="156"/>
      <w:bookmarkEnd w:id="157"/>
    </w:p>
    <w:p w:rsidR="00AD19D6" w:rsidRDefault="00AD19D6" w:rsidP="00AD19D6">
      <w:pPr>
        <w:spacing w:before="360" w:after="80" w:line="480" w:lineRule="auto"/>
        <w:ind w:left="720"/>
        <w:contextualSpacing/>
        <w:jc w:val="left"/>
        <w:outlineLvl w:val="1"/>
      </w:pPr>
      <w:bookmarkStart w:id="158" w:name="_Toc393972329"/>
      <w:bookmarkStart w:id="159" w:name="_Toc394049360"/>
      <w:r>
        <w:t>Model for matchmaking</w:t>
      </w:r>
      <w:bookmarkEnd w:id="158"/>
      <w:bookmarkEnd w:id="159"/>
    </w:p>
    <w:p w:rsidR="00AD19D6" w:rsidRDefault="00AD19D6" w:rsidP="00AD19D6">
      <w:pPr>
        <w:spacing w:before="360" w:after="80" w:line="480" w:lineRule="auto"/>
        <w:ind w:left="720"/>
        <w:contextualSpacing/>
        <w:jc w:val="left"/>
        <w:outlineLvl w:val="1"/>
      </w:pPr>
      <w:bookmarkStart w:id="160" w:name="_Toc393972330"/>
      <w:bookmarkStart w:id="161" w:name="_Toc394049361"/>
      <w:r w:rsidRPr="00B42CF4">
        <w:rPr>
          <w:b/>
          <w:noProof/>
        </w:rPr>
        <mc:AlternateContent>
          <mc:Choice Requires="wps">
            <w:drawing>
              <wp:anchor distT="0" distB="0" distL="114300" distR="114300" simplePos="0" relativeHeight="251669504" behindDoc="0" locked="0" layoutInCell="1" allowOverlap="1" wp14:anchorId="2ADAD1B5" wp14:editId="27ABD450">
                <wp:simplePos x="0" y="0"/>
                <wp:positionH relativeFrom="column">
                  <wp:posOffset>1385570</wp:posOffset>
                </wp:positionH>
                <wp:positionV relativeFrom="paragraph">
                  <wp:posOffset>3846195</wp:posOffset>
                </wp:positionV>
                <wp:extent cx="3217545" cy="387350"/>
                <wp:effectExtent l="0" t="0" r="1905" b="0"/>
                <wp:wrapNone/>
                <wp:docPr id="8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17545" cy="387350"/>
                        </a:xfrm>
                        <a:prstGeom prst="rect">
                          <a:avLst/>
                        </a:prstGeom>
                        <a:solidFill>
                          <a:srgbClr val="FFFFFF"/>
                        </a:solidFill>
                        <a:ln w="9525">
                          <a:noFill/>
                          <a:miter lim="800000"/>
                          <a:headEnd/>
                          <a:tailEnd/>
                        </a:ln>
                      </wps:spPr>
                      <wps:txbx>
                        <w:txbxContent>
                          <w:p w:rsidR="00144328" w:rsidRDefault="00144328" w:rsidP="00AD19D6">
                            <w:r>
                              <w:t>Views for Matchmaking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DAD1B5" id="_x0000_s1069" type="#_x0000_t202" style="position:absolute;left:0;text-align:left;margin-left:109.1pt;margin-top:302.85pt;width:253.35pt;height:30.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" stroked="f">
                <v:textbox>
                  <w:txbxContent>
                    <w:p w:rsidR="00144328" w:rsidRDefault="00144328" w:rsidP="00AD19D6">
                      <w:r>
                        <w:t>Views for Matchmaking</w:t>
                      </w:r>
                    </w:p>
                  </w:txbxContent>
                </v:textbox>
              </v:shape>
            </w:pict>
          </mc:Fallback>
        </mc:AlternateContent>
      </w:r>
      <w:r>
        <w:rPr>
          <w:noProof/>
        </w:rPr>
        <w:drawing>
          <wp:inline distT="0" distB="0" distL="0" distR="0" wp14:anchorId="05FCC673" wp14:editId="4D55E4E5">
            <wp:extent cx="5943600" cy="3427095"/>
            <wp:effectExtent l="0" t="0" r="0" b="190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png"/>
                    <pic:cNvPicPr/>
                  </pic:nvPicPr>
                  <pic:blipFill>
                    <a:blip r:embed="rId44">
                      <a:extLst>
                        <a:ext uri="{28A0092B-C50C-407E-A947-70E740481C1C}">
                          <a14:useLocalDpi xmlns:a14="http://schemas.microsoft.com/office/drawing/2010/main" val="0"/>
                        </a:ext>
                      </a:extLst>
                    </a:blip>
                    <a:stretch>
                      <a:fillRect/>
                    </a:stretch>
                  </pic:blipFill>
                  <pic:spPr>
                    <a:xfrm>
                      <a:off x="0" y="0"/>
                      <a:ext cx="5943600" cy="3427095"/>
                    </a:xfrm>
                    <a:prstGeom prst="rect">
                      <a:avLst/>
                    </a:prstGeom>
                  </pic:spPr>
                </pic:pic>
              </a:graphicData>
            </a:graphic>
          </wp:inline>
        </w:drawing>
      </w:r>
      <w:bookmarkEnd w:id="160"/>
      <w:bookmarkEnd w:id="161"/>
    </w:p>
    <w:p w:rsidR="006245E4" w:rsidRDefault="006245E4" w:rsidP="00AD19D6">
      <w:pPr>
        <w:spacing w:before="360" w:after="80" w:line="480" w:lineRule="auto"/>
        <w:ind w:left="720"/>
        <w:contextualSpacing/>
        <w:jc w:val="left"/>
        <w:outlineLvl w:val="1"/>
        <w:rPr>
          <w:b/>
        </w:rPr>
      </w:pPr>
      <w:bookmarkStart w:id="162" w:name="_Toc394049362"/>
      <w:bookmarkStart w:id="163" w:name="_Toc393972331"/>
      <w:r>
        <w:rPr>
          <w:b/>
        </w:rPr>
        <w:lastRenderedPageBreak/>
        <w:t xml:space="preserve">By </w:t>
      </w:r>
      <w:r w:rsidR="00251E66">
        <w:rPr>
          <w:b/>
        </w:rPr>
        <w:t>Jonathan</w:t>
      </w:r>
      <w:r>
        <w:rPr>
          <w:b/>
        </w:rPr>
        <w:t xml:space="preserve"> Santiago from </w:t>
      </w:r>
      <w:r w:rsidR="00251E66">
        <w:rPr>
          <w:b/>
        </w:rPr>
        <w:t>Collaborative</w:t>
      </w:r>
      <w:r>
        <w:rPr>
          <w:b/>
        </w:rPr>
        <w:t xml:space="preserve"> Platform v2 Team</w:t>
      </w:r>
      <w:bookmarkEnd w:id="162"/>
    </w:p>
    <w:p w:rsidR="006245E4" w:rsidRDefault="006245E4" w:rsidP="00AD19D6">
      <w:pPr>
        <w:spacing w:before="360" w:after="80" w:line="480" w:lineRule="auto"/>
        <w:ind w:left="720"/>
        <w:contextualSpacing/>
        <w:jc w:val="left"/>
        <w:outlineLvl w:val="1"/>
        <w:rPr>
          <w:b/>
        </w:rPr>
      </w:pPr>
      <w:bookmarkStart w:id="164" w:name="_Toc394049363"/>
      <w:r>
        <w:rPr>
          <w:b/>
          <w:noProof/>
        </w:rPr>
        <w:drawing>
          <wp:inline distT="0" distB="0" distL="0" distR="0">
            <wp:extent cx="5943600" cy="3211830"/>
            <wp:effectExtent l="0" t="0" r="0" b="762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 diagram API.png"/>
                    <pic:cNvPicPr/>
                  </pic:nvPicPr>
                  <pic:blipFill>
                    <a:blip r:embed="rId45">
                      <a:extLst>
                        <a:ext uri="{28A0092B-C50C-407E-A947-70E740481C1C}">
                          <a14:useLocalDpi xmlns:a14="http://schemas.microsoft.com/office/drawing/2010/main" val="0"/>
                        </a:ext>
                      </a:extLst>
                    </a:blip>
                    <a:stretch>
                      <a:fillRect/>
                    </a:stretch>
                  </pic:blipFill>
                  <pic:spPr>
                    <a:xfrm>
                      <a:off x="0" y="0"/>
                      <a:ext cx="5943600" cy="3211830"/>
                    </a:xfrm>
                    <a:prstGeom prst="rect">
                      <a:avLst/>
                    </a:prstGeom>
                  </pic:spPr>
                </pic:pic>
              </a:graphicData>
            </a:graphic>
          </wp:inline>
        </w:drawing>
      </w:r>
      <w:bookmarkEnd w:id="164"/>
    </w:p>
    <w:p w:rsidR="006245E4" w:rsidRDefault="006245E4">
      <w:pPr>
        <w:spacing w:after="200" w:line="276" w:lineRule="auto"/>
        <w:jc w:val="left"/>
        <w:rPr>
          <w:b/>
        </w:rPr>
      </w:pPr>
      <w:r>
        <w:rPr>
          <w:b/>
        </w:rPr>
        <w:br w:type="page"/>
      </w:r>
    </w:p>
    <w:p w:rsidR="00AD19D6" w:rsidRDefault="00AD19D6" w:rsidP="00AD19D6">
      <w:pPr>
        <w:spacing w:before="360" w:after="80" w:line="480" w:lineRule="auto"/>
        <w:ind w:left="720"/>
        <w:contextualSpacing/>
        <w:jc w:val="left"/>
        <w:outlineLvl w:val="1"/>
        <w:rPr>
          <w:b/>
        </w:rPr>
      </w:pPr>
      <w:bookmarkStart w:id="165" w:name="_Toc394049364"/>
      <w:r>
        <w:rPr>
          <w:b/>
        </w:rPr>
        <w:lastRenderedPageBreak/>
        <w:t>Specific to version 3:</w:t>
      </w:r>
      <w:bookmarkEnd w:id="163"/>
      <w:bookmarkEnd w:id="165"/>
    </w:p>
    <w:p w:rsidR="00AD19D6" w:rsidRDefault="00AD19D6" w:rsidP="00AD19D6">
      <w:pPr>
        <w:tabs>
          <w:tab w:val="left" w:pos="1080"/>
          <w:tab w:val="left" w:pos="6735"/>
        </w:tabs>
        <w:spacing w:before="120" w:after="120"/>
        <w:ind w:left="720"/>
        <w:rPr>
          <w:noProof/>
        </w:rPr>
      </w:pPr>
      <w:r>
        <w:rPr>
          <w:sz w:val="24"/>
        </w:rPr>
        <w:t>UML Detailed Class Diagrams for the SPWv.3</w:t>
      </w:r>
      <w:r>
        <w:rPr>
          <w:sz w:val="24"/>
        </w:rPr>
        <w:tab/>
      </w:r>
    </w:p>
    <w:p w:rsidR="00AD19D6" w:rsidRDefault="00AD19D6" w:rsidP="00AD19D6">
      <w:pPr>
        <w:tabs>
          <w:tab w:val="left" w:pos="1080"/>
        </w:tabs>
        <w:spacing w:before="120" w:after="120"/>
        <w:ind w:left="720" w:hanging="1260"/>
        <w:jc w:val="center"/>
        <w:rPr>
          <w:noProof/>
        </w:rPr>
      </w:pPr>
      <w:r>
        <w:rPr>
          <w:noProof/>
        </w:rPr>
        <w:drawing>
          <wp:inline distT="0" distB="0" distL="0" distR="0" wp14:anchorId="733B0B17" wp14:editId="3B2572C2">
            <wp:extent cx="5943600" cy="748792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7487920"/>
                    </a:xfrm>
                    <a:prstGeom prst="rect">
                      <a:avLst/>
                    </a:prstGeom>
                    <a:noFill/>
                    <a:ln>
                      <a:noFill/>
                    </a:ln>
                  </pic:spPr>
                </pic:pic>
              </a:graphicData>
            </a:graphic>
          </wp:inline>
        </w:drawing>
      </w:r>
    </w:p>
    <w:p w:rsidR="00AD19D6" w:rsidRDefault="00AD19D6" w:rsidP="00AD19D6">
      <w:pPr>
        <w:tabs>
          <w:tab w:val="left" w:pos="1080"/>
        </w:tabs>
        <w:spacing w:before="120" w:after="120"/>
        <w:ind w:left="720" w:hanging="1260"/>
        <w:jc w:val="center"/>
        <w:rPr>
          <w:noProof/>
        </w:rPr>
      </w:pPr>
      <w:r>
        <w:rPr>
          <w:noProof/>
        </w:rPr>
        <w:lastRenderedPageBreak/>
        <w:drawing>
          <wp:inline distT="0" distB="0" distL="0" distR="0" wp14:anchorId="26B04AA1" wp14:editId="542BC746">
            <wp:extent cx="5943600" cy="819531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8195310"/>
                    </a:xfrm>
                    <a:prstGeom prst="rect">
                      <a:avLst/>
                    </a:prstGeom>
                    <a:noFill/>
                    <a:ln>
                      <a:noFill/>
                    </a:ln>
                  </pic:spPr>
                </pic:pic>
              </a:graphicData>
            </a:graphic>
          </wp:inline>
        </w:drawing>
      </w:r>
    </w:p>
    <w:p w:rsidR="00AD19D6" w:rsidRDefault="00AD19D6" w:rsidP="00AD19D6">
      <w:pPr>
        <w:tabs>
          <w:tab w:val="left" w:pos="1080"/>
        </w:tabs>
        <w:spacing w:before="120" w:after="120"/>
        <w:ind w:left="-432" w:hanging="18"/>
        <w:jc w:val="center"/>
      </w:pPr>
      <w:r>
        <w:rPr>
          <w:noProof/>
        </w:rPr>
        <w:lastRenderedPageBreak/>
        <w:drawing>
          <wp:inline distT="0" distB="0" distL="0" distR="0" wp14:anchorId="2E889888" wp14:editId="4950538D">
            <wp:extent cx="6047105" cy="502920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047105" cy="5029200"/>
                    </a:xfrm>
                    <a:prstGeom prst="rect">
                      <a:avLst/>
                    </a:prstGeom>
                    <a:noFill/>
                    <a:ln>
                      <a:noFill/>
                    </a:ln>
                  </pic:spPr>
                </pic:pic>
              </a:graphicData>
            </a:graphic>
          </wp:inline>
        </w:drawing>
      </w:r>
    </w:p>
    <w:p w:rsidR="00AD19D6" w:rsidRDefault="00AD19D6" w:rsidP="00AD19D6">
      <w:pPr>
        <w:spacing w:after="0" w:line="480" w:lineRule="auto"/>
        <w:ind w:left="-450"/>
      </w:pPr>
      <w:r>
        <w:rPr>
          <w:sz w:val="24"/>
        </w:rPr>
        <w:br w:type="page"/>
      </w:r>
    </w:p>
    <w:p w:rsidR="00AD19D6" w:rsidRDefault="00AD19D6" w:rsidP="00AD19D6">
      <w:pPr>
        <w:spacing w:before="360" w:after="80" w:line="480" w:lineRule="auto"/>
        <w:ind w:left="720"/>
        <w:contextualSpacing/>
        <w:jc w:val="left"/>
        <w:outlineLvl w:val="1"/>
        <w:rPr>
          <w:b/>
        </w:rPr>
      </w:pPr>
      <w:bookmarkStart w:id="166" w:name="_Toc393972332"/>
      <w:bookmarkStart w:id="167" w:name="_Toc394049365"/>
      <w:r>
        <w:rPr>
          <w:b/>
        </w:rPr>
        <w:lastRenderedPageBreak/>
        <w:t>Specific to version 2:</w:t>
      </w:r>
      <w:bookmarkEnd w:id="166"/>
      <w:bookmarkEnd w:id="167"/>
    </w:p>
    <w:p w:rsidR="00AD19D6" w:rsidRDefault="00AD19D6" w:rsidP="00AD19D6">
      <w:pPr>
        <w:jc w:val="center"/>
      </w:pPr>
      <w:r>
        <w:rPr>
          <w:noProof/>
        </w:rPr>
        <w:drawing>
          <wp:inline distT="0" distB="0" distL="0" distR="0" wp14:anchorId="29A22044" wp14:editId="4BBC9496">
            <wp:extent cx="5684520" cy="377825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684520" cy="3778250"/>
                    </a:xfrm>
                    <a:prstGeom prst="rect">
                      <a:avLst/>
                    </a:prstGeom>
                    <a:noFill/>
                    <a:ln>
                      <a:noFill/>
                    </a:ln>
                  </pic:spPr>
                </pic:pic>
              </a:graphicData>
            </a:graphic>
          </wp:inline>
        </w:drawing>
      </w:r>
      <w:r>
        <w:t xml:space="preserve"> Class Diagram Login Subsystem</w:t>
      </w:r>
      <w:r>
        <w:rPr>
          <w:noProof/>
        </w:rPr>
        <w:drawing>
          <wp:inline distT="0" distB="0" distL="0" distR="0" wp14:anchorId="1C9D2E10" wp14:editId="54FCE10C">
            <wp:extent cx="5814060" cy="364045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9.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814060" cy="3640455"/>
                    </a:xfrm>
                    <a:prstGeom prst="rect">
                      <a:avLst/>
                    </a:prstGeom>
                    <a:noFill/>
                    <a:ln>
                      <a:noFill/>
                    </a:ln>
                  </pic:spPr>
                </pic:pic>
              </a:graphicData>
            </a:graphic>
          </wp:inline>
        </w:drawing>
      </w:r>
    </w:p>
    <w:p w:rsidR="00AD19D6" w:rsidRDefault="00AD19D6" w:rsidP="00AD19D6">
      <w:pPr>
        <w:jc w:val="center"/>
      </w:pPr>
      <w:r>
        <w:t>Class Diagram for SPW Register API</w:t>
      </w:r>
    </w:p>
    <w:p w:rsidR="00AD19D6" w:rsidRDefault="00AD19D6" w:rsidP="00AD19D6">
      <w:pPr>
        <w:jc w:val="center"/>
      </w:pPr>
      <w:r>
        <w:rPr>
          <w:noProof/>
        </w:rPr>
        <w:lastRenderedPageBreak/>
        <w:drawing>
          <wp:inline distT="0" distB="0" distL="0" distR="0" wp14:anchorId="04525CE9" wp14:editId="66C2F80F">
            <wp:extent cx="5943600" cy="5762625"/>
            <wp:effectExtent l="0" t="0" r="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0.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5762625"/>
                    </a:xfrm>
                    <a:prstGeom prst="rect">
                      <a:avLst/>
                    </a:prstGeom>
                    <a:noFill/>
                    <a:ln>
                      <a:noFill/>
                    </a:ln>
                  </pic:spPr>
                </pic:pic>
              </a:graphicData>
            </a:graphic>
          </wp:inline>
        </w:drawing>
      </w:r>
    </w:p>
    <w:p w:rsidR="00AD19D6" w:rsidRDefault="00AD19D6" w:rsidP="00AD19D6">
      <w:pPr>
        <w:jc w:val="center"/>
      </w:pPr>
      <w:r>
        <w:t>Class Diagram for the Projects Subsystem</w:t>
      </w:r>
    </w:p>
    <w:p w:rsidR="00AD19D6" w:rsidRDefault="00AD19D6" w:rsidP="00AD19D6">
      <w:pPr>
        <w:ind w:left="-720"/>
        <w:jc w:val="center"/>
      </w:pPr>
      <w:r>
        <w:rPr>
          <w:noProof/>
        </w:rPr>
        <w:lastRenderedPageBreak/>
        <w:drawing>
          <wp:inline distT="0" distB="0" distL="0" distR="0" wp14:anchorId="60B35819" wp14:editId="5B47B290">
            <wp:extent cx="6875145" cy="5546725"/>
            <wp:effectExtent l="0" t="0" r="190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1.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875145" cy="5546725"/>
                    </a:xfrm>
                    <a:prstGeom prst="rect">
                      <a:avLst/>
                    </a:prstGeom>
                    <a:noFill/>
                    <a:ln>
                      <a:noFill/>
                    </a:ln>
                  </pic:spPr>
                </pic:pic>
              </a:graphicData>
            </a:graphic>
          </wp:inline>
        </w:drawing>
      </w:r>
    </w:p>
    <w:p w:rsidR="00AD19D6" w:rsidRDefault="00AD19D6" w:rsidP="00AD19D6">
      <w:pPr>
        <w:jc w:val="center"/>
        <w:rPr>
          <w:sz w:val="24"/>
        </w:rPr>
      </w:pPr>
      <w:r>
        <w:rPr>
          <w:sz w:val="24"/>
        </w:rPr>
        <w:t>Class Diagram for the Profile Subsystem</w:t>
      </w:r>
    </w:p>
    <w:p w:rsidR="00AD19D6" w:rsidRDefault="00AD19D6" w:rsidP="00AD19D6">
      <w:pPr>
        <w:jc w:val="center"/>
        <w:rPr>
          <w:sz w:val="24"/>
        </w:rPr>
      </w:pPr>
    </w:p>
    <w:p w:rsidR="00AD19D6" w:rsidRDefault="00AD19D6" w:rsidP="00AD19D6">
      <w:pPr>
        <w:ind w:left="-360"/>
        <w:jc w:val="center"/>
        <w:rPr>
          <w:sz w:val="24"/>
        </w:rPr>
      </w:pPr>
      <w:r>
        <w:rPr>
          <w:sz w:val="24"/>
        </w:rPr>
        <w:lastRenderedPageBreak/>
        <w:t xml:space="preserve"> </w:t>
      </w:r>
      <w:r>
        <w:rPr>
          <w:noProof/>
          <w:sz w:val="24"/>
        </w:rPr>
        <w:drawing>
          <wp:inline distT="0" distB="0" distL="0" distR="0" wp14:anchorId="689A2556" wp14:editId="7C974B13">
            <wp:extent cx="5796915" cy="427037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96915" cy="4270375"/>
                    </a:xfrm>
                    <a:prstGeom prst="rect">
                      <a:avLst/>
                    </a:prstGeom>
                    <a:noFill/>
                    <a:ln>
                      <a:noFill/>
                    </a:ln>
                  </pic:spPr>
                </pic:pic>
              </a:graphicData>
            </a:graphic>
          </wp:inline>
        </w:drawing>
      </w:r>
    </w:p>
    <w:p w:rsidR="00AD19D6" w:rsidRDefault="00AD19D6" w:rsidP="00AD19D6">
      <w:pPr>
        <w:ind w:left="-720"/>
        <w:jc w:val="center"/>
        <w:rPr>
          <w:sz w:val="24"/>
        </w:rPr>
      </w:pPr>
      <w:r>
        <w:rPr>
          <w:sz w:val="24"/>
        </w:rPr>
        <w:t>Class Diagram for the Repository Subsystem</w:t>
      </w:r>
    </w:p>
    <w:p w:rsidR="00AD19D6" w:rsidRDefault="00AD19D6" w:rsidP="00AD19D6">
      <w:pPr>
        <w:ind w:left="-720"/>
        <w:jc w:val="center"/>
        <w:rPr>
          <w:sz w:val="24"/>
        </w:rPr>
      </w:pPr>
    </w:p>
    <w:p w:rsidR="00AD19D6" w:rsidRDefault="00AD19D6" w:rsidP="00AD19D6">
      <w:pPr>
        <w:ind w:left="-270"/>
        <w:rPr>
          <w:rFonts w:ascii="Calibri" w:hAnsi="Calibri"/>
          <w:color w:val="000000"/>
        </w:rPr>
      </w:pPr>
      <w:r>
        <w:rPr>
          <w:sz w:val="28"/>
          <w:szCs w:val="28"/>
        </w:rPr>
        <w:br/>
      </w:r>
    </w:p>
    <w:p w:rsidR="00AD19D6" w:rsidRDefault="00AD19D6" w:rsidP="00AD19D6">
      <w:pPr>
        <w:ind w:left="-270"/>
        <w:jc w:val="center"/>
        <w:rPr>
          <w:sz w:val="24"/>
        </w:rPr>
      </w:pPr>
      <w:r>
        <w:rPr>
          <w:noProof/>
          <w:sz w:val="24"/>
        </w:rPr>
        <w:lastRenderedPageBreak/>
        <w:drawing>
          <wp:inline distT="0" distB="0" distL="0" distR="0" wp14:anchorId="53281B40" wp14:editId="44AA5020">
            <wp:extent cx="5943600" cy="4356100"/>
            <wp:effectExtent l="0" t="0" r="0" b="6350"/>
            <wp:docPr id="103" name="Picture 103" descr="Description: \\bear-ad.cs.fiu.edu\homes\Desktop\detailed class diagram um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bear-ad.cs.fiu.edu\homes\Desktop\detailed class diagram ums.bmp"/>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4356100"/>
                    </a:xfrm>
                    <a:prstGeom prst="rect">
                      <a:avLst/>
                    </a:prstGeom>
                    <a:noFill/>
                    <a:ln>
                      <a:noFill/>
                    </a:ln>
                  </pic:spPr>
                </pic:pic>
              </a:graphicData>
            </a:graphic>
          </wp:inline>
        </w:drawing>
      </w:r>
    </w:p>
    <w:p w:rsidR="00AD19D6" w:rsidRDefault="00AD19D6" w:rsidP="00AD19D6">
      <w:pPr>
        <w:ind w:left="-720"/>
        <w:jc w:val="center"/>
        <w:rPr>
          <w:sz w:val="24"/>
        </w:rPr>
      </w:pPr>
      <w:r>
        <w:rPr>
          <w:sz w:val="24"/>
        </w:rPr>
        <w:t>UML Class Diagram for the User Management subsystem</w:t>
      </w:r>
    </w:p>
    <w:p w:rsidR="00AD19D6" w:rsidRDefault="00AD19D6" w:rsidP="00AD19D6">
      <w:pPr>
        <w:ind w:left="-270"/>
        <w:rPr>
          <w:rFonts w:ascii="Calibri" w:hAnsi="Calibri"/>
          <w:color w:val="000000"/>
        </w:rPr>
      </w:pPr>
    </w:p>
    <w:p w:rsidR="00AD19D6" w:rsidRDefault="00AD19D6">
      <w:pPr>
        <w:spacing w:after="200" w:line="276" w:lineRule="auto"/>
        <w:jc w:val="left"/>
        <w:rPr>
          <w:rFonts w:eastAsia="Times New Roman" w:cs="Times New Roman"/>
          <w:b/>
          <w:sz w:val="24"/>
          <w:szCs w:val="24"/>
        </w:rPr>
      </w:pPr>
      <w:r>
        <w:rPr>
          <w:rFonts w:eastAsia="Times New Roman" w:cs="Times New Roman"/>
          <w:b/>
          <w:sz w:val="24"/>
          <w:szCs w:val="24"/>
        </w:rPr>
        <w:br w:type="page"/>
      </w:r>
    </w:p>
    <w:p w:rsidR="00AD19D6" w:rsidRDefault="00AD19D6" w:rsidP="00C91381">
      <w:pPr>
        <w:pStyle w:val="H2"/>
        <w:numPr>
          <w:ilvl w:val="1"/>
          <w:numId w:val="15"/>
        </w:numPr>
        <w:outlineLvl w:val="1"/>
      </w:pPr>
      <w:bookmarkStart w:id="168" w:name="_Toc394049366"/>
      <w:r>
        <w:rPr>
          <w:noProof/>
        </w:rPr>
        <w:lastRenderedPageBreak/>
        <mc:AlternateContent>
          <mc:Choice Requires="wps">
            <w:drawing>
              <wp:anchor distT="0" distB="0" distL="114300" distR="114300" simplePos="0" relativeHeight="251671552" behindDoc="0" locked="0" layoutInCell="1" allowOverlap="1" wp14:anchorId="3971C201" wp14:editId="5C2C710F">
                <wp:simplePos x="0" y="0"/>
                <wp:positionH relativeFrom="column">
                  <wp:posOffset>464185</wp:posOffset>
                </wp:positionH>
                <wp:positionV relativeFrom="paragraph">
                  <wp:posOffset>255270</wp:posOffset>
                </wp:positionV>
                <wp:extent cx="5358765" cy="0"/>
                <wp:effectExtent l="0" t="0" r="13335" b="19050"/>
                <wp:wrapNone/>
                <wp:docPr id="337" name="Straight Connector 337"/>
                <wp:cNvGraphicFramePr/>
                <a:graphic xmlns:a="http://schemas.openxmlformats.org/drawingml/2006/main">
                  <a:graphicData uri="http://schemas.microsoft.com/office/word/2010/wordprocessingShape">
                    <wps:wsp>
                      <wps:cNvCnPr/>
                      <wps:spPr>
                        <a:xfrm>
                          <a:off x="0" y="0"/>
                          <a:ext cx="5358765" cy="0"/>
                        </a:xfrm>
                        <a:prstGeom prst="line">
                          <a:avLst/>
                        </a:prstGeom>
                        <a:noFill/>
                        <a:ln w="15875" cap="flat" cmpd="sng" algn="ctr">
                          <a:solidFill>
                            <a:sysClr val="windowText" lastClr="000000"/>
                          </a:solidFill>
                          <a:prstDash val="solid"/>
                        </a:ln>
                        <a:effectLst/>
                      </wps:spPr>
                      <wps:bodyPr/>
                    </wps:wsp>
                  </a:graphicData>
                </a:graphic>
                <wp14:sizeRelH relativeFrom="page">
                  <wp14:pctWidth>0</wp14:pctWidth>
                </wp14:sizeRelH>
                <wp14:sizeRelV relativeFrom="page">
                  <wp14:pctHeight>0</wp14:pctHeight>
                </wp14:sizeRelV>
              </wp:anchor>
            </w:drawing>
          </mc:Choice>
          <mc:Fallback>
            <w:pict>
              <v:line w14:anchorId="15A42664" id="Straight Connector 337" o:spid="_x0000_s1026" style="position:absolute;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55pt,20.1pt" to="458.5pt,2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" strokecolor="windowText" strokeweight="1.25pt"/>
            </w:pict>
          </mc:Fallback>
        </mc:AlternateContent>
      </w:r>
      <w:r>
        <w:t>Appendix E – Dynamic Models</w:t>
      </w:r>
      <w:bookmarkEnd w:id="168"/>
    </w:p>
    <w:p w:rsidR="006F1F9C" w:rsidRDefault="006F1F9C" w:rsidP="002E6D5F">
      <w:pPr>
        <w:spacing w:before="360" w:after="80" w:line="276" w:lineRule="auto"/>
        <w:ind w:left="720"/>
        <w:contextualSpacing/>
        <w:jc w:val="left"/>
        <w:outlineLvl w:val="1"/>
        <w:rPr>
          <w:rFonts w:ascii="Calibri" w:eastAsia="Calibri" w:hAnsi="Calibri" w:cs="Calibri"/>
          <w:b/>
          <w:color w:val="000000"/>
          <w:szCs w:val="28"/>
        </w:rPr>
      </w:pPr>
      <w:bookmarkStart w:id="169" w:name="_Toc393972334"/>
      <w:bookmarkStart w:id="170" w:name="_Toc394049367"/>
      <w:r>
        <w:rPr>
          <w:rFonts w:ascii="Calibri" w:eastAsia="Calibri" w:hAnsi="Calibri" w:cs="Calibri"/>
          <w:b/>
          <w:color w:val="000000"/>
          <w:szCs w:val="28"/>
        </w:rPr>
        <w:t>Specific to SPWv.5</w:t>
      </w:r>
    </w:p>
    <w:p w:rsidR="006F1F9C" w:rsidRDefault="006F1F9C" w:rsidP="002E6D5F">
      <w:pPr>
        <w:spacing w:before="360" w:after="80" w:line="276" w:lineRule="auto"/>
        <w:ind w:left="720"/>
        <w:contextualSpacing/>
        <w:jc w:val="left"/>
        <w:outlineLvl w:val="1"/>
        <w:rPr>
          <w:rFonts w:ascii="Calibri" w:eastAsia="Calibri" w:hAnsi="Calibri" w:cs="Calibri"/>
          <w:b/>
          <w:color w:val="000000"/>
          <w:szCs w:val="28"/>
        </w:rPr>
      </w:pPr>
    </w:p>
    <w:p w:rsidR="006F1F9C" w:rsidRDefault="006F1F9C" w:rsidP="006F1F9C">
      <w:pPr>
        <w:spacing w:after="200" w:line="276" w:lineRule="auto"/>
        <w:jc w:val="left"/>
      </w:pPr>
      <w:r>
        <w:t>SPW5_101 Change user’s password</w:t>
      </w:r>
    </w:p>
    <w:p w:rsidR="006F1F9C" w:rsidRDefault="006F1F9C" w:rsidP="006F1F9C">
      <w:pPr>
        <w:spacing w:after="200" w:line="276" w:lineRule="auto"/>
        <w:jc w:val="left"/>
      </w:pPr>
      <w:r>
        <w:rPr>
          <w:noProof/>
        </w:rPr>
        <w:drawing>
          <wp:inline distT="0" distB="0" distL="0" distR="0" wp14:anchorId="1F2EE796" wp14:editId="65772781">
            <wp:extent cx="5943600" cy="2304415"/>
            <wp:effectExtent l="0" t="0" r="0" b="63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PchangePasswordUseCase.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3600" cy="2304415"/>
                    </a:xfrm>
                    <a:prstGeom prst="rect">
                      <a:avLst/>
                    </a:prstGeom>
                  </pic:spPr>
                </pic:pic>
              </a:graphicData>
            </a:graphic>
          </wp:inline>
        </w:drawing>
      </w:r>
    </w:p>
    <w:p w:rsidR="006F1F9C" w:rsidRDefault="006F1F9C" w:rsidP="006F1F9C">
      <w:pPr>
        <w:spacing w:after="200" w:line="276" w:lineRule="auto"/>
        <w:jc w:val="left"/>
      </w:pPr>
      <w:r>
        <w:t>SPW5_104 Request change of password</w:t>
      </w:r>
    </w:p>
    <w:p w:rsidR="006F1F9C" w:rsidRDefault="006F1F9C" w:rsidP="006F1F9C">
      <w:pPr>
        <w:spacing w:after="200" w:line="276" w:lineRule="auto"/>
        <w:jc w:val="left"/>
      </w:pPr>
      <w:r>
        <w:rPr>
          <w:noProof/>
        </w:rPr>
        <w:drawing>
          <wp:inline distT="0" distB="0" distL="0" distR="0" wp14:anchorId="27335AAE" wp14:editId="782A7E61">
            <wp:extent cx="5943600" cy="281940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got_password_usecase.jpg"/>
                    <pic:cNvPicPr/>
                  </pic:nvPicPr>
                  <pic:blipFill>
                    <a:blip r:embed="rId56">
                      <a:extLst>
                        <a:ext uri="{28A0092B-C50C-407E-A947-70E740481C1C}">
                          <a14:useLocalDpi xmlns:a14="http://schemas.microsoft.com/office/drawing/2010/main" val="0"/>
                        </a:ext>
                      </a:extLst>
                    </a:blip>
                    <a:stretch>
                      <a:fillRect/>
                    </a:stretch>
                  </pic:blipFill>
                  <pic:spPr>
                    <a:xfrm>
                      <a:off x="0" y="0"/>
                      <a:ext cx="5943600" cy="2819400"/>
                    </a:xfrm>
                    <a:prstGeom prst="rect">
                      <a:avLst/>
                    </a:prstGeom>
                  </pic:spPr>
                </pic:pic>
              </a:graphicData>
            </a:graphic>
          </wp:inline>
        </w:drawing>
      </w:r>
    </w:p>
    <w:p w:rsidR="006F1F9C" w:rsidRDefault="006F1F9C" w:rsidP="006F1F9C">
      <w:pPr>
        <w:spacing w:after="200" w:line="276" w:lineRule="auto"/>
        <w:jc w:val="left"/>
      </w:pPr>
    </w:p>
    <w:p w:rsidR="006F1F9C" w:rsidRDefault="006F1F9C" w:rsidP="006F1F9C">
      <w:pPr>
        <w:spacing w:after="200" w:line="276" w:lineRule="auto"/>
        <w:jc w:val="left"/>
      </w:pPr>
    </w:p>
    <w:p w:rsidR="006F1F9C" w:rsidRDefault="006F1F9C" w:rsidP="006F1F9C">
      <w:pPr>
        <w:spacing w:after="200" w:line="276" w:lineRule="auto"/>
        <w:jc w:val="left"/>
      </w:pPr>
    </w:p>
    <w:p w:rsidR="006F1F9C" w:rsidRDefault="006F1F9C" w:rsidP="006F1F9C">
      <w:pPr>
        <w:spacing w:after="200" w:line="276" w:lineRule="auto"/>
        <w:jc w:val="left"/>
      </w:pPr>
    </w:p>
    <w:p w:rsidR="006F1F9C" w:rsidRDefault="006F1F9C" w:rsidP="006F1F9C">
      <w:pPr>
        <w:spacing w:after="200" w:line="276" w:lineRule="auto"/>
        <w:jc w:val="left"/>
      </w:pPr>
      <w:r>
        <w:lastRenderedPageBreak/>
        <w:t>SPW5_105 Change forgotten password</w:t>
      </w:r>
    </w:p>
    <w:p w:rsidR="006F1F9C" w:rsidRDefault="006F1F9C" w:rsidP="006F1F9C">
      <w:pPr>
        <w:spacing w:after="200" w:line="276" w:lineRule="auto"/>
        <w:jc w:val="left"/>
      </w:pPr>
      <w:r>
        <w:rPr>
          <w:noProof/>
        </w:rPr>
        <w:drawing>
          <wp:inline distT="0" distB="0" distL="0" distR="0" wp14:anchorId="113F3FC9" wp14:editId="427EAEE7">
            <wp:extent cx="5191125" cy="4143375"/>
            <wp:effectExtent l="0" t="0" r="9525"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nging_password_usecase.jpg"/>
                    <pic:cNvPicPr/>
                  </pic:nvPicPr>
                  <pic:blipFill>
                    <a:blip r:embed="rId57">
                      <a:extLst>
                        <a:ext uri="{28A0092B-C50C-407E-A947-70E740481C1C}">
                          <a14:useLocalDpi xmlns:a14="http://schemas.microsoft.com/office/drawing/2010/main" val="0"/>
                        </a:ext>
                      </a:extLst>
                    </a:blip>
                    <a:stretch>
                      <a:fillRect/>
                    </a:stretch>
                  </pic:blipFill>
                  <pic:spPr>
                    <a:xfrm>
                      <a:off x="0" y="0"/>
                      <a:ext cx="5191125" cy="4143375"/>
                    </a:xfrm>
                    <a:prstGeom prst="rect">
                      <a:avLst/>
                    </a:prstGeom>
                  </pic:spPr>
                </pic:pic>
              </a:graphicData>
            </a:graphic>
          </wp:inline>
        </w:drawing>
      </w:r>
    </w:p>
    <w:p w:rsidR="006F1F9C" w:rsidRDefault="006F1F9C" w:rsidP="006F1F9C">
      <w:pPr>
        <w:spacing w:after="200" w:line="276" w:lineRule="auto"/>
        <w:jc w:val="left"/>
      </w:pPr>
      <w:r>
        <w:t>SPW5_106 Change profile picture</w:t>
      </w:r>
    </w:p>
    <w:p w:rsidR="006F1F9C" w:rsidRDefault="006F1F9C" w:rsidP="006F1F9C">
      <w:pPr>
        <w:spacing w:after="200" w:line="276" w:lineRule="auto"/>
        <w:jc w:val="left"/>
      </w:pPr>
      <w:r>
        <w:rPr>
          <w:noProof/>
        </w:rPr>
        <w:lastRenderedPageBreak/>
        <w:drawing>
          <wp:inline distT="0" distB="0" distL="0" distR="0" wp14:anchorId="1108A631" wp14:editId="13DC6A37">
            <wp:extent cx="5943600" cy="349377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nge_picture_usecase.jpg"/>
                    <pic:cNvPicPr/>
                  </pic:nvPicPr>
                  <pic:blipFill>
                    <a:blip r:embed="rId58">
                      <a:extLst>
                        <a:ext uri="{28A0092B-C50C-407E-A947-70E740481C1C}">
                          <a14:useLocalDpi xmlns:a14="http://schemas.microsoft.com/office/drawing/2010/main" val="0"/>
                        </a:ext>
                      </a:extLst>
                    </a:blip>
                    <a:stretch>
                      <a:fillRect/>
                    </a:stretch>
                  </pic:blipFill>
                  <pic:spPr>
                    <a:xfrm>
                      <a:off x="0" y="0"/>
                      <a:ext cx="5943600" cy="3493770"/>
                    </a:xfrm>
                    <a:prstGeom prst="rect">
                      <a:avLst/>
                    </a:prstGeom>
                  </pic:spPr>
                </pic:pic>
              </a:graphicData>
            </a:graphic>
          </wp:inline>
        </w:drawing>
      </w:r>
    </w:p>
    <w:p w:rsidR="006F1F9C" w:rsidRDefault="006F1F9C" w:rsidP="006F1F9C">
      <w:pPr>
        <w:spacing w:after="200" w:line="360" w:lineRule="auto"/>
        <w:jc w:val="left"/>
      </w:pPr>
    </w:p>
    <w:p w:rsidR="006F1F9C" w:rsidRDefault="006F1F9C" w:rsidP="006F1F9C">
      <w:pPr>
        <w:spacing w:after="200" w:line="360" w:lineRule="auto"/>
        <w:jc w:val="left"/>
      </w:pPr>
    </w:p>
    <w:p w:rsidR="006F1F9C" w:rsidRDefault="006F1F9C" w:rsidP="006F1F9C">
      <w:pPr>
        <w:spacing w:after="200" w:line="360" w:lineRule="auto"/>
        <w:ind w:left="720"/>
        <w:jc w:val="left"/>
      </w:pPr>
      <w:r>
        <w:rPr>
          <w:noProof/>
        </w:rPr>
        <w:drawing>
          <wp:inline distT="0" distB="0" distL="0" distR="0" wp14:anchorId="09E36D3E" wp14:editId="74E28BE8">
            <wp:extent cx="5943600" cy="3615055"/>
            <wp:effectExtent l="0" t="0" r="0" b="444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615055"/>
                    </a:xfrm>
                    <a:prstGeom prst="rect">
                      <a:avLst/>
                    </a:prstGeom>
                  </pic:spPr>
                </pic:pic>
              </a:graphicData>
            </a:graphic>
          </wp:inline>
        </w:drawing>
      </w:r>
    </w:p>
    <w:p w:rsidR="006F1F9C" w:rsidRDefault="006F1F9C" w:rsidP="006F1F9C">
      <w:pPr>
        <w:spacing w:after="200" w:line="360" w:lineRule="auto"/>
        <w:ind w:left="720"/>
        <w:jc w:val="left"/>
      </w:pPr>
      <w:r>
        <w:rPr>
          <w:noProof/>
        </w:rPr>
        <w:lastRenderedPageBreak/>
        <w:drawing>
          <wp:inline distT="0" distB="0" distL="0" distR="0" wp14:anchorId="321E3FD0" wp14:editId="4D82E434">
            <wp:extent cx="5943600" cy="3500120"/>
            <wp:effectExtent l="0" t="0" r="0" b="508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500120"/>
                    </a:xfrm>
                    <a:prstGeom prst="rect">
                      <a:avLst/>
                    </a:prstGeom>
                  </pic:spPr>
                </pic:pic>
              </a:graphicData>
            </a:graphic>
          </wp:inline>
        </w:drawing>
      </w:r>
    </w:p>
    <w:p w:rsidR="006F1F9C" w:rsidRDefault="006F1F9C" w:rsidP="006F1F9C">
      <w:pPr>
        <w:spacing w:after="200" w:line="360" w:lineRule="auto"/>
        <w:ind w:left="720"/>
        <w:jc w:val="left"/>
      </w:pPr>
      <w:r>
        <w:rPr>
          <w:noProof/>
        </w:rPr>
        <w:drawing>
          <wp:inline distT="0" distB="0" distL="0" distR="0" wp14:anchorId="31799055" wp14:editId="1FA2E6DF">
            <wp:extent cx="5943600" cy="333629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336290"/>
                    </a:xfrm>
                    <a:prstGeom prst="rect">
                      <a:avLst/>
                    </a:prstGeom>
                  </pic:spPr>
                </pic:pic>
              </a:graphicData>
            </a:graphic>
          </wp:inline>
        </w:drawing>
      </w:r>
    </w:p>
    <w:p w:rsidR="006F1F9C" w:rsidRDefault="006F1F9C" w:rsidP="006F1F9C">
      <w:pPr>
        <w:spacing w:after="200" w:line="360" w:lineRule="auto"/>
        <w:ind w:left="720"/>
        <w:jc w:val="left"/>
      </w:pPr>
    </w:p>
    <w:p w:rsidR="006F1F9C" w:rsidRDefault="006F1F9C" w:rsidP="006F1F9C">
      <w:pPr>
        <w:spacing w:after="200" w:line="360" w:lineRule="auto"/>
        <w:ind w:left="720"/>
        <w:jc w:val="left"/>
      </w:pPr>
    </w:p>
    <w:p w:rsidR="006F1F9C" w:rsidRDefault="006F1F9C" w:rsidP="006F1F9C">
      <w:pPr>
        <w:spacing w:after="200" w:line="360" w:lineRule="auto"/>
        <w:ind w:left="720"/>
        <w:jc w:val="left"/>
      </w:pPr>
    </w:p>
    <w:p w:rsidR="006F1F9C" w:rsidRDefault="006F1F9C" w:rsidP="006F1F9C">
      <w:pPr>
        <w:spacing w:after="200" w:line="360" w:lineRule="auto"/>
        <w:ind w:left="720"/>
        <w:jc w:val="left"/>
      </w:pPr>
      <w:r>
        <w:rPr>
          <w:noProof/>
        </w:rPr>
        <w:lastRenderedPageBreak/>
        <w:drawing>
          <wp:inline distT="0" distB="0" distL="0" distR="0" wp14:anchorId="477FB242" wp14:editId="08E65F21">
            <wp:extent cx="5943600" cy="313245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132455"/>
                    </a:xfrm>
                    <a:prstGeom prst="rect">
                      <a:avLst/>
                    </a:prstGeom>
                  </pic:spPr>
                </pic:pic>
              </a:graphicData>
            </a:graphic>
          </wp:inline>
        </w:drawing>
      </w:r>
    </w:p>
    <w:p w:rsidR="006F1F9C" w:rsidRDefault="006F1F9C" w:rsidP="006F1F9C">
      <w:pPr>
        <w:spacing w:after="200" w:line="360" w:lineRule="auto"/>
        <w:ind w:left="720"/>
        <w:jc w:val="left"/>
      </w:pPr>
    </w:p>
    <w:p w:rsidR="006F1F9C" w:rsidRDefault="006F1F9C" w:rsidP="006F1F9C">
      <w:pPr>
        <w:spacing w:after="200" w:line="360" w:lineRule="auto"/>
        <w:ind w:left="720"/>
        <w:jc w:val="left"/>
      </w:pPr>
      <w:r>
        <w:rPr>
          <w:noProof/>
        </w:rPr>
        <w:drawing>
          <wp:inline distT="0" distB="0" distL="0" distR="0" wp14:anchorId="08DC1D9A" wp14:editId="7F6861A7">
            <wp:extent cx="5343525" cy="3009900"/>
            <wp:effectExtent l="0" t="0" r="952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343525" cy="3009900"/>
                    </a:xfrm>
                    <a:prstGeom prst="rect">
                      <a:avLst/>
                    </a:prstGeom>
                  </pic:spPr>
                </pic:pic>
              </a:graphicData>
            </a:graphic>
          </wp:inline>
        </w:drawing>
      </w:r>
    </w:p>
    <w:p w:rsidR="006F1F9C" w:rsidRDefault="006F1F9C" w:rsidP="006F1F9C">
      <w:pPr>
        <w:spacing w:after="200" w:line="360" w:lineRule="auto"/>
        <w:ind w:left="720"/>
        <w:jc w:val="left"/>
      </w:pPr>
      <w:r>
        <w:rPr>
          <w:noProof/>
        </w:rPr>
        <w:lastRenderedPageBreak/>
        <w:drawing>
          <wp:inline distT="0" distB="0" distL="0" distR="0" wp14:anchorId="62773329" wp14:editId="11F29087">
            <wp:extent cx="5943600" cy="2949575"/>
            <wp:effectExtent l="0" t="0" r="0" b="317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949575"/>
                    </a:xfrm>
                    <a:prstGeom prst="rect">
                      <a:avLst/>
                    </a:prstGeom>
                  </pic:spPr>
                </pic:pic>
              </a:graphicData>
            </a:graphic>
          </wp:inline>
        </w:drawing>
      </w:r>
    </w:p>
    <w:p w:rsidR="006F1F9C" w:rsidRDefault="006F1F9C" w:rsidP="006F1F9C">
      <w:pPr>
        <w:spacing w:after="200" w:line="360" w:lineRule="auto"/>
        <w:ind w:left="720"/>
        <w:jc w:val="left"/>
      </w:pPr>
      <w:r>
        <w:rPr>
          <w:noProof/>
        </w:rPr>
        <w:drawing>
          <wp:inline distT="0" distB="0" distL="0" distR="0" wp14:anchorId="219F3C59" wp14:editId="74DAE9BC">
            <wp:extent cx="5476875" cy="3562350"/>
            <wp:effectExtent l="0" t="0" r="952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76875" cy="3562350"/>
                    </a:xfrm>
                    <a:prstGeom prst="rect">
                      <a:avLst/>
                    </a:prstGeom>
                  </pic:spPr>
                </pic:pic>
              </a:graphicData>
            </a:graphic>
          </wp:inline>
        </w:drawing>
      </w:r>
    </w:p>
    <w:p w:rsidR="006F1F9C" w:rsidRDefault="006F1F9C" w:rsidP="006F1F9C">
      <w:pPr>
        <w:spacing w:after="200" w:line="360" w:lineRule="auto"/>
        <w:ind w:left="720"/>
        <w:jc w:val="left"/>
      </w:pPr>
      <w:r>
        <w:rPr>
          <w:noProof/>
        </w:rPr>
        <w:lastRenderedPageBreak/>
        <w:drawing>
          <wp:inline distT="0" distB="0" distL="0" distR="0" wp14:anchorId="0D45D579" wp14:editId="4B1B4651">
            <wp:extent cx="5534025" cy="3657600"/>
            <wp:effectExtent l="0" t="0" r="952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34025" cy="3657600"/>
                    </a:xfrm>
                    <a:prstGeom prst="rect">
                      <a:avLst/>
                    </a:prstGeom>
                  </pic:spPr>
                </pic:pic>
              </a:graphicData>
            </a:graphic>
          </wp:inline>
        </w:drawing>
      </w:r>
    </w:p>
    <w:p w:rsidR="006F1F9C" w:rsidRDefault="006F1F9C" w:rsidP="006F1F9C">
      <w:pPr>
        <w:spacing w:after="200" w:line="360" w:lineRule="auto"/>
        <w:ind w:left="720"/>
        <w:jc w:val="left"/>
      </w:pPr>
      <w:r>
        <w:rPr>
          <w:noProof/>
        </w:rPr>
        <w:drawing>
          <wp:inline distT="0" distB="0" distL="0" distR="0" wp14:anchorId="70657694" wp14:editId="7F82EDD8">
            <wp:extent cx="4714875" cy="2781300"/>
            <wp:effectExtent l="0" t="0" r="952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714875" cy="2781300"/>
                    </a:xfrm>
                    <a:prstGeom prst="rect">
                      <a:avLst/>
                    </a:prstGeom>
                  </pic:spPr>
                </pic:pic>
              </a:graphicData>
            </a:graphic>
          </wp:inline>
        </w:drawing>
      </w:r>
    </w:p>
    <w:p w:rsidR="006F1F9C" w:rsidRDefault="006F1F9C" w:rsidP="006F1F9C">
      <w:pPr>
        <w:spacing w:after="200" w:line="360" w:lineRule="auto"/>
        <w:ind w:left="720"/>
        <w:jc w:val="left"/>
      </w:pPr>
    </w:p>
    <w:p w:rsidR="006F1F9C" w:rsidRDefault="006F1F9C" w:rsidP="006F1F9C">
      <w:pPr>
        <w:spacing w:after="200" w:line="360" w:lineRule="auto"/>
        <w:ind w:left="720"/>
        <w:jc w:val="left"/>
      </w:pPr>
    </w:p>
    <w:p w:rsidR="006F1F9C" w:rsidRDefault="006F1F9C" w:rsidP="006F1F9C">
      <w:pPr>
        <w:spacing w:after="200" w:line="360" w:lineRule="auto"/>
        <w:ind w:left="720"/>
        <w:jc w:val="left"/>
      </w:pPr>
    </w:p>
    <w:p w:rsidR="006F1F9C" w:rsidRDefault="006F1F9C" w:rsidP="006F1F9C">
      <w:pPr>
        <w:spacing w:after="200" w:line="360" w:lineRule="auto"/>
        <w:ind w:left="720"/>
        <w:jc w:val="left"/>
      </w:pPr>
    </w:p>
    <w:p w:rsidR="006F1F9C" w:rsidRDefault="006F1F9C" w:rsidP="006F1F9C">
      <w:pPr>
        <w:spacing w:after="200" w:line="360" w:lineRule="auto"/>
        <w:ind w:left="720"/>
        <w:jc w:val="left"/>
      </w:pPr>
      <w:r>
        <w:rPr>
          <w:noProof/>
        </w:rPr>
        <w:lastRenderedPageBreak/>
        <w:drawing>
          <wp:inline distT="0" distB="0" distL="0" distR="0" wp14:anchorId="5CEB6ED4" wp14:editId="4F07A27E">
            <wp:extent cx="5562600" cy="371475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62600" cy="3714750"/>
                    </a:xfrm>
                    <a:prstGeom prst="rect">
                      <a:avLst/>
                    </a:prstGeom>
                  </pic:spPr>
                </pic:pic>
              </a:graphicData>
            </a:graphic>
          </wp:inline>
        </w:drawing>
      </w:r>
    </w:p>
    <w:p w:rsidR="006F1F9C" w:rsidRDefault="006F1F9C" w:rsidP="006F1F9C">
      <w:pPr>
        <w:spacing w:after="200" w:line="360" w:lineRule="auto"/>
        <w:ind w:left="720"/>
        <w:jc w:val="left"/>
      </w:pPr>
      <w:r>
        <w:rPr>
          <w:noProof/>
        </w:rPr>
        <w:drawing>
          <wp:inline distT="0" distB="0" distL="0" distR="0" wp14:anchorId="72F18FB1" wp14:editId="382263ED">
            <wp:extent cx="5610225" cy="3238500"/>
            <wp:effectExtent l="0" t="0" r="9525"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610225" cy="3238500"/>
                    </a:xfrm>
                    <a:prstGeom prst="rect">
                      <a:avLst/>
                    </a:prstGeom>
                  </pic:spPr>
                </pic:pic>
              </a:graphicData>
            </a:graphic>
          </wp:inline>
        </w:drawing>
      </w:r>
    </w:p>
    <w:p w:rsidR="006F1F9C" w:rsidRDefault="006F1F9C" w:rsidP="006F1F9C">
      <w:pPr>
        <w:spacing w:after="200" w:line="360" w:lineRule="auto"/>
        <w:ind w:left="720"/>
        <w:jc w:val="left"/>
      </w:pPr>
      <w:r>
        <w:rPr>
          <w:noProof/>
        </w:rPr>
        <w:lastRenderedPageBreak/>
        <w:drawing>
          <wp:inline distT="0" distB="0" distL="0" distR="0" wp14:anchorId="1A6040DC" wp14:editId="79A4EF84">
            <wp:extent cx="5505450" cy="3343275"/>
            <wp:effectExtent l="0" t="0" r="0"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05450" cy="3343275"/>
                    </a:xfrm>
                    <a:prstGeom prst="rect">
                      <a:avLst/>
                    </a:prstGeom>
                  </pic:spPr>
                </pic:pic>
              </a:graphicData>
            </a:graphic>
          </wp:inline>
        </w:drawing>
      </w:r>
    </w:p>
    <w:p w:rsidR="006F1F9C" w:rsidRDefault="006F1F9C" w:rsidP="006F1F9C">
      <w:pPr>
        <w:spacing w:after="200" w:line="360" w:lineRule="auto"/>
        <w:ind w:left="720"/>
        <w:jc w:val="left"/>
      </w:pPr>
    </w:p>
    <w:p w:rsidR="006F1F9C" w:rsidRDefault="006F1F9C" w:rsidP="002E6D5F">
      <w:pPr>
        <w:spacing w:before="360" w:after="80" w:line="276" w:lineRule="auto"/>
        <w:ind w:left="720"/>
        <w:contextualSpacing/>
        <w:jc w:val="left"/>
        <w:outlineLvl w:val="1"/>
        <w:rPr>
          <w:rFonts w:ascii="Calibri" w:eastAsia="Calibri" w:hAnsi="Calibri" w:cs="Calibri"/>
          <w:b/>
          <w:color w:val="000000"/>
          <w:szCs w:val="28"/>
        </w:rPr>
      </w:pPr>
    </w:p>
    <w:p w:rsidR="006F1F9C" w:rsidRDefault="006F1F9C" w:rsidP="002E6D5F">
      <w:pPr>
        <w:spacing w:before="360" w:after="80" w:line="276" w:lineRule="auto"/>
        <w:ind w:left="720"/>
        <w:contextualSpacing/>
        <w:jc w:val="left"/>
        <w:outlineLvl w:val="1"/>
        <w:rPr>
          <w:rFonts w:ascii="Calibri" w:eastAsia="Calibri" w:hAnsi="Calibri" w:cs="Calibri"/>
          <w:b/>
          <w:color w:val="000000"/>
          <w:szCs w:val="28"/>
        </w:rPr>
      </w:pPr>
    </w:p>
    <w:p w:rsidR="006F1F9C" w:rsidRDefault="006F1F9C" w:rsidP="002E6D5F">
      <w:pPr>
        <w:spacing w:before="360" w:after="80" w:line="276" w:lineRule="auto"/>
        <w:ind w:left="720"/>
        <w:contextualSpacing/>
        <w:jc w:val="left"/>
        <w:outlineLvl w:val="1"/>
        <w:rPr>
          <w:rFonts w:ascii="Calibri" w:eastAsia="Calibri" w:hAnsi="Calibri" w:cs="Calibri"/>
          <w:b/>
          <w:color w:val="000000"/>
          <w:szCs w:val="28"/>
        </w:rPr>
      </w:pPr>
    </w:p>
    <w:p w:rsidR="002E6D5F" w:rsidRDefault="002E6D5F" w:rsidP="002E6D5F">
      <w:pPr>
        <w:spacing w:before="360" w:after="80" w:line="276" w:lineRule="auto"/>
        <w:ind w:left="720"/>
        <w:contextualSpacing/>
        <w:jc w:val="left"/>
        <w:outlineLvl w:val="1"/>
        <w:rPr>
          <w:rFonts w:ascii="Calibri" w:eastAsia="Calibri" w:hAnsi="Calibri" w:cs="Calibri"/>
          <w:b/>
          <w:color w:val="000000"/>
          <w:szCs w:val="28"/>
        </w:rPr>
      </w:pPr>
      <w:r>
        <w:rPr>
          <w:rFonts w:ascii="Calibri" w:eastAsia="Calibri" w:hAnsi="Calibri" w:cs="Calibri"/>
          <w:b/>
          <w:color w:val="000000"/>
          <w:szCs w:val="28"/>
        </w:rPr>
        <w:t>Specific to SPWv.4:</w:t>
      </w:r>
      <w:bookmarkEnd w:id="169"/>
      <w:bookmarkEnd w:id="170"/>
    </w:p>
    <w:p w:rsidR="002E6D5F" w:rsidRDefault="002E6D5F" w:rsidP="002E6D5F">
      <w:pPr>
        <w:spacing w:before="360" w:after="80" w:line="276" w:lineRule="auto"/>
        <w:ind w:left="720"/>
        <w:contextualSpacing/>
        <w:jc w:val="left"/>
        <w:outlineLvl w:val="1"/>
        <w:rPr>
          <w:rFonts w:ascii="Calibri" w:eastAsia="Calibri" w:hAnsi="Calibri" w:cs="Calibri"/>
          <w:color w:val="000000"/>
          <w:szCs w:val="28"/>
        </w:rPr>
      </w:pPr>
    </w:p>
    <w:p w:rsidR="002E6D5F" w:rsidRDefault="002E6D5F" w:rsidP="002E6D5F">
      <w:pPr>
        <w:spacing w:before="360" w:after="80" w:line="276" w:lineRule="auto"/>
        <w:ind w:left="720"/>
        <w:contextualSpacing/>
        <w:jc w:val="left"/>
        <w:outlineLvl w:val="1"/>
        <w:rPr>
          <w:rFonts w:ascii="Calibri" w:eastAsia="Calibri" w:hAnsi="Calibri" w:cs="Calibri"/>
          <w:color w:val="000000"/>
          <w:szCs w:val="28"/>
        </w:rPr>
      </w:pPr>
      <w:bookmarkStart w:id="171" w:name="_Toc393972335"/>
      <w:bookmarkStart w:id="172" w:name="_Toc394049368"/>
      <w:r>
        <w:rPr>
          <w:rFonts w:ascii="Calibri" w:eastAsia="Calibri" w:hAnsi="Calibri" w:cs="Calibri"/>
          <w:noProof/>
          <w:color w:val="000000"/>
          <w:szCs w:val="28"/>
        </w:rPr>
        <w:drawing>
          <wp:anchor distT="0" distB="0" distL="114300" distR="114300" simplePos="0" relativeHeight="251673600" behindDoc="0" locked="0" layoutInCell="1" allowOverlap="1" wp14:anchorId="1605646A" wp14:editId="67E9F37F">
            <wp:simplePos x="0" y="0"/>
            <wp:positionH relativeFrom="column">
              <wp:posOffset>-603885</wp:posOffset>
            </wp:positionH>
            <wp:positionV relativeFrom="paragraph">
              <wp:posOffset>311150</wp:posOffset>
            </wp:positionV>
            <wp:extent cx="7245985" cy="3985260"/>
            <wp:effectExtent l="0" t="0" r="0" b="0"/>
            <wp:wrapSquare wrapText="bothSides"/>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e diagram 1.png"/>
                    <pic:cNvPicPr/>
                  </pic:nvPicPr>
                  <pic:blipFill>
                    <a:blip r:embed="rId71">
                      <a:extLst>
                        <a:ext uri="{28A0092B-C50C-407E-A947-70E740481C1C}">
                          <a14:useLocalDpi xmlns:a14="http://schemas.microsoft.com/office/drawing/2010/main" val="0"/>
                        </a:ext>
                      </a:extLst>
                    </a:blip>
                    <a:stretch>
                      <a:fillRect/>
                    </a:stretch>
                  </pic:blipFill>
                  <pic:spPr>
                    <a:xfrm>
                      <a:off x="0" y="0"/>
                      <a:ext cx="7245985" cy="3985260"/>
                    </a:xfrm>
                    <a:prstGeom prst="rect">
                      <a:avLst/>
                    </a:prstGeom>
                  </pic:spPr>
                </pic:pic>
              </a:graphicData>
            </a:graphic>
            <wp14:sizeRelH relativeFrom="page">
              <wp14:pctWidth>0</wp14:pctWidth>
            </wp14:sizeRelH>
            <wp14:sizeRelV relativeFrom="page">
              <wp14:pctHeight>0</wp14:pctHeight>
            </wp14:sizeRelV>
          </wp:anchor>
        </w:drawing>
      </w:r>
      <w:r>
        <w:rPr>
          <w:rFonts w:ascii="Calibri" w:eastAsia="Calibri" w:hAnsi="Calibri" w:cs="Calibri"/>
          <w:color w:val="000000"/>
          <w:szCs w:val="28"/>
        </w:rPr>
        <w:t>Following two diagrams depict matchmaking state machine.</w:t>
      </w:r>
      <w:bookmarkEnd w:id="171"/>
      <w:bookmarkEnd w:id="172"/>
    </w:p>
    <w:p w:rsidR="002E6D5F" w:rsidRPr="00CD0AE0" w:rsidRDefault="002E6D5F" w:rsidP="002E6D5F">
      <w:pPr>
        <w:spacing w:before="360" w:after="80" w:line="276" w:lineRule="auto"/>
        <w:ind w:left="720"/>
        <w:contextualSpacing/>
        <w:jc w:val="left"/>
        <w:outlineLvl w:val="1"/>
        <w:rPr>
          <w:rFonts w:ascii="Calibri" w:eastAsia="Calibri" w:hAnsi="Calibri" w:cs="Calibri"/>
          <w:color w:val="000000"/>
          <w:szCs w:val="28"/>
        </w:rPr>
      </w:pPr>
      <w:bookmarkStart w:id="173" w:name="_Toc393972336"/>
      <w:bookmarkStart w:id="174" w:name="_Toc394049369"/>
      <w:r>
        <w:rPr>
          <w:rFonts w:ascii="Calibri" w:eastAsia="Calibri" w:hAnsi="Calibri" w:cs="Calibri"/>
          <w:noProof/>
          <w:color w:val="000000"/>
          <w:szCs w:val="28"/>
        </w:rPr>
        <w:lastRenderedPageBreak/>
        <w:drawing>
          <wp:inline distT="0" distB="0" distL="0" distR="0" wp14:anchorId="6A1B7745" wp14:editId="3ABB914C">
            <wp:extent cx="5943600" cy="4342765"/>
            <wp:effectExtent l="0" t="0" r="0" b="63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e diagram 2.png"/>
                    <pic:cNvPicPr/>
                  </pic:nvPicPr>
                  <pic:blipFill>
                    <a:blip r:embed="rId72">
                      <a:extLst>
                        <a:ext uri="{28A0092B-C50C-407E-A947-70E740481C1C}">
                          <a14:useLocalDpi xmlns:a14="http://schemas.microsoft.com/office/drawing/2010/main" val="0"/>
                        </a:ext>
                      </a:extLst>
                    </a:blip>
                    <a:stretch>
                      <a:fillRect/>
                    </a:stretch>
                  </pic:blipFill>
                  <pic:spPr>
                    <a:xfrm>
                      <a:off x="0" y="0"/>
                      <a:ext cx="5943600" cy="4342765"/>
                    </a:xfrm>
                    <a:prstGeom prst="rect">
                      <a:avLst/>
                    </a:prstGeom>
                  </pic:spPr>
                </pic:pic>
              </a:graphicData>
            </a:graphic>
          </wp:inline>
        </w:drawing>
      </w:r>
      <w:bookmarkEnd w:id="173"/>
      <w:bookmarkEnd w:id="174"/>
    </w:p>
    <w:p w:rsidR="002E6D5F" w:rsidRDefault="002E6D5F" w:rsidP="002E6D5F">
      <w:pPr>
        <w:spacing w:before="360" w:after="80" w:line="276" w:lineRule="auto"/>
        <w:ind w:left="720"/>
        <w:contextualSpacing/>
        <w:jc w:val="left"/>
        <w:outlineLvl w:val="1"/>
        <w:rPr>
          <w:rFonts w:ascii="Calibri" w:eastAsia="Calibri" w:hAnsi="Calibri" w:cs="Calibri"/>
          <w:color w:val="000000"/>
          <w:szCs w:val="28"/>
        </w:rPr>
      </w:pPr>
      <w:bookmarkStart w:id="175" w:name="_Toc393972337"/>
      <w:bookmarkStart w:id="176" w:name="_Toc394049370"/>
      <w:r>
        <w:rPr>
          <w:rFonts w:ascii="Calibri" w:eastAsia="Calibri" w:hAnsi="Calibri" w:cs="Calibri"/>
          <w:noProof/>
          <w:color w:val="000000"/>
          <w:szCs w:val="28"/>
        </w:rPr>
        <w:drawing>
          <wp:anchor distT="0" distB="0" distL="114300" distR="114300" simplePos="0" relativeHeight="251675648" behindDoc="0" locked="0" layoutInCell="1" allowOverlap="1" wp14:anchorId="261BEC50" wp14:editId="18458C3C">
            <wp:simplePos x="0" y="0"/>
            <wp:positionH relativeFrom="column">
              <wp:posOffset>-455930</wp:posOffset>
            </wp:positionH>
            <wp:positionV relativeFrom="paragraph">
              <wp:posOffset>392430</wp:posOffset>
            </wp:positionV>
            <wp:extent cx="7053580" cy="2992755"/>
            <wp:effectExtent l="0" t="0" r="0" b="0"/>
            <wp:wrapSquare wrapText="bothSides"/>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urstic state.png"/>
                    <pic:cNvPicPr/>
                  </pic:nvPicPr>
                  <pic:blipFill>
                    <a:blip r:embed="rId73">
                      <a:extLst>
                        <a:ext uri="{28A0092B-C50C-407E-A947-70E740481C1C}">
                          <a14:useLocalDpi xmlns:a14="http://schemas.microsoft.com/office/drawing/2010/main" val="0"/>
                        </a:ext>
                      </a:extLst>
                    </a:blip>
                    <a:stretch>
                      <a:fillRect/>
                    </a:stretch>
                  </pic:blipFill>
                  <pic:spPr>
                    <a:xfrm>
                      <a:off x="0" y="0"/>
                      <a:ext cx="7053580" cy="2992755"/>
                    </a:xfrm>
                    <a:prstGeom prst="rect">
                      <a:avLst/>
                    </a:prstGeom>
                  </pic:spPr>
                </pic:pic>
              </a:graphicData>
            </a:graphic>
            <wp14:sizeRelH relativeFrom="page">
              <wp14:pctWidth>0</wp14:pctWidth>
            </wp14:sizeRelH>
            <wp14:sizeRelV relativeFrom="page">
              <wp14:pctHeight>0</wp14:pctHeight>
            </wp14:sizeRelV>
          </wp:anchor>
        </w:drawing>
      </w:r>
      <w:r>
        <w:rPr>
          <w:rFonts w:ascii="Calibri" w:eastAsia="Calibri" w:hAnsi="Calibri" w:cs="Calibri"/>
          <w:color w:val="000000"/>
          <w:szCs w:val="28"/>
        </w:rPr>
        <w:t>The following state diagrams depict the states of Heuristic matchmaking and NRMP matching with more details.</w:t>
      </w:r>
      <w:bookmarkEnd w:id="175"/>
      <w:bookmarkEnd w:id="176"/>
    </w:p>
    <w:p w:rsidR="002E6D5F" w:rsidRPr="00CD0AE0" w:rsidRDefault="002E6D5F" w:rsidP="002E6D5F">
      <w:pPr>
        <w:spacing w:before="360" w:after="80" w:line="276" w:lineRule="auto"/>
        <w:ind w:left="720"/>
        <w:contextualSpacing/>
        <w:jc w:val="left"/>
        <w:outlineLvl w:val="1"/>
        <w:rPr>
          <w:rFonts w:ascii="Calibri" w:eastAsia="Calibri" w:hAnsi="Calibri" w:cs="Calibri"/>
          <w:color w:val="000000"/>
          <w:szCs w:val="28"/>
        </w:rPr>
      </w:pPr>
    </w:p>
    <w:p w:rsidR="002E6D5F" w:rsidRDefault="002E6D5F" w:rsidP="002E6D5F">
      <w:pPr>
        <w:spacing w:before="360" w:after="80" w:line="276" w:lineRule="auto"/>
        <w:ind w:left="720"/>
        <w:contextualSpacing/>
        <w:jc w:val="left"/>
        <w:outlineLvl w:val="1"/>
        <w:rPr>
          <w:rFonts w:ascii="Calibri" w:eastAsia="Calibri" w:hAnsi="Calibri" w:cs="Calibri"/>
          <w:b/>
          <w:color w:val="000000"/>
          <w:sz w:val="28"/>
          <w:szCs w:val="28"/>
        </w:rPr>
      </w:pPr>
    </w:p>
    <w:p w:rsidR="002E6D5F" w:rsidRDefault="002E6D5F" w:rsidP="002E6D5F">
      <w:pPr>
        <w:spacing w:before="360" w:after="80" w:line="276" w:lineRule="auto"/>
        <w:ind w:left="720"/>
        <w:contextualSpacing/>
        <w:jc w:val="left"/>
        <w:outlineLvl w:val="1"/>
        <w:rPr>
          <w:rFonts w:ascii="Calibri" w:eastAsia="Calibri" w:hAnsi="Calibri" w:cs="Calibri"/>
          <w:color w:val="000000"/>
          <w:szCs w:val="28"/>
        </w:rPr>
      </w:pPr>
    </w:p>
    <w:p w:rsidR="002E6D5F" w:rsidRPr="00EA3921" w:rsidRDefault="002E6D5F" w:rsidP="002E6D5F">
      <w:pPr>
        <w:spacing w:before="360" w:after="80" w:line="276" w:lineRule="auto"/>
        <w:ind w:left="720"/>
        <w:contextualSpacing/>
        <w:jc w:val="left"/>
        <w:outlineLvl w:val="1"/>
        <w:rPr>
          <w:rFonts w:ascii="Calibri" w:eastAsia="Calibri" w:hAnsi="Calibri" w:cs="Calibri"/>
          <w:color w:val="000000"/>
          <w:szCs w:val="28"/>
        </w:rPr>
      </w:pPr>
      <w:bookmarkStart w:id="177" w:name="_Toc393972338"/>
      <w:bookmarkStart w:id="178" w:name="_Toc394049371"/>
      <w:r>
        <w:rPr>
          <w:rFonts w:ascii="Calibri" w:eastAsia="Calibri" w:hAnsi="Calibri" w:cs="Calibri"/>
          <w:b/>
          <w:noProof/>
          <w:color w:val="000000"/>
          <w:sz w:val="28"/>
          <w:szCs w:val="28"/>
        </w:rPr>
        <w:drawing>
          <wp:anchor distT="0" distB="0" distL="114300" distR="114300" simplePos="0" relativeHeight="251679744" behindDoc="0" locked="0" layoutInCell="1" allowOverlap="1" wp14:anchorId="2DCC02CD" wp14:editId="069438FC">
            <wp:simplePos x="0" y="0"/>
            <wp:positionH relativeFrom="column">
              <wp:posOffset>-267970</wp:posOffset>
            </wp:positionH>
            <wp:positionV relativeFrom="paragraph">
              <wp:posOffset>-104140</wp:posOffset>
            </wp:positionV>
            <wp:extent cx="6486525" cy="2992755"/>
            <wp:effectExtent l="0" t="0" r="9525"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rmp state.png"/>
                    <pic:cNvPicPr/>
                  </pic:nvPicPr>
                  <pic:blipFill>
                    <a:blip r:embed="rId74">
                      <a:extLst>
                        <a:ext uri="{28A0092B-C50C-407E-A947-70E740481C1C}">
                          <a14:useLocalDpi xmlns:a14="http://schemas.microsoft.com/office/drawing/2010/main" val="0"/>
                        </a:ext>
                      </a:extLst>
                    </a:blip>
                    <a:stretch>
                      <a:fillRect/>
                    </a:stretch>
                  </pic:blipFill>
                  <pic:spPr>
                    <a:xfrm>
                      <a:off x="0" y="0"/>
                      <a:ext cx="6486525" cy="2992755"/>
                    </a:xfrm>
                    <a:prstGeom prst="rect">
                      <a:avLst/>
                    </a:prstGeom>
                  </pic:spPr>
                </pic:pic>
              </a:graphicData>
            </a:graphic>
            <wp14:sizeRelH relativeFrom="page">
              <wp14:pctWidth>0</wp14:pctWidth>
            </wp14:sizeRelH>
            <wp14:sizeRelV relativeFrom="page">
              <wp14:pctHeight>0</wp14:pctHeight>
            </wp14:sizeRelV>
          </wp:anchor>
        </w:drawing>
      </w:r>
      <w:r>
        <w:rPr>
          <w:rFonts w:ascii="Calibri" w:eastAsia="Calibri" w:hAnsi="Calibri" w:cs="Calibri"/>
          <w:color w:val="000000"/>
          <w:szCs w:val="28"/>
        </w:rPr>
        <w:t>The specific algorithm details for the heuristic VIP are detailed below</w:t>
      </w:r>
      <w:bookmarkEnd w:id="177"/>
      <w:bookmarkEnd w:id="178"/>
    </w:p>
    <w:p w:rsidR="002E6D5F" w:rsidRDefault="002E6D5F" w:rsidP="002E6D5F">
      <w:pPr>
        <w:spacing w:before="360" w:after="80" w:line="276" w:lineRule="auto"/>
        <w:ind w:left="720"/>
        <w:contextualSpacing/>
        <w:jc w:val="left"/>
        <w:outlineLvl w:val="1"/>
        <w:rPr>
          <w:rFonts w:ascii="Calibri" w:eastAsia="Calibri" w:hAnsi="Calibri" w:cs="Calibri"/>
          <w:b/>
          <w:color w:val="000000"/>
          <w:sz w:val="28"/>
          <w:szCs w:val="28"/>
        </w:rPr>
      </w:pPr>
      <w:bookmarkStart w:id="179" w:name="_Toc394049372"/>
      <w:r w:rsidRPr="00EA3921">
        <w:rPr>
          <w:rFonts w:ascii="Calibri" w:eastAsia="Calibri" w:hAnsi="Calibri" w:cs="Calibri"/>
          <w:noProof/>
          <w:color w:val="000000"/>
          <w:szCs w:val="28"/>
        </w:rPr>
        <mc:AlternateContent>
          <mc:Choice Requires="wps">
            <w:drawing>
              <wp:anchor distT="0" distB="0" distL="114300" distR="114300" simplePos="0" relativeHeight="251682816" behindDoc="0" locked="0" layoutInCell="1" allowOverlap="1" wp14:anchorId="60A12778" wp14:editId="217413B1">
                <wp:simplePos x="0" y="0"/>
                <wp:positionH relativeFrom="column">
                  <wp:posOffset>-373076</wp:posOffset>
                </wp:positionH>
                <wp:positionV relativeFrom="paragraph">
                  <wp:posOffset>194970</wp:posOffset>
                </wp:positionV>
                <wp:extent cx="6459321" cy="3672231"/>
                <wp:effectExtent l="0" t="0" r="17780" b="23495"/>
                <wp:wrapNone/>
                <wp:docPr id="2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59321" cy="3672231"/>
                        </a:xfrm>
                        <a:prstGeom prst="rect">
                          <a:avLst/>
                        </a:prstGeom>
                        <a:solidFill>
                          <a:srgbClr val="FFFFFF"/>
                        </a:solidFill>
                        <a:ln w="9525">
                          <a:solidFill>
                            <a:srgbClr val="000000"/>
                          </a:solidFill>
                          <a:miter lim="800000"/>
                          <a:headEnd/>
                          <a:tailEnd/>
                        </a:ln>
                      </wps:spPr>
                      <wps:txbx>
                        <w:txbxContent>
                          <w:p w:rsidR="00144328" w:rsidRDefault="00144328" w:rsidP="00C91381">
                            <w:pPr>
                              <w:pStyle w:val="ListParagraph"/>
                              <w:numPr>
                                <w:ilvl w:val="0"/>
                                <w:numId w:val="58"/>
                              </w:numPr>
                              <w:spacing w:after="200" w:line="276" w:lineRule="auto"/>
                              <w:jc w:val="left"/>
                            </w:pPr>
                            <w:r>
                              <w:t>Given a project with X skill needs and Y positions</w:t>
                            </w:r>
                          </w:p>
                          <w:p w:rsidR="00144328" w:rsidRDefault="00144328" w:rsidP="00C91381">
                            <w:pPr>
                              <w:pStyle w:val="ListParagraph"/>
                              <w:numPr>
                                <w:ilvl w:val="0"/>
                                <w:numId w:val="58"/>
                              </w:numPr>
                              <w:spacing w:after="200" w:line="276" w:lineRule="auto"/>
                              <w:jc w:val="left"/>
                            </w:pPr>
                            <w:r>
                              <w:t>Go through the Y positions of the projects (going down until all position filled Y==0)</w:t>
                            </w:r>
                          </w:p>
                          <w:p w:rsidR="00144328" w:rsidRDefault="00144328" w:rsidP="00C91381">
                            <w:pPr>
                              <w:pStyle w:val="ListParagraph"/>
                              <w:numPr>
                                <w:ilvl w:val="1"/>
                                <w:numId w:val="58"/>
                              </w:numPr>
                              <w:spacing w:after="200" w:line="276" w:lineRule="auto"/>
                              <w:jc w:val="left"/>
                            </w:pPr>
                            <w:r>
                              <w:t>For each student compose relevant skill array (skills project needs at the moment they have)</w:t>
                            </w:r>
                          </w:p>
                          <w:p w:rsidR="00144328" w:rsidRDefault="00144328" w:rsidP="00C91381">
                            <w:pPr>
                              <w:pStyle w:val="ListParagraph"/>
                              <w:numPr>
                                <w:ilvl w:val="1"/>
                                <w:numId w:val="58"/>
                              </w:numPr>
                              <w:spacing w:after="200" w:line="276" w:lineRule="auto"/>
                              <w:jc w:val="left"/>
                            </w:pPr>
                            <w:r>
                              <w:t>Sort the student list by comparator 1 see below</w:t>
                            </w:r>
                          </w:p>
                          <w:p w:rsidR="00144328" w:rsidRDefault="00144328" w:rsidP="00C91381">
                            <w:pPr>
                              <w:pStyle w:val="ListParagraph"/>
                              <w:numPr>
                                <w:ilvl w:val="1"/>
                                <w:numId w:val="58"/>
                              </w:numPr>
                              <w:spacing w:after="200" w:line="276" w:lineRule="auto"/>
                              <w:jc w:val="left"/>
                            </w:pPr>
                            <w:r>
                              <w:t>For each student</w:t>
                            </w:r>
                          </w:p>
                          <w:p w:rsidR="00144328" w:rsidRDefault="00144328" w:rsidP="00C91381">
                            <w:pPr>
                              <w:pStyle w:val="ListParagraph"/>
                              <w:numPr>
                                <w:ilvl w:val="2"/>
                                <w:numId w:val="58"/>
                              </w:numPr>
                              <w:spacing w:after="200" w:line="276" w:lineRule="auto"/>
                              <w:jc w:val="left"/>
                            </w:pPr>
                            <w:r>
                              <w:t>Save relevant skill to has table</w:t>
                            </w:r>
                          </w:p>
                          <w:p w:rsidR="00144328" w:rsidRDefault="00144328" w:rsidP="00C91381">
                            <w:pPr>
                              <w:pStyle w:val="ListParagraph"/>
                              <w:numPr>
                                <w:ilvl w:val="2"/>
                                <w:numId w:val="58"/>
                              </w:numPr>
                              <w:spacing w:after="200" w:line="276" w:lineRule="auto"/>
                              <w:jc w:val="left"/>
                            </w:pPr>
                            <w:r>
                              <w:t>If best team not initialized add student to current team and goto to 2. With Y-1 positions and X set difference (Students skills) skills</w:t>
                            </w:r>
                          </w:p>
                          <w:p w:rsidR="00144328" w:rsidRDefault="00144328" w:rsidP="00C91381">
                            <w:pPr>
                              <w:pStyle w:val="ListParagraph"/>
                              <w:numPr>
                                <w:ilvl w:val="2"/>
                                <w:numId w:val="58"/>
                              </w:numPr>
                              <w:spacing w:after="200" w:line="276" w:lineRule="auto"/>
                              <w:jc w:val="left"/>
                            </w:pPr>
                            <w:r>
                              <w:t>If student’s relevant skills is less than ceil(count(X)/Y) exit 2.b.</w:t>
                            </w:r>
                          </w:p>
                          <w:p w:rsidR="00144328" w:rsidRDefault="00144328" w:rsidP="00C91381">
                            <w:pPr>
                              <w:pStyle w:val="ListParagraph"/>
                              <w:numPr>
                                <w:ilvl w:val="2"/>
                                <w:numId w:val="58"/>
                              </w:numPr>
                              <w:spacing w:after="200" w:line="276" w:lineRule="auto"/>
                              <w:jc w:val="left"/>
                            </w:pPr>
                            <w:r>
                              <w:t>If student’s relevant skill in hash table go to 2.b. to next student</w:t>
                            </w:r>
                          </w:p>
                          <w:p w:rsidR="00144328" w:rsidRDefault="00144328" w:rsidP="00C91381">
                            <w:pPr>
                              <w:pStyle w:val="ListParagraph"/>
                              <w:numPr>
                                <w:ilvl w:val="2"/>
                                <w:numId w:val="58"/>
                              </w:numPr>
                              <w:spacing w:after="200" w:line="276" w:lineRule="auto"/>
                              <w:jc w:val="left"/>
                            </w:pPr>
                            <w:r>
                              <w:t>If position Y is not 1, add student to current and goto to 2. With Y-1 positions and X set difference (Students skills) skills</w:t>
                            </w:r>
                          </w:p>
                          <w:p w:rsidR="00144328" w:rsidRDefault="00144328" w:rsidP="00C91381">
                            <w:pPr>
                              <w:pStyle w:val="ListParagraph"/>
                              <w:numPr>
                                <w:ilvl w:val="2"/>
                                <w:numId w:val="58"/>
                              </w:numPr>
                              <w:spacing w:after="200" w:line="276" w:lineRule="auto"/>
                              <w:jc w:val="left"/>
                            </w:pPr>
                            <w:r>
                              <w:t xml:space="preserve">If position is 1, add student to current and compare current to best, </w:t>
                            </w:r>
                          </w:p>
                          <w:p w:rsidR="00144328" w:rsidRDefault="00144328" w:rsidP="00C91381">
                            <w:pPr>
                              <w:pStyle w:val="ListParagraph"/>
                              <w:numPr>
                                <w:ilvl w:val="3"/>
                                <w:numId w:val="58"/>
                              </w:numPr>
                              <w:spacing w:after="200" w:line="276" w:lineRule="auto"/>
                              <w:jc w:val="left"/>
                            </w:pPr>
                            <w:r>
                              <w:t>if current better (See comparator 2) and fulfills all project skills exit 2. and best = current</w:t>
                            </w:r>
                          </w:p>
                          <w:p w:rsidR="00144328" w:rsidRDefault="00144328" w:rsidP="00C91381">
                            <w:pPr>
                              <w:pStyle w:val="ListParagraph"/>
                              <w:numPr>
                                <w:ilvl w:val="3"/>
                                <w:numId w:val="58"/>
                              </w:numPr>
                              <w:spacing w:after="200" w:line="276" w:lineRule="auto"/>
                              <w:jc w:val="left"/>
                            </w:pPr>
                            <w:r>
                              <w:t>else  go to 2.c.</w:t>
                            </w:r>
                          </w:p>
                          <w:p w:rsidR="00144328" w:rsidRDefault="00144328" w:rsidP="00C91381">
                            <w:pPr>
                              <w:pStyle w:val="ListParagraph"/>
                              <w:numPr>
                                <w:ilvl w:val="1"/>
                                <w:numId w:val="58"/>
                              </w:numPr>
                              <w:spacing w:after="200" w:line="276" w:lineRule="auto"/>
                              <w:jc w:val="left"/>
                            </w:pPr>
                            <w:r>
                              <w:t>If exit go back to Y+1 2.b. removing latest addition to current</w:t>
                            </w:r>
                          </w:p>
                          <w:p w:rsidR="00144328" w:rsidRDefault="00144328" w:rsidP="00C91381">
                            <w:pPr>
                              <w:pStyle w:val="ListParagraph"/>
                              <w:numPr>
                                <w:ilvl w:val="0"/>
                                <w:numId w:val="58"/>
                              </w:numPr>
                              <w:spacing w:after="200" w:line="276" w:lineRule="auto"/>
                              <w:jc w:val="left"/>
                            </w:pPr>
                            <w:r>
                              <w:t>Best team is best team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A12778" id="_x0000_s1070" type="#_x0000_t202" style="position:absolute;left:0;text-align:left;margin-left:-29.4pt;margin-top:15.35pt;width:508.6pt;height:289.1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">
                <v:textbox>
                  <w:txbxContent>
                    <w:p w:rsidR="00144328" w:rsidRDefault="00144328" w:rsidP="00C91381">
                      <w:pPr>
                        <w:pStyle w:val="ListParagraph"/>
                        <w:numPr>
                          <w:ilvl w:val="0"/>
                          <w:numId w:val="58"/>
                        </w:numPr>
                        <w:spacing w:after="200" w:line="276" w:lineRule="auto"/>
                        <w:jc w:val="left"/>
                      </w:pPr>
                      <w:r>
                        <w:t>Given a project with X skill needs and Y positions</w:t>
                      </w:r>
                    </w:p>
                    <w:p w:rsidR="00144328" w:rsidRDefault="00144328" w:rsidP="00C91381">
                      <w:pPr>
                        <w:pStyle w:val="ListParagraph"/>
                        <w:numPr>
                          <w:ilvl w:val="0"/>
                          <w:numId w:val="58"/>
                        </w:numPr>
                        <w:spacing w:after="200" w:line="276" w:lineRule="auto"/>
                        <w:jc w:val="left"/>
                      </w:pPr>
                      <w:r>
                        <w:t>Go through the Y positions of the projects (going down until all position filled Y==0)</w:t>
                      </w:r>
                    </w:p>
                    <w:p w:rsidR="00144328" w:rsidRDefault="00144328" w:rsidP="00C91381">
                      <w:pPr>
                        <w:pStyle w:val="ListParagraph"/>
                        <w:numPr>
                          <w:ilvl w:val="1"/>
                          <w:numId w:val="58"/>
                        </w:numPr>
                        <w:spacing w:after="200" w:line="276" w:lineRule="auto"/>
                        <w:jc w:val="left"/>
                      </w:pPr>
                      <w:r>
                        <w:t>For each student compose relevant skill array (skills project needs at the moment they have)</w:t>
                      </w:r>
                    </w:p>
                    <w:p w:rsidR="00144328" w:rsidRDefault="00144328" w:rsidP="00C91381">
                      <w:pPr>
                        <w:pStyle w:val="ListParagraph"/>
                        <w:numPr>
                          <w:ilvl w:val="1"/>
                          <w:numId w:val="58"/>
                        </w:numPr>
                        <w:spacing w:after="200" w:line="276" w:lineRule="auto"/>
                        <w:jc w:val="left"/>
                      </w:pPr>
                      <w:r>
                        <w:t>Sort the student list by comparator 1 see below</w:t>
                      </w:r>
                    </w:p>
                    <w:p w:rsidR="00144328" w:rsidRDefault="00144328" w:rsidP="00C91381">
                      <w:pPr>
                        <w:pStyle w:val="ListParagraph"/>
                        <w:numPr>
                          <w:ilvl w:val="1"/>
                          <w:numId w:val="58"/>
                        </w:numPr>
                        <w:spacing w:after="200" w:line="276" w:lineRule="auto"/>
                        <w:jc w:val="left"/>
                      </w:pPr>
                      <w:r>
                        <w:t>For each student</w:t>
                      </w:r>
                    </w:p>
                    <w:p w:rsidR="00144328" w:rsidRDefault="00144328" w:rsidP="00C91381">
                      <w:pPr>
                        <w:pStyle w:val="ListParagraph"/>
                        <w:numPr>
                          <w:ilvl w:val="2"/>
                          <w:numId w:val="58"/>
                        </w:numPr>
                        <w:spacing w:after="200" w:line="276" w:lineRule="auto"/>
                        <w:jc w:val="left"/>
                      </w:pPr>
                      <w:r>
                        <w:t>Save relevant skill to has table</w:t>
                      </w:r>
                    </w:p>
                    <w:p w:rsidR="00144328" w:rsidRDefault="00144328" w:rsidP="00C91381">
                      <w:pPr>
                        <w:pStyle w:val="ListParagraph"/>
                        <w:numPr>
                          <w:ilvl w:val="2"/>
                          <w:numId w:val="58"/>
                        </w:numPr>
                        <w:spacing w:after="200" w:line="276" w:lineRule="auto"/>
                        <w:jc w:val="left"/>
                      </w:pPr>
                      <w:r>
                        <w:t>If best team not initialized add student to current team and goto to 2. With Y-1 positions and X set difference (Students skills) skills</w:t>
                      </w:r>
                    </w:p>
                    <w:p w:rsidR="00144328" w:rsidRDefault="00144328" w:rsidP="00C91381">
                      <w:pPr>
                        <w:pStyle w:val="ListParagraph"/>
                        <w:numPr>
                          <w:ilvl w:val="2"/>
                          <w:numId w:val="58"/>
                        </w:numPr>
                        <w:spacing w:after="200" w:line="276" w:lineRule="auto"/>
                        <w:jc w:val="left"/>
                      </w:pPr>
                      <w:r>
                        <w:t>If student’s relevant skills is less than ceil(count(X)/Y) exit 2.b.</w:t>
                      </w:r>
                    </w:p>
                    <w:p w:rsidR="00144328" w:rsidRDefault="00144328" w:rsidP="00C91381">
                      <w:pPr>
                        <w:pStyle w:val="ListParagraph"/>
                        <w:numPr>
                          <w:ilvl w:val="2"/>
                          <w:numId w:val="58"/>
                        </w:numPr>
                        <w:spacing w:after="200" w:line="276" w:lineRule="auto"/>
                        <w:jc w:val="left"/>
                      </w:pPr>
                      <w:r>
                        <w:t>If student’s relevant skill in hash table go to 2.b. to next student</w:t>
                      </w:r>
                    </w:p>
                    <w:p w:rsidR="00144328" w:rsidRDefault="00144328" w:rsidP="00C91381">
                      <w:pPr>
                        <w:pStyle w:val="ListParagraph"/>
                        <w:numPr>
                          <w:ilvl w:val="2"/>
                          <w:numId w:val="58"/>
                        </w:numPr>
                        <w:spacing w:after="200" w:line="276" w:lineRule="auto"/>
                        <w:jc w:val="left"/>
                      </w:pPr>
                      <w:r>
                        <w:t>If position Y is not 1, add student to current and goto to 2. With Y-1 positions and X set difference (Students skills) skills</w:t>
                      </w:r>
                    </w:p>
                    <w:p w:rsidR="00144328" w:rsidRDefault="00144328" w:rsidP="00C91381">
                      <w:pPr>
                        <w:pStyle w:val="ListParagraph"/>
                        <w:numPr>
                          <w:ilvl w:val="2"/>
                          <w:numId w:val="58"/>
                        </w:numPr>
                        <w:spacing w:after="200" w:line="276" w:lineRule="auto"/>
                        <w:jc w:val="left"/>
                      </w:pPr>
                      <w:r>
                        <w:t xml:space="preserve">If position is 1, add student to current and compare current to best, </w:t>
                      </w:r>
                    </w:p>
                    <w:p w:rsidR="00144328" w:rsidRDefault="00144328" w:rsidP="00C91381">
                      <w:pPr>
                        <w:pStyle w:val="ListParagraph"/>
                        <w:numPr>
                          <w:ilvl w:val="3"/>
                          <w:numId w:val="58"/>
                        </w:numPr>
                        <w:spacing w:after="200" w:line="276" w:lineRule="auto"/>
                        <w:jc w:val="left"/>
                      </w:pPr>
                      <w:r>
                        <w:t>if current better (See comparator 2) and fulfills all project skills exit 2. and best = current</w:t>
                      </w:r>
                    </w:p>
                    <w:p w:rsidR="00144328" w:rsidRDefault="00144328" w:rsidP="00C91381">
                      <w:pPr>
                        <w:pStyle w:val="ListParagraph"/>
                        <w:numPr>
                          <w:ilvl w:val="3"/>
                          <w:numId w:val="58"/>
                        </w:numPr>
                        <w:spacing w:after="200" w:line="276" w:lineRule="auto"/>
                        <w:jc w:val="left"/>
                      </w:pPr>
                      <w:r>
                        <w:t>else  go to 2.c.</w:t>
                      </w:r>
                    </w:p>
                    <w:p w:rsidR="00144328" w:rsidRDefault="00144328" w:rsidP="00C91381">
                      <w:pPr>
                        <w:pStyle w:val="ListParagraph"/>
                        <w:numPr>
                          <w:ilvl w:val="1"/>
                          <w:numId w:val="58"/>
                        </w:numPr>
                        <w:spacing w:after="200" w:line="276" w:lineRule="auto"/>
                        <w:jc w:val="left"/>
                      </w:pPr>
                      <w:r>
                        <w:t>If exit go back to Y+1 2.b. removing latest addition to current</w:t>
                      </w:r>
                    </w:p>
                    <w:p w:rsidR="00144328" w:rsidRDefault="00144328" w:rsidP="00C91381">
                      <w:pPr>
                        <w:pStyle w:val="ListParagraph"/>
                        <w:numPr>
                          <w:ilvl w:val="0"/>
                          <w:numId w:val="58"/>
                        </w:numPr>
                        <w:spacing w:after="200" w:line="276" w:lineRule="auto"/>
                        <w:jc w:val="left"/>
                      </w:pPr>
                      <w:r>
                        <w:t>Best team is best team</w:t>
                      </w:r>
                    </w:p>
                  </w:txbxContent>
                </v:textbox>
              </v:shape>
            </w:pict>
          </mc:Fallback>
        </mc:AlternateContent>
      </w:r>
      <w:bookmarkEnd w:id="179"/>
    </w:p>
    <w:p w:rsidR="002E6D5F" w:rsidRPr="00B45134" w:rsidRDefault="002E6D5F" w:rsidP="002E6D5F">
      <w:pPr>
        <w:spacing w:before="360" w:after="80" w:line="276" w:lineRule="auto"/>
        <w:ind w:left="720"/>
        <w:contextualSpacing/>
        <w:jc w:val="left"/>
        <w:outlineLvl w:val="1"/>
        <w:rPr>
          <w:rFonts w:ascii="Calibri" w:eastAsia="Times New Roman" w:hAnsi="Calibri" w:cs="Times New Roman"/>
          <w:b/>
          <w:color w:val="000000"/>
          <w:sz w:val="24"/>
        </w:rPr>
      </w:pPr>
      <w:r w:rsidRPr="00B45134">
        <w:rPr>
          <w:rFonts w:ascii="Calibri" w:eastAsia="Calibri" w:hAnsi="Calibri" w:cs="Calibri"/>
          <w:color w:val="000000"/>
          <w:sz w:val="28"/>
          <w:szCs w:val="28"/>
        </w:rPr>
        <w:br/>
      </w:r>
    </w:p>
    <w:p w:rsidR="002E6D5F" w:rsidRDefault="002E6D5F" w:rsidP="002E6D5F">
      <w:pPr>
        <w:spacing w:before="360" w:after="80" w:line="480" w:lineRule="auto"/>
        <w:ind w:left="720"/>
        <w:contextualSpacing/>
        <w:jc w:val="left"/>
        <w:outlineLvl w:val="1"/>
        <w:rPr>
          <w:b/>
        </w:rPr>
      </w:pPr>
    </w:p>
    <w:p w:rsidR="002E6D5F" w:rsidRPr="00024B9B" w:rsidRDefault="002E6D5F" w:rsidP="002E6D5F"/>
    <w:p w:rsidR="002E6D5F" w:rsidRPr="00024B9B" w:rsidRDefault="002E6D5F" w:rsidP="002E6D5F"/>
    <w:p w:rsidR="002E6D5F" w:rsidRPr="00024B9B" w:rsidRDefault="002E6D5F" w:rsidP="002E6D5F"/>
    <w:p w:rsidR="002E6D5F" w:rsidRPr="00024B9B" w:rsidRDefault="002E6D5F" w:rsidP="002E6D5F"/>
    <w:p w:rsidR="002E6D5F" w:rsidRPr="00024B9B" w:rsidRDefault="002E6D5F" w:rsidP="002E6D5F"/>
    <w:p w:rsidR="002E6D5F" w:rsidRPr="00024B9B" w:rsidRDefault="002E6D5F" w:rsidP="002E6D5F"/>
    <w:p w:rsidR="002E6D5F" w:rsidRPr="00024B9B" w:rsidRDefault="002E6D5F" w:rsidP="002E6D5F"/>
    <w:p w:rsidR="002E6D5F" w:rsidRPr="00024B9B" w:rsidRDefault="002E6D5F" w:rsidP="002E6D5F"/>
    <w:p w:rsidR="002E6D5F" w:rsidRPr="00024B9B" w:rsidRDefault="002E6D5F" w:rsidP="002E6D5F"/>
    <w:p w:rsidR="002E6D5F" w:rsidRPr="00024B9B" w:rsidRDefault="002E6D5F" w:rsidP="002E6D5F"/>
    <w:p w:rsidR="002E6D5F" w:rsidRPr="00024B9B" w:rsidRDefault="002E6D5F" w:rsidP="002E6D5F">
      <w:r>
        <w:rPr>
          <w:rFonts w:ascii="Calibri" w:eastAsia="Calibri" w:hAnsi="Calibri" w:cs="Calibri"/>
          <w:noProof/>
          <w:color w:val="000000"/>
          <w:szCs w:val="28"/>
        </w:rPr>
        <w:drawing>
          <wp:anchor distT="0" distB="0" distL="114300" distR="114300" simplePos="0" relativeHeight="251685888" behindDoc="0" locked="0" layoutInCell="1" allowOverlap="1" wp14:anchorId="1A2B7496" wp14:editId="102456FE">
            <wp:simplePos x="0" y="0"/>
            <wp:positionH relativeFrom="column">
              <wp:posOffset>3182620</wp:posOffset>
            </wp:positionH>
            <wp:positionV relativeFrom="paragraph">
              <wp:posOffset>157480</wp:posOffset>
            </wp:positionV>
            <wp:extent cx="3601720" cy="1247775"/>
            <wp:effectExtent l="0" t="0" r="0" b="9525"/>
            <wp:wrapNone/>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arator 2.png"/>
                    <pic:cNvPicPr/>
                  </pic:nvPicPr>
                  <pic:blipFill>
                    <a:blip r:embed="rId30">
                      <a:extLst>
                        <a:ext uri="{28A0092B-C50C-407E-A947-70E740481C1C}">
                          <a14:useLocalDpi xmlns:a14="http://schemas.microsoft.com/office/drawing/2010/main" val="0"/>
                        </a:ext>
                      </a:extLst>
                    </a:blip>
                    <a:stretch>
                      <a:fillRect/>
                    </a:stretch>
                  </pic:blipFill>
                  <pic:spPr>
                    <a:xfrm>
                      <a:off x="0" y="0"/>
                      <a:ext cx="3601720" cy="1247775"/>
                    </a:xfrm>
                    <a:prstGeom prst="rect">
                      <a:avLst/>
                    </a:prstGeom>
                  </pic:spPr>
                </pic:pic>
              </a:graphicData>
            </a:graphic>
            <wp14:sizeRelH relativeFrom="page">
              <wp14:pctWidth>0</wp14:pctWidth>
            </wp14:sizeRelH>
            <wp14:sizeRelV relativeFrom="page">
              <wp14:pctHeight>0</wp14:pctHeight>
            </wp14:sizeRelV>
          </wp:anchor>
        </w:drawing>
      </w:r>
      <w:r>
        <w:rPr>
          <w:rFonts w:ascii="Calibri" w:eastAsia="Calibri" w:hAnsi="Calibri" w:cs="Calibri"/>
          <w:noProof/>
          <w:color w:val="000000"/>
          <w:szCs w:val="28"/>
        </w:rPr>
        <w:drawing>
          <wp:anchor distT="0" distB="0" distL="114300" distR="114300" simplePos="0" relativeHeight="251683840" behindDoc="0" locked="0" layoutInCell="1" allowOverlap="1" wp14:anchorId="5D2A0019" wp14:editId="2F52B745">
            <wp:simplePos x="0" y="0"/>
            <wp:positionH relativeFrom="column">
              <wp:posOffset>-374650</wp:posOffset>
            </wp:positionH>
            <wp:positionV relativeFrom="paragraph">
              <wp:posOffset>161925</wp:posOffset>
            </wp:positionV>
            <wp:extent cx="3554095" cy="1114425"/>
            <wp:effectExtent l="0" t="0" r="8255" b="9525"/>
            <wp:wrapNone/>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arator 1.png"/>
                    <pic:cNvPicPr/>
                  </pic:nvPicPr>
                  <pic:blipFill>
                    <a:blip r:embed="rId31">
                      <a:extLst>
                        <a:ext uri="{28A0092B-C50C-407E-A947-70E740481C1C}">
                          <a14:useLocalDpi xmlns:a14="http://schemas.microsoft.com/office/drawing/2010/main" val="0"/>
                        </a:ext>
                      </a:extLst>
                    </a:blip>
                    <a:stretch>
                      <a:fillRect/>
                    </a:stretch>
                  </pic:blipFill>
                  <pic:spPr>
                    <a:xfrm>
                      <a:off x="0" y="0"/>
                      <a:ext cx="3554095" cy="1114425"/>
                    </a:xfrm>
                    <a:prstGeom prst="rect">
                      <a:avLst/>
                    </a:prstGeom>
                  </pic:spPr>
                </pic:pic>
              </a:graphicData>
            </a:graphic>
            <wp14:sizeRelH relativeFrom="page">
              <wp14:pctWidth>0</wp14:pctWidth>
            </wp14:sizeRelH>
            <wp14:sizeRelV relativeFrom="page">
              <wp14:pctHeight>0</wp14:pctHeight>
            </wp14:sizeRelV>
          </wp:anchor>
        </w:drawing>
      </w:r>
    </w:p>
    <w:p w:rsidR="002E6D5F" w:rsidRPr="00024B9B" w:rsidRDefault="002E6D5F" w:rsidP="002E6D5F"/>
    <w:p w:rsidR="002E6D5F" w:rsidRDefault="002E6D5F" w:rsidP="002E6D5F"/>
    <w:p w:rsidR="002E6D5F" w:rsidRDefault="002E6D5F" w:rsidP="002E6D5F">
      <w:r>
        <w:lastRenderedPageBreak/>
        <w:t xml:space="preserve">The specific algorithm details for National Residency Matchmaking </w:t>
      </w:r>
    </w:p>
    <w:p w:rsidR="002E6D5F" w:rsidRDefault="002E6D5F" w:rsidP="002E6D5F">
      <w:r>
        <w:rPr>
          <w:noProof/>
        </w:rPr>
        <mc:AlternateContent>
          <mc:Choice Requires="wps">
            <w:drawing>
              <wp:anchor distT="0" distB="0" distL="114300" distR="114300" simplePos="0" relativeHeight="251688960" behindDoc="0" locked="0" layoutInCell="1" allowOverlap="1" wp14:anchorId="0A5F5DE2" wp14:editId="07A16598">
                <wp:simplePos x="0" y="0"/>
                <wp:positionH relativeFrom="column">
                  <wp:posOffset>-197510</wp:posOffset>
                </wp:positionH>
                <wp:positionV relativeFrom="paragraph">
                  <wp:posOffset>63143</wp:posOffset>
                </wp:positionV>
                <wp:extent cx="6386169" cy="2245767"/>
                <wp:effectExtent l="0" t="0" r="15240" b="21590"/>
                <wp:wrapNone/>
                <wp:docPr id="2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86169" cy="2245767"/>
                        </a:xfrm>
                        <a:prstGeom prst="rect">
                          <a:avLst/>
                        </a:prstGeom>
                        <a:solidFill>
                          <a:srgbClr val="FFFFFF"/>
                        </a:solidFill>
                        <a:ln w="9525">
                          <a:solidFill>
                            <a:srgbClr val="000000"/>
                          </a:solidFill>
                          <a:miter lim="800000"/>
                          <a:headEnd/>
                          <a:tailEnd/>
                        </a:ln>
                      </wps:spPr>
                      <wps:txbx>
                        <w:txbxContent>
                          <w:p w:rsidR="00144328" w:rsidRDefault="00144328" w:rsidP="00C91381">
                            <w:pPr>
                              <w:pStyle w:val="ListParagraph"/>
                              <w:numPr>
                                <w:ilvl w:val="0"/>
                                <w:numId w:val="59"/>
                              </w:numPr>
                              <w:spacing w:after="200" w:line="276" w:lineRule="auto"/>
                              <w:jc w:val="left"/>
                            </w:pPr>
                            <w:r>
                              <w:t>Select criteria to displace students as friendly (displace student who wants project least with one who wants it most) or compromise (displace student who contributes least to the project least with one who contributes more)</w:t>
                            </w:r>
                          </w:p>
                          <w:p w:rsidR="00144328" w:rsidRDefault="00144328" w:rsidP="00C91381">
                            <w:pPr>
                              <w:pStyle w:val="ListParagraph"/>
                              <w:numPr>
                                <w:ilvl w:val="0"/>
                                <w:numId w:val="59"/>
                              </w:numPr>
                              <w:spacing w:after="200" w:line="276" w:lineRule="auto"/>
                              <w:jc w:val="left"/>
                            </w:pPr>
                            <w:r>
                              <w:t>For each student unmatched</w:t>
                            </w:r>
                          </w:p>
                          <w:p w:rsidR="00144328" w:rsidRDefault="00144328" w:rsidP="00C91381">
                            <w:pPr>
                              <w:pStyle w:val="ListParagraph"/>
                              <w:numPr>
                                <w:ilvl w:val="1"/>
                                <w:numId w:val="59"/>
                              </w:numPr>
                              <w:spacing w:after="200" w:line="276" w:lineRule="auto"/>
                              <w:jc w:val="left"/>
                            </w:pPr>
                            <w:r>
                              <w:t>Go through each project not yet traversed in the order they ranked them</w:t>
                            </w:r>
                          </w:p>
                          <w:p w:rsidR="00144328" w:rsidRDefault="00144328" w:rsidP="00C91381">
                            <w:pPr>
                              <w:pStyle w:val="ListParagraph"/>
                              <w:numPr>
                                <w:ilvl w:val="2"/>
                                <w:numId w:val="59"/>
                              </w:numPr>
                              <w:spacing w:after="200" w:line="276" w:lineRule="auto"/>
                              <w:jc w:val="left"/>
                            </w:pPr>
                            <w:r>
                              <w:t>If position open student is matched and removed from unmatched, continue to 2.</w:t>
                            </w:r>
                          </w:p>
                          <w:p w:rsidR="00144328" w:rsidRDefault="00144328" w:rsidP="00C91381">
                            <w:pPr>
                              <w:pStyle w:val="ListParagraph"/>
                              <w:numPr>
                                <w:ilvl w:val="2"/>
                                <w:numId w:val="59"/>
                              </w:numPr>
                              <w:spacing w:after="200" w:line="276" w:lineRule="auto"/>
                              <w:jc w:val="left"/>
                            </w:pPr>
                            <w:r>
                              <w:t>Else if student is better than the worst one based on criteria, add student to project, removed from unmatched and put worst student to unmatched, continue to 2.</w:t>
                            </w:r>
                          </w:p>
                          <w:p w:rsidR="00144328" w:rsidRDefault="00144328" w:rsidP="00C91381">
                            <w:pPr>
                              <w:pStyle w:val="ListParagraph"/>
                              <w:numPr>
                                <w:ilvl w:val="1"/>
                                <w:numId w:val="59"/>
                              </w:numPr>
                              <w:spacing w:after="200" w:line="276" w:lineRule="auto"/>
                              <w:jc w:val="left"/>
                            </w:pPr>
                            <w:r>
                              <w:t>If student reached here and is unmatched remove from unmatched and put in unmatchable</w:t>
                            </w:r>
                          </w:p>
                          <w:p w:rsidR="00144328" w:rsidRDefault="00144328" w:rsidP="00C91381">
                            <w:pPr>
                              <w:pStyle w:val="ListParagraph"/>
                              <w:numPr>
                                <w:ilvl w:val="0"/>
                                <w:numId w:val="59"/>
                              </w:numPr>
                              <w:spacing w:after="200" w:line="276" w:lineRule="auto"/>
                              <w:jc w:val="left"/>
                            </w:pPr>
                            <w:r>
                              <w:t>End result students are matched or said to be unmatchable (i.e. their ranking ended with no match for them or too few projects)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5F5DE2" id="_x0000_s1071" type="#_x0000_t202" style="position:absolute;left:0;text-align:left;margin-left:-15.55pt;margin-top:4.95pt;width:502.85pt;height:176.8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">
                <v:textbox>
                  <w:txbxContent>
                    <w:p w:rsidR="00144328" w:rsidRDefault="00144328" w:rsidP="00C91381">
                      <w:pPr>
                        <w:pStyle w:val="ListParagraph"/>
                        <w:numPr>
                          <w:ilvl w:val="0"/>
                          <w:numId w:val="59"/>
                        </w:numPr>
                        <w:spacing w:after="200" w:line="276" w:lineRule="auto"/>
                        <w:jc w:val="left"/>
                      </w:pPr>
                      <w:r>
                        <w:t>Select criteria to displace students as friendly (displace student who wants project least with one who wants it most) or compromise (displace student who contributes least to the project least with one who contributes more)</w:t>
                      </w:r>
                    </w:p>
                    <w:p w:rsidR="00144328" w:rsidRDefault="00144328" w:rsidP="00C91381">
                      <w:pPr>
                        <w:pStyle w:val="ListParagraph"/>
                        <w:numPr>
                          <w:ilvl w:val="0"/>
                          <w:numId w:val="59"/>
                        </w:numPr>
                        <w:spacing w:after="200" w:line="276" w:lineRule="auto"/>
                        <w:jc w:val="left"/>
                      </w:pPr>
                      <w:r>
                        <w:t>For each student unmatched</w:t>
                      </w:r>
                    </w:p>
                    <w:p w:rsidR="00144328" w:rsidRDefault="00144328" w:rsidP="00C91381">
                      <w:pPr>
                        <w:pStyle w:val="ListParagraph"/>
                        <w:numPr>
                          <w:ilvl w:val="1"/>
                          <w:numId w:val="59"/>
                        </w:numPr>
                        <w:spacing w:after="200" w:line="276" w:lineRule="auto"/>
                        <w:jc w:val="left"/>
                      </w:pPr>
                      <w:r>
                        <w:t>Go through each project not yet traversed in the order they ranked them</w:t>
                      </w:r>
                    </w:p>
                    <w:p w:rsidR="00144328" w:rsidRDefault="00144328" w:rsidP="00C91381">
                      <w:pPr>
                        <w:pStyle w:val="ListParagraph"/>
                        <w:numPr>
                          <w:ilvl w:val="2"/>
                          <w:numId w:val="59"/>
                        </w:numPr>
                        <w:spacing w:after="200" w:line="276" w:lineRule="auto"/>
                        <w:jc w:val="left"/>
                      </w:pPr>
                      <w:r>
                        <w:t>If position open student is matched and removed from unmatched, continue to 2.</w:t>
                      </w:r>
                    </w:p>
                    <w:p w:rsidR="00144328" w:rsidRDefault="00144328" w:rsidP="00C91381">
                      <w:pPr>
                        <w:pStyle w:val="ListParagraph"/>
                        <w:numPr>
                          <w:ilvl w:val="2"/>
                          <w:numId w:val="59"/>
                        </w:numPr>
                        <w:spacing w:after="200" w:line="276" w:lineRule="auto"/>
                        <w:jc w:val="left"/>
                      </w:pPr>
                      <w:r>
                        <w:t>Else if student is better than the worst one based on criteria, add student to project, removed from unmatched and put worst student to unmatched, continue to 2.</w:t>
                      </w:r>
                    </w:p>
                    <w:p w:rsidR="00144328" w:rsidRDefault="00144328" w:rsidP="00C91381">
                      <w:pPr>
                        <w:pStyle w:val="ListParagraph"/>
                        <w:numPr>
                          <w:ilvl w:val="1"/>
                          <w:numId w:val="59"/>
                        </w:numPr>
                        <w:spacing w:after="200" w:line="276" w:lineRule="auto"/>
                        <w:jc w:val="left"/>
                      </w:pPr>
                      <w:r>
                        <w:t>If student reached here and is unmatched remove from unmatched and put in unmatchable</w:t>
                      </w:r>
                    </w:p>
                    <w:p w:rsidR="00144328" w:rsidRDefault="00144328" w:rsidP="00C91381">
                      <w:pPr>
                        <w:pStyle w:val="ListParagraph"/>
                        <w:numPr>
                          <w:ilvl w:val="0"/>
                          <w:numId w:val="59"/>
                        </w:numPr>
                        <w:spacing w:after="200" w:line="276" w:lineRule="auto"/>
                        <w:jc w:val="left"/>
                      </w:pPr>
                      <w:r>
                        <w:t>End result students are matched or said to be unmatchable (i.e. their ranking ended with no match for them or too few projects)</w:t>
                      </w:r>
                    </w:p>
                  </w:txbxContent>
                </v:textbox>
              </v:shape>
            </w:pict>
          </mc:Fallback>
        </mc:AlternateContent>
      </w:r>
    </w:p>
    <w:p w:rsidR="002E6D5F" w:rsidRPr="007C187E" w:rsidRDefault="002E6D5F" w:rsidP="002E6D5F"/>
    <w:p w:rsidR="002E6D5F" w:rsidRPr="007C187E" w:rsidRDefault="002E6D5F" w:rsidP="002E6D5F"/>
    <w:p w:rsidR="002E6D5F" w:rsidRPr="007C187E" w:rsidRDefault="002E6D5F" w:rsidP="002E6D5F"/>
    <w:p w:rsidR="002E6D5F" w:rsidRPr="007C187E" w:rsidRDefault="002E6D5F" w:rsidP="002E6D5F"/>
    <w:p w:rsidR="002E6D5F" w:rsidRPr="007C187E" w:rsidRDefault="002E6D5F" w:rsidP="002E6D5F"/>
    <w:p w:rsidR="002E6D5F" w:rsidRPr="007C187E" w:rsidRDefault="002E6D5F" w:rsidP="002E6D5F"/>
    <w:p w:rsidR="002E6D5F" w:rsidRPr="007C187E" w:rsidRDefault="002E6D5F" w:rsidP="002E6D5F"/>
    <w:p w:rsidR="002E6D5F" w:rsidRDefault="002E6D5F" w:rsidP="002E6D5F"/>
    <w:p w:rsidR="002E6D5F" w:rsidRDefault="002E6D5F" w:rsidP="002E6D5F">
      <w:r>
        <w:t>Following is sequence diagram for running a match</w:t>
      </w:r>
    </w:p>
    <w:p w:rsidR="002E6D5F" w:rsidRDefault="002E6D5F" w:rsidP="002E6D5F">
      <w:r>
        <w:rPr>
          <w:noProof/>
        </w:rPr>
        <w:drawing>
          <wp:inline distT="0" distB="0" distL="0" distR="0" wp14:anchorId="43FF1861" wp14:editId="2C572365">
            <wp:extent cx="5945962" cy="4835348"/>
            <wp:effectExtent l="0" t="0" r="0" b="381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run match.png"/>
                    <pic:cNvPicPr/>
                  </pic:nvPicPr>
                  <pic:blipFill>
                    <a:blip r:embed="rId75">
                      <a:extLst>
                        <a:ext uri="{28A0092B-C50C-407E-A947-70E740481C1C}">
                          <a14:useLocalDpi xmlns:a14="http://schemas.microsoft.com/office/drawing/2010/main" val="0"/>
                        </a:ext>
                      </a:extLst>
                    </a:blip>
                    <a:stretch>
                      <a:fillRect/>
                    </a:stretch>
                  </pic:blipFill>
                  <pic:spPr>
                    <a:xfrm>
                      <a:off x="0" y="0"/>
                      <a:ext cx="5943600" cy="4833427"/>
                    </a:xfrm>
                    <a:prstGeom prst="rect">
                      <a:avLst/>
                    </a:prstGeom>
                  </pic:spPr>
                </pic:pic>
              </a:graphicData>
            </a:graphic>
          </wp:inline>
        </w:drawing>
      </w:r>
    </w:p>
    <w:p w:rsidR="002E6D5F" w:rsidRDefault="002E6D5F" w:rsidP="002E6D5F"/>
    <w:p w:rsidR="002E6D5F" w:rsidRDefault="002E6D5F" w:rsidP="002E6D5F">
      <w:r>
        <w:lastRenderedPageBreak/>
        <w:t>Sequence diagram for ranking projects for students and head professor. Validation has changed so remains same from SPWv.3 other than validation of results.</w:t>
      </w:r>
    </w:p>
    <w:p w:rsidR="002E6D5F" w:rsidRDefault="002E6D5F" w:rsidP="002E6D5F">
      <w:pPr>
        <w:spacing w:line="360" w:lineRule="auto"/>
        <w:jc w:val="center"/>
        <w:rPr>
          <w:sz w:val="24"/>
        </w:rPr>
      </w:pPr>
      <w:r>
        <w:rPr>
          <w:sz w:val="24"/>
        </w:rPr>
        <w:t>Student Save Rank (SPW3_205)</w:t>
      </w:r>
    </w:p>
    <w:p w:rsidR="002E6D5F" w:rsidRDefault="002E6D5F" w:rsidP="002E6D5F">
      <w:pPr>
        <w:spacing w:line="360" w:lineRule="auto"/>
        <w:jc w:val="center"/>
        <w:rPr>
          <w:sz w:val="24"/>
        </w:rPr>
      </w:pPr>
      <w:r>
        <w:rPr>
          <w:noProof/>
          <w:sz w:val="24"/>
        </w:rPr>
        <w:drawing>
          <wp:inline distT="0" distB="0" distL="0" distR="0" wp14:anchorId="41D1B949" wp14:editId="25BDFE16">
            <wp:extent cx="5354955" cy="4572000"/>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354955" cy="4572000"/>
                    </a:xfrm>
                    <a:prstGeom prst="rect">
                      <a:avLst/>
                    </a:prstGeom>
                    <a:noFill/>
                    <a:ln>
                      <a:noFill/>
                    </a:ln>
                  </pic:spPr>
                </pic:pic>
              </a:graphicData>
            </a:graphic>
          </wp:inline>
        </w:drawing>
      </w:r>
    </w:p>
    <w:p w:rsidR="002E6D5F" w:rsidRDefault="002E6D5F" w:rsidP="002E6D5F">
      <w:pPr>
        <w:spacing w:line="360" w:lineRule="auto"/>
        <w:jc w:val="center"/>
        <w:rPr>
          <w:sz w:val="24"/>
        </w:rPr>
      </w:pPr>
    </w:p>
    <w:p w:rsidR="002E6D5F" w:rsidRDefault="002E6D5F" w:rsidP="002E6D5F">
      <w:pPr>
        <w:spacing w:line="360" w:lineRule="auto"/>
        <w:jc w:val="center"/>
        <w:rPr>
          <w:sz w:val="24"/>
        </w:rPr>
      </w:pPr>
    </w:p>
    <w:p w:rsidR="002E6D5F" w:rsidRDefault="002E6D5F" w:rsidP="002E6D5F">
      <w:pPr>
        <w:spacing w:line="360" w:lineRule="auto"/>
        <w:jc w:val="center"/>
        <w:rPr>
          <w:sz w:val="24"/>
        </w:rPr>
      </w:pPr>
    </w:p>
    <w:p w:rsidR="002E6D5F" w:rsidRDefault="002E6D5F" w:rsidP="002E6D5F">
      <w:pPr>
        <w:spacing w:line="360" w:lineRule="auto"/>
        <w:jc w:val="center"/>
        <w:rPr>
          <w:sz w:val="24"/>
        </w:rPr>
      </w:pPr>
    </w:p>
    <w:p w:rsidR="002E6D5F" w:rsidRDefault="002E6D5F" w:rsidP="002E6D5F">
      <w:pPr>
        <w:spacing w:line="360" w:lineRule="auto"/>
        <w:jc w:val="center"/>
        <w:rPr>
          <w:sz w:val="24"/>
        </w:rPr>
      </w:pPr>
    </w:p>
    <w:p w:rsidR="002E6D5F" w:rsidRDefault="002E6D5F" w:rsidP="002E6D5F">
      <w:pPr>
        <w:spacing w:line="360" w:lineRule="auto"/>
        <w:jc w:val="center"/>
        <w:rPr>
          <w:sz w:val="24"/>
        </w:rPr>
      </w:pPr>
    </w:p>
    <w:p w:rsidR="002E6D5F" w:rsidRDefault="002E6D5F" w:rsidP="002E6D5F">
      <w:pPr>
        <w:spacing w:line="360" w:lineRule="auto"/>
        <w:rPr>
          <w:sz w:val="24"/>
        </w:rPr>
      </w:pPr>
    </w:p>
    <w:p w:rsidR="002E6D5F" w:rsidRDefault="002E6D5F" w:rsidP="002E6D5F">
      <w:pPr>
        <w:spacing w:line="360" w:lineRule="auto"/>
        <w:jc w:val="center"/>
        <w:rPr>
          <w:sz w:val="24"/>
        </w:rPr>
      </w:pPr>
      <w:r>
        <w:rPr>
          <w:noProof/>
        </w:rPr>
        <w:lastRenderedPageBreak/>
        <mc:AlternateContent>
          <mc:Choice Requires="wps">
            <w:drawing>
              <wp:anchor distT="0" distB="0" distL="114300" distR="114300" simplePos="0" relativeHeight="251691008" behindDoc="0" locked="0" layoutInCell="1" allowOverlap="1" wp14:anchorId="3CA2A18D" wp14:editId="461C79DC">
                <wp:simplePos x="0" y="0"/>
                <wp:positionH relativeFrom="column">
                  <wp:posOffset>1033152</wp:posOffset>
                </wp:positionH>
                <wp:positionV relativeFrom="paragraph">
                  <wp:posOffset>166156</wp:posOffset>
                </wp:positionV>
                <wp:extent cx="973777" cy="522613"/>
                <wp:effectExtent l="0" t="0" r="74295" b="67945"/>
                <wp:wrapNone/>
                <wp:docPr id="261" name="Straight Arrow Connector 261"/>
                <wp:cNvGraphicFramePr/>
                <a:graphic xmlns:a="http://schemas.openxmlformats.org/drawingml/2006/main">
                  <a:graphicData uri="http://schemas.microsoft.com/office/word/2010/wordprocessingShape">
                    <wps:wsp>
                      <wps:cNvCnPr/>
                      <wps:spPr>
                        <a:xfrm>
                          <a:off x="0" y="0"/>
                          <a:ext cx="973777" cy="52261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3BB084F" id="_x0000_t32" coordsize="21600,21600" o:spt="32" o:oned="t" path="m,l21600,21600e" filled="f">
                <v:path arrowok="t" fillok="f" o:connecttype="none"/>
                <o:lock v:ext="edit" shapetype="t"/>
              </v:shapetype>
              <v:shape id="Straight Arrow Connector 261" o:spid="_x0000_s1026" type="#_x0000_t32" style="position:absolute;margin-left:81.35pt;margin-top:13.1pt;width:76.7pt;height:41.15pt;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" strokecolor="#4579b8 [3044]">
                <v:stroke endarrow="open"/>
              </v:shape>
            </w:pict>
          </mc:Fallback>
        </mc:AlternateContent>
      </w:r>
      <w:r>
        <w:rPr>
          <w:noProof/>
        </w:rPr>
        <mc:AlternateContent>
          <mc:Choice Requires="wps">
            <w:drawing>
              <wp:anchor distT="0" distB="0" distL="114300" distR="114300" simplePos="0" relativeHeight="251689984" behindDoc="0" locked="0" layoutInCell="1" allowOverlap="1" wp14:anchorId="4D7BCC61" wp14:editId="215C8ED0">
                <wp:simplePos x="0" y="0"/>
                <wp:positionH relativeFrom="column">
                  <wp:posOffset>-640913</wp:posOffset>
                </wp:positionH>
                <wp:positionV relativeFrom="paragraph">
                  <wp:posOffset>-344170</wp:posOffset>
                </wp:positionV>
                <wp:extent cx="2505694" cy="510639"/>
                <wp:effectExtent l="0" t="0" r="28575" b="22860"/>
                <wp:wrapNone/>
                <wp:docPr id="2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05694" cy="510639"/>
                        </a:xfrm>
                        <a:prstGeom prst="rect">
                          <a:avLst/>
                        </a:prstGeom>
                        <a:solidFill>
                          <a:srgbClr val="FFFFFF"/>
                        </a:solidFill>
                        <a:ln w="9525">
                          <a:solidFill>
                            <a:srgbClr val="000000"/>
                          </a:solidFill>
                          <a:miter lim="800000"/>
                          <a:headEnd/>
                          <a:tailEnd/>
                        </a:ln>
                      </wps:spPr>
                      <wps:txbx>
                        <w:txbxContent>
                          <w:p w:rsidR="00144328" w:rsidRDefault="00144328" w:rsidP="002E6D5F">
                            <w:r>
                              <w:t>Project Priority Page not Match Page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7BCC61" id="_x0000_s1072" type="#_x0000_t202" style="position:absolute;left:0;text-align:left;margin-left:-50.45pt;margin-top:-27.1pt;width:197.3pt;height:40.2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">
                <v:textbox>
                  <w:txbxContent>
                    <w:p w:rsidR="00144328" w:rsidRDefault="00144328" w:rsidP="002E6D5F">
                      <w:r>
                        <w:t>Project Priority Page not Match Page</w:t>
                      </w:r>
                    </w:p>
                  </w:txbxContent>
                </v:textbox>
              </v:shape>
            </w:pict>
          </mc:Fallback>
        </mc:AlternateContent>
      </w:r>
      <w:r>
        <w:rPr>
          <w:sz w:val="24"/>
        </w:rPr>
        <w:t>Professor Save Rank (SPW3_205)</w:t>
      </w:r>
    </w:p>
    <w:p w:rsidR="002E6D5F" w:rsidRDefault="002E6D5F" w:rsidP="002E6D5F">
      <w:pPr>
        <w:spacing w:line="360" w:lineRule="auto"/>
        <w:jc w:val="center"/>
        <w:rPr>
          <w:sz w:val="24"/>
        </w:rPr>
      </w:pPr>
      <w:r>
        <w:rPr>
          <w:noProof/>
          <w:sz w:val="24"/>
        </w:rPr>
        <w:drawing>
          <wp:inline distT="0" distB="0" distL="0" distR="0" wp14:anchorId="7AF4F49D" wp14:editId="225921A6">
            <wp:extent cx="4879340" cy="3789045"/>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879340" cy="3789045"/>
                    </a:xfrm>
                    <a:prstGeom prst="rect">
                      <a:avLst/>
                    </a:prstGeom>
                    <a:noFill/>
                    <a:ln>
                      <a:noFill/>
                    </a:ln>
                  </pic:spPr>
                </pic:pic>
              </a:graphicData>
            </a:graphic>
          </wp:inline>
        </w:drawing>
      </w:r>
    </w:p>
    <w:p w:rsidR="002E6D5F" w:rsidRDefault="002E6D5F" w:rsidP="002E6D5F">
      <w:pPr>
        <w:spacing w:after="200" w:line="276" w:lineRule="auto"/>
        <w:jc w:val="left"/>
        <w:rPr>
          <w:sz w:val="24"/>
        </w:rPr>
      </w:pPr>
      <w:r>
        <w:rPr>
          <w:sz w:val="24"/>
        </w:rPr>
        <w:br w:type="page"/>
      </w:r>
    </w:p>
    <w:p w:rsidR="002E6D5F" w:rsidRDefault="002E6D5F" w:rsidP="002E6D5F">
      <w:pPr>
        <w:spacing w:line="360" w:lineRule="auto"/>
        <w:jc w:val="left"/>
        <w:rPr>
          <w:b/>
          <w:sz w:val="28"/>
        </w:rPr>
      </w:pPr>
      <w:r>
        <w:rPr>
          <w:b/>
          <w:sz w:val="28"/>
        </w:rPr>
        <w:lastRenderedPageBreak/>
        <w:t xml:space="preserve">The following dynamic models are from SPWv.3: </w:t>
      </w:r>
    </w:p>
    <w:p w:rsidR="002E6D5F" w:rsidRDefault="002E6D5F" w:rsidP="002E6D5F">
      <w:pPr>
        <w:spacing w:after="0" w:line="360" w:lineRule="auto"/>
        <w:rPr>
          <w:rFonts w:eastAsia="Times New Roman" w:cs="Times New Roman"/>
          <w:b/>
          <w:sz w:val="24"/>
        </w:rPr>
      </w:pPr>
      <w:r>
        <w:rPr>
          <w:rFonts w:eastAsia="Times New Roman" w:cs="Times New Roman"/>
          <w:b/>
          <w:sz w:val="24"/>
        </w:rPr>
        <w:t>Login State Machine</w:t>
      </w:r>
    </w:p>
    <w:p w:rsidR="002E6D5F" w:rsidRDefault="002E6D5F" w:rsidP="002E6D5F">
      <w:pPr>
        <w:spacing w:after="0" w:line="360" w:lineRule="auto"/>
        <w:rPr>
          <w:rFonts w:eastAsia="Calibri" w:cs="Calibri"/>
        </w:rPr>
      </w:pPr>
      <w:r>
        <w:rPr>
          <w:noProof/>
        </w:rPr>
        <w:drawing>
          <wp:inline distT="0" distB="0" distL="0" distR="0" wp14:anchorId="02F91A25" wp14:editId="296CBDBB">
            <wp:extent cx="5949315" cy="308737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2.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9315" cy="3087370"/>
                    </a:xfrm>
                    <a:prstGeom prst="rect">
                      <a:avLst/>
                    </a:prstGeom>
                    <a:noFill/>
                    <a:ln>
                      <a:noFill/>
                    </a:ln>
                  </pic:spPr>
                </pic:pic>
              </a:graphicData>
            </a:graphic>
          </wp:inline>
        </w:drawing>
      </w:r>
    </w:p>
    <w:p w:rsidR="002E6D5F" w:rsidRDefault="002E6D5F" w:rsidP="002E6D5F">
      <w:pPr>
        <w:spacing w:after="0" w:line="360" w:lineRule="auto"/>
      </w:pPr>
    </w:p>
    <w:p w:rsidR="002E6D5F" w:rsidRDefault="002E6D5F" w:rsidP="002E6D5F">
      <w:pPr>
        <w:spacing w:after="0" w:line="360" w:lineRule="auto"/>
        <w:jc w:val="left"/>
      </w:pPr>
      <w:r>
        <w:rPr>
          <w:rFonts w:eastAsia="Times New Roman" w:cs="Times New Roman"/>
          <w:b/>
          <w:sz w:val="24"/>
        </w:rPr>
        <w:t>Profile Subsystem State Machine</w:t>
      </w:r>
      <w:r>
        <w:rPr>
          <w:noProof/>
        </w:rPr>
        <w:drawing>
          <wp:inline distT="0" distB="0" distL="0" distR="0" wp14:anchorId="4BB782EE" wp14:editId="5A26C6B1">
            <wp:extent cx="6531610" cy="3396615"/>
            <wp:effectExtent l="0" t="0" r="254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4.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531610" cy="3396615"/>
                    </a:xfrm>
                    <a:prstGeom prst="rect">
                      <a:avLst/>
                    </a:prstGeom>
                    <a:noFill/>
                    <a:ln>
                      <a:noFill/>
                    </a:ln>
                  </pic:spPr>
                </pic:pic>
              </a:graphicData>
            </a:graphic>
          </wp:inline>
        </w:drawing>
      </w:r>
    </w:p>
    <w:p w:rsidR="002E6D5F" w:rsidRDefault="002E6D5F" w:rsidP="002E6D5F">
      <w:pPr>
        <w:spacing w:after="0" w:line="360" w:lineRule="auto"/>
        <w:jc w:val="center"/>
        <w:rPr>
          <w:noProof/>
        </w:rPr>
      </w:pPr>
    </w:p>
    <w:p w:rsidR="002E6D5F" w:rsidRDefault="002E6D5F" w:rsidP="002E6D5F">
      <w:pPr>
        <w:spacing w:after="0" w:line="360" w:lineRule="auto"/>
        <w:jc w:val="center"/>
        <w:rPr>
          <w:noProof/>
        </w:rPr>
      </w:pPr>
    </w:p>
    <w:p w:rsidR="002E6D5F" w:rsidRDefault="002E6D5F" w:rsidP="002E6D5F">
      <w:pPr>
        <w:spacing w:after="0" w:line="360" w:lineRule="auto"/>
        <w:jc w:val="center"/>
        <w:rPr>
          <w:noProof/>
        </w:rPr>
      </w:pPr>
    </w:p>
    <w:p w:rsidR="002E6D5F" w:rsidRDefault="002E6D5F" w:rsidP="002E6D5F">
      <w:pPr>
        <w:spacing w:after="0" w:line="360" w:lineRule="auto"/>
      </w:pPr>
      <w:r>
        <w:rPr>
          <w:rFonts w:eastAsia="Times New Roman" w:cs="Times New Roman"/>
          <w:b/>
          <w:sz w:val="24"/>
        </w:rPr>
        <w:t>Head Professor Edit Project</w:t>
      </w:r>
    </w:p>
    <w:p w:rsidR="002E6D5F" w:rsidRDefault="002E6D5F" w:rsidP="002E6D5F">
      <w:pPr>
        <w:spacing w:after="0" w:line="360" w:lineRule="auto"/>
        <w:ind w:left="-720"/>
        <w:jc w:val="center"/>
      </w:pPr>
      <w:r>
        <w:rPr>
          <w:noProof/>
        </w:rPr>
        <w:drawing>
          <wp:inline distT="0" distB="0" distL="0" distR="0" wp14:anchorId="1CA1532A" wp14:editId="74002415">
            <wp:extent cx="7077710" cy="4358005"/>
            <wp:effectExtent l="0" t="0" r="8890" b="444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7077710" cy="4358005"/>
                    </a:xfrm>
                    <a:prstGeom prst="rect">
                      <a:avLst/>
                    </a:prstGeom>
                    <a:noFill/>
                    <a:ln>
                      <a:noFill/>
                    </a:ln>
                  </pic:spPr>
                </pic:pic>
              </a:graphicData>
            </a:graphic>
          </wp:inline>
        </w:drawing>
      </w:r>
    </w:p>
    <w:p w:rsidR="002E6D5F" w:rsidRDefault="002E6D5F" w:rsidP="002E6D5F">
      <w:pPr>
        <w:pStyle w:val="Heading2"/>
        <w:ind w:left="720"/>
        <w:rPr>
          <w:rFonts w:asciiTheme="minorHAnsi" w:eastAsia="Times New Roman" w:hAnsiTheme="minorHAnsi" w:cs="Times New Roman"/>
          <w:b w:val="0"/>
          <w:sz w:val="24"/>
        </w:rPr>
      </w:pPr>
    </w:p>
    <w:p w:rsidR="002E6D5F" w:rsidRDefault="002E6D5F" w:rsidP="002E6D5F">
      <w:pPr>
        <w:spacing w:line="256" w:lineRule="auto"/>
        <w:rPr>
          <w:rFonts w:eastAsia="Times New Roman" w:cs="Times New Roman"/>
          <w:b/>
          <w:sz w:val="24"/>
        </w:rPr>
      </w:pPr>
      <w:r>
        <w:rPr>
          <w:rFonts w:eastAsia="Times New Roman" w:cs="Times New Roman"/>
          <w:sz w:val="24"/>
        </w:rPr>
        <w:br w:type="page"/>
      </w:r>
    </w:p>
    <w:p w:rsidR="002E6D5F" w:rsidRPr="00AD0D68" w:rsidRDefault="002E6D5F" w:rsidP="002E6D5F">
      <w:pPr>
        <w:pStyle w:val="Heading2"/>
        <w:ind w:left="720"/>
        <w:rPr>
          <w:rFonts w:asciiTheme="minorHAnsi" w:eastAsia="Times New Roman" w:hAnsiTheme="minorHAnsi" w:cs="Times New Roman"/>
          <w:color w:val="000000" w:themeColor="text1"/>
          <w:sz w:val="24"/>
        </w:rPr>
      </w:pPr>
      <w:bookmarkStart w:id="180" w:name="_Toc393972340"/>
      <w:bookmarkStart w:id="181" w:name="_Toc394049373"/>
      <w:r w:rsidRPr="00AD0D68">
        <w:rPr>
          <w:rFonts w:asciiTheme="minorHAnsi" w:eastAsia="Times New Roman" w:hAnsiTheme="minorHAnsi" w:cs="Times New Roman"/>
          <w:color w:val="000000" w:themeColor="text1"/>
          <w:sz w:val="24"/>
        </w:rPr>
        <w:lastRenderedPageBreak/>
        <w:t>Activity Diagram for Repository:</w:t>
      </w:r>
      <w:bookmarkEnd w:id="180"/>
      <w:bookmarkEnd w:id="181"/>
    </w:p>
    <w:p w:rsidR="002E6D5F" w:rsidRDefault="002E6D5F" w:rsidP="002E6D5F">
      <w:pPr>
        <w:spacing w:line="480" w:lineRule="auto"/>
        <w:ind w:left="720"/>
        <w:rPr>
          <w:rFonts w:eastAsia="Times New Roman" w:cs="Times New Roman"/>
          <w:b/>
          <w:sz w:val="24"/>
        </w:rPr>
      </w:pPr>
      <w:r>
        <w:rPr>
          <w:b/>
          <w:noProof/>
          <w:sz w:val="28"/>
          <w:szCs w:val="28"/>
        </w:rPr>
        <w:drawing>
          <wp:inline distT="0" distB="0" distL="0" distR="0" wp14:anchorId="447531D0" wp14:editId="5F04DFE3">
            <wp:extent cx="5949315" cy="313499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9315" cy="3134995"/>
                    </a:xfrm>
                    <a:prstGeom prst="rect">
                      <a:avLst/>
                    </a:prstGeom>
                    <a:noFill/>
                    <a:ln>
                      <a:noFill/>
                    </a:ln>
                  </pic:spPr>
                </pic:pic>
              </a:graphicData>
            </a:graphic>
          </wp:inline>
        </w:drawing>
      </w:r>
    </w:p>
    <w:p w:rsidR="002E6D5F" w:rsidRDefault="002E6D5F" w:rsidP="002E6D5F">
      <w:pPr>
        <w:spacing w:line="480" w:lineRule="auto"/>
        <w:ind w:left="720"/>
        <w:jc w:val="left"/>
        <w:rPr>
          <w:rFonts w:ascii="Calibri" w:eastAsia="Calibri" w:hAnsi="Calibri" w:cs="Calibri"/>
          <w:b/>
          <w:noProof/>
          <w:sz w:val="28"/>
          <w:szCs w:val="28"/>
        </w:rPr>
      </w:pPr>
      <w:r>
        <w:rPr>
          <w:rFonts w:eastAsia="Times New Roman" w:cs="Times New Roman"/>
          <w:b/>
          <w:sz w:val="24"/>
        </w:rPr>
        <w:t>Activity Diagram for User Management:</w:t>
      </w:r>
      <w:r>
        <w:rPr>
          <w:b/>
          <w:noProof/>
          <w:sz w:val="28"/>
          <w:szCs w:val="28"/>
        </w:rPr>
        <w:t xml:space="preserve"> </w:t>
      </w:r>
      <w:r>
        <w:rPr>
          <w:b/>
          <w:noProof/>
          <w:sz w:val="28"/>
          <w:szCs w:val="28"/>
        </w:rPr>
        <w:drawing>
          <wp:inline distT="0" distB="0" distL="0" distR="0" wp14:anchorId="590DF3CF" wp14:editId="074F3F11">
            <wp:extent cx="5937885" cy="3348990"/>
            <wp:effectExtent l="0" t="0" r="5715" b="381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37885" cy="3348990"/>
                    </a:xfrm>
                    <a:prstGeom prst="rect">
                      <a:avLst/>
                    </a:prstGeom>
                    <a:noFill/>
                    <a:ln>
                      <a:noFill/>
                    </a:ln>
                  </pic:spPr>
                </pic:pic>
              </a:graphicData>
            </a:graphic>
          </wp:inline>
        </w:drawing>
      </w:r>
    </w:p>
    <w:p w:rsidR="002E6D5F" w:rsidRDefault="002E6D5F" w:rsidP="002E6D5F">
      <w:pPr>
        <w:spacing w:line="480" w:lineRule="auto"/>
        <w:ind w:left="720"/>
        <w:rPr>
          <w:rFonts w:eastAsia="Times New Roman" w:cs="Times New Roman"/>
          <w:b/>
          <w:sz w:val="24"/>
        </w:rPr>
      </w:pPr>
    </w:p>
    <w:p w:rsidR="002E6D5F" w:rsidRDefault="002E6D5F" w:rsidP="002E6D5F">
      <w:pPr>
        <w:spacing w:line="480" w:lineRule="auto"/>
        <w:ind w:left="720"/>
        <w:rPr>
          <w:sz w:val="24"/>
        </w:rPr>
      </w:pPr>
      <w:r>
        <w:rPr>
          <w:sz w:val="24"/>
        </w:rPr>
        <w:br w:type="page"/>
      </w:r>
      <w:r>
        <w:rPr>
          <w:rFonts w:eastAsia="Times New Roman" w:cs="Times New Roman"/>
          <w:b/>
          <w:sz w:val="24"/>
        </w:rPr>
        <w:lastRenderedPageBreak/>
        <w:t xml:space="preserve">                           </w:t>
      </w:r>
      <w:r>
        <w:rPr>
          <w:rFonts w:eastAsia="Times New Roman" w:cs="Times New Roman"/>
          <w:b/>
          <w:sz w:val="24"/>
        </w:rPr>
        <w:tab/>
      </w:r>
      <w:r>
        <w:rPr>
          <w:sz w:val="24"/>
        </w:rPr>
        <w:t>Professor Login (SPW2_103)</w:t>
      </w:r>
    </w:p>
    <w:p w:rsidR="002E6D5F" w:rsidRDefault="002E6D5F" w:rsidP="002E6D5F">
      <w:pPr>
        <w:spacing w:line="360" w:lineRule="auto"/>
        <w:jc w:val="center"/>
      </w:pPr>
      <w:r>
        <w:rPr>
          <w:noProof/>
        </w:rPr>
        <w:drawing>
          <wp:inline distT="0" distB="0" distL="0" distR="0" wp14:anchorId="0633341D" wp14:editId="7562F434">
            <wp:extent cx="5949315" cy="325374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9315" cy="3253740"/>
                    </a:xfrm>
                    <a:prstGeom prst="rect">
                      <a:avLst/>
                    </a:prstGeom>
                    <a:noFill/>
                    <a:ln>
                      <a:noFill/>
                    </a:ln>
                  </pic:spPr>
                </pic:pic>
              </a:graphicData>
            </a:graphic>
          </wp:inline>
        </w:drawing>
      </w:r>
    </w:p>
    <w:p w:rsidR="002E6D5F" w:rsidRDefault="002E6D5F" w:rsidP="002E6D5F">
      <w:pPr>
        <w:spacing w:line="256" w:lineRule="auto"/>
      </w:pPr>
      <w:r>
        <w:br w:type="page"/>
      </w:r>
    </w:p>
    <w:p w:rsidR="002E6D5F" w:rsidRDefault="002E6D5F" w:rsidP="002E6D5F">
      <w:pPr>
        <w:spacing w:line="360" w:lineRule="auto"/>
        <w:jc w:val="center"/>
      </w:pPr>
      <w:r>
        <w:lastRenderedPageBreak/>
        <w:t>Guest Access (SPW2_102)</w:t>
      </w:r>
    </w:p>
    <w:p w:rsidR="002E6D5F" w:rsidRDefault="002E6D5F" w:rsidP="002E6D5F">
      <w:pPr>
        <w:spacing w:line="360" w:lineRule="auto"/>
        <w:jc w:val="center"/>
      </w:pPr>
      <w:r>
        <w:rPr>
          <w:noProof/>
        </w:rPr>
        <w:drawing>
          <wp:inline distT="0" distB="0" distL="0" distR="0" wp14:anchorId="703F6D84" wp14:editId="4C596042">
            <wp:extent cx="5260975" cy="286194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260975" cy="2861945"/>
                    </a:xfrm>
                    <a:prstGeom prst="rect">
                      <a:avLst/>
                    </a:prstGeom>
                    <a:noFill/>
                    <a:ln>
                      <a:noFill/>
                    </a:ln>
                  </pic:spPr>
                </pic:pic>
              </a:graphicData>
            </a:graphic>
          </wp:inline>
        </w:drawing>
      </w:r>
    </w:p>
    <w:p w:rsidR="002E6D5F" w:rsidRDefault="002E6D5F" w:rsidP="002E6D5F">
      <w:r>
        <w:br w:type="page"/>
      </w:r>
    </w:p>
    <w:p w:rsidR="002E6D5F" w:rsidRDefault="002E6D5F" w:rsidP="002E6D5F">
      <w:pPr>
        <w:spacing w:line="360" w:lineRule="auto"/>
        <w:jc w:val="center"/>
        <w:rPr>
          <w:noProof/>
        </w:rPr>
      </w:pPr>
      <w:r>
        <w:lastRenderedPageBreak/>
        <w:t>Logout (SPW2_104)</w:t>
      </w:r>
    </w:p>
    <w:p w:rsidR="002E6D5F" w:rsidRDefault="002E6D5F" w:rsidP="002E6D5F">
      <w:pPr>
        <w:spacing w:line="360" w:lineRule="auto"/>
        <w:jc w:val="center"/>
      </w:pPr>
      <w:r>
        <w:rPr>
          <w:noProof/>
        </w:rPr>
        <w:drawing>
          <wp:inline distT="0" distB="0" distL="0" distR="0" wp14:anchorId="1BCE8ED5" wp14:editId="5E4A4676">
            <wp:extent cx="5320030" cy="321818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320030" cy="3218180"/>
                    </a:xfrm>
                    <a:prstGeom prst="rect">
                      <a:avLst/>
                    </a:prstGeom>
                    <a:noFill/>
                    <a:ln>
                      <a:noFill/>
                    </a:ln>
                  </pic:spPr>
                </pic:pic>
              </a:graphicData>
            </a:graphic>
          </wp:inline>
        </w:drawing>
      </w:r>
    </w:p>
    <w:p w:rsidR="002E6D5F" w:rsidRDefault="002E6D5F" w:rsidP="002E6D5F">
      <w:pPr>
        <w:spacing w:line="360" w:lineRule="auto"/>
      </w:pPr>
      <w:r>
        <w:rPr>
          <w:noProof/>
        </w:rPr>
        <w:drawing>
          <wp:inline distT="0" distB="0" distL="0" distR="0" wp14:anchorId="627E08D6" wp14:editId="1825F022">
            <wp:extent cx="5937885" cy="4311015"/>
            <wp:effectExtent l="0" t="0" r="571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37885" cy="4311015"/>
                    </a:xfrm>
                    <a:prstGeom prst="rect">
                      <a:avLst/>
                    </a:prstGeom>
                    <a:noFill/>
                    <a:ln>
                      <a:noFill/>
                    </a:ln>
                  </pic:spPr>
                </pic:pic>
              </a:graphicData>
            </a:graphic>
          </wp:inline>
        </w:drawing>
      </w:r>
    </w:p>
    <w:p w:rsidR="002E6D5F" w:rsidRDefault="002E6D5F" w:rsidP="002E6D5F">
      <w:pPr>
        <w:spacing w:line="360" w:lineRule="auto"/>
      </w:pPr>
      <w:r>
        <w:rPr>
          <w:noProof/>
        </w:rPr>
        <w:lastRenderedPageBreak/>
        <w:drawing>
          <wp:inline distT="0" distB="0" distL="0" distR="0" wp14:anchorId="0279FB88" wp14:editId="1CB34635">
            <wp:extent cx="6329680" cy="396621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329680" cy="3966210"/>
                    </a:xfrm>
                    <a:prstGeom prst="rect">
                      <a:avLst/>
                    </a:prstGeom>
                    <a:noFill/>
                    <a:ln>
                      <a:noFill/>
                    </a:ln>
                  </pic:spPr>
                </pic:pic>
              </a:graphicData>
            </a:graphic>
          </wp:inline>
        </w:drawing>
      </w:r>
    </w:p>
    <w:p w:rsidR="002E6D5F" w:rsidRDefault="002E6D5F" w:rsidP="002E6D5F">
      <w:pPr>
        <w:spacing w:line="360" w:lineRule="auto"/>
      </w:pPr>
      <w:r>
        <w:rPr>
          <w:noProof/>
        </w:rPr>
        <w:drawing>
          <wp:inline distT="0" distB="0" distL="0" distR="0" wp14:anchorId="249922C5" wp14:editId="21D79CEF">
            <wp:extent cx="6282055" cy="3776345"/>
            <wp:effectExtent l="0" t="0" r="4445"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282055" cy="3776345"/>
                    </a:xfrm>
                    <a:prstGeom prst="rect">
                      <a:avLst/>
                    </a:prstGeom>
                    <a:noFill/>
                    <a:ln>
                      <a:noFill/>
                    </a:ln>
                  </pic:spPr>
                </pic:pic>
              </a:graphicData>
            </a:graphic>
          </wp:inline>
        </w:drawing>
      </w:r>
    </w:p>
    <w:p w:rsidR="002E6D5F" w:rsidRDefault="002E6D5F" w:rsidP="002E6D5F">
      <w:pPr>
        <w:spacing w:line="360" w:lineRule="auto"/>
      </w:pPr>
      <w:r>
        <w:rPr>
          <w:noProof/>
        </w:rPr>
        <w:lastRenderedPageBreak/>
        <w:drawing>
          <wp:inline distT="0" distB="0" distL="0" distR="0" wp14:anchorId="67AC4D98" wp14:editId="5829B914">
            <wp:extent cx="6186805" cy="3491230"/>
            <wp:effectExtent l="0" t="0" r="444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186805" cy="3491230"/>
                    </a:xfrm>
                    <a:prstGeom prst="rect">
                      <a:avLst/>
                    </a:prstGeom>
                    <a:noFill/>
                    <a:ln>
                      <a:noFill/>
                    </a:ln>
                  </pic:spPr>
                </pic:pic>
              </a:graphicData>
            </a:graphic>
          </wp:inline>
        </w:drawing>
      </w:r>
    </w:p>
    <w:p w:rsidR="002E6D5F" w:rsidRDefault="002E6D5F" w:rsidP="002E6D5F">
      <w:pPr>
        <w:spacing w:line="360" w:lineRule="auto"/>
      </w:pPr>
      <w:r>
        <w:rPr>
          <w:noProof/>
        </w:rPr>
        <w:drawing>
          <wp:inline distT="0" distB="0" distL="0" distR="0" wp14:anchorId="53AE0D94" wp14:editId="574BD462">
            <wp:extent cx="6471920" cy="3467735"/>
            <wp:effectExtent l="0" t="0" r="508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471920" cy="3467735"/>
                    </a:xfrm>
                    <a:prstGeom prst="rect">
                      <a:avLst/>
                    </a:prstGeom>
                    <a:noFill/>
                    <a:ln>
                      <a:noFill/>
                    </a:ln>
                  </pic:spPr>
                </pic:pic>
              </a:graphicData>
            </a:graphic>
          </wp:inline>
        </w:drawing>
      </w:r>
    </w:p>
    <w:p w:rsidR="002E6D5F" w:rsidRDefault="002E6D5F" w:rsidP="002E6D5F">
      <w:pPr>
        <w:spacing w:line="360" w:lineRule="auto"/>
      </w:pPr>
    </w:p>
    <w:p w:rsidR="002E6D5F" w:rsidRDefault="002E6D5F" w:rsidP="002E6D5F">
      <w:pPr>
        <w:spacing w:line="360" w:lineRule="auto"/>
      </w:pPr>
      <w:r>
        <w:rPr>
          <w:noProof/>
        </w:rPr>
        <w:lastRenderedPageBreak/>
        <w:drawing>
          <wp:inline distT="0" distB="0" distL="0" distR="0" wp14:anchorId="131FA9D7" wp14:editId="40C368B5">
            <wp:extent cx="6365240" cy="365760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365240" cy="3657600"/>
                    </a:xfrm>
                    <a:prstGeom prst="rect">
                      <a:avLst/>
                    </a:prstGeom>
                    <a:noFill/>
                    <a:ln>
                      <a:noFill/>
                    </a:ln>
                  </pic:spPr>
                </pic:pic>
              </a:graphicData>
            </a:graphic>
          </wp:inline>
        </w:drawing>
      </w:r>
    </w:p>
    <w:p w:rsidR="002E6D5F" w:rsidRDefault="002E6D5F" w:rsidP="002E6D5F">
      <w:pPr>
        <w:spacing w:line="360" w:lineRule="auto"/>
        <w:ind w:left="-540"/>
      </w:pPr>
      <w:r>
        <w:rPr>
          <w:noProof/>
        </w:rPr>
        <w:lastRenderedPageBreak/>
        <w:drawing>
          <wp:inline distT="0" distB="0" distL="0" distR="0" wp14:anchorId="2394CC29" wp14:editId="1E6903A8">
            <wp:extent cx="6400800" cy="4690745"/>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400800" cy="4690745"/>
                    </a:xfrm>
                    <a:prstGeom prst="rect">
                      <a:avLst/>
                    </a:prstGeom>
                    <a:noFill/>
                    <a:ln>
                      <a:noFill/>
                    </a:ln>
                  </pic:spPr>
                </pic:pic>
              </a:graphicData>
            </a:graphic>
          </wp:inline>
        </w:drawing>
      </w:r>
    </w:p>
    <w:p w:rsidR="002E6D5F" w:rsidRDefault="002E6D5F" w:rsidP="002E6D5F">
      <w:pPr>
        <w:spacing w:line="360" w:lineRule="auto"/>
      </w:pPr>
      <w:r>
        <w:rPr>
          <w:noProof/>
        </w:rPr>
        <w:lastRenderedPageBreak/>
        <w:drawing>
          <wp:inline distT="0" distB="0" distL="0" distR="0" wp14:anchorId="3DBE17CD" wp14:editId="40A3F029">
            <wp:extent cx="6460490" cy="3728720"/>
            <wp:effectExtent l="0" t="0" r="0" b="508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460490" cy="3728720"/>
                    </a:xfrm>
                    <a:prstGeom prst="rect">
                      <a:avLst/>
                    </a:prstGeom>
                    <a:noFill/>
                    <a:ln>
                      <a:noFill/>
                    </a:ln>
                  </pic:spPr>
                </pic:pic>
              </a:graphicData>
            </a:graphic>
          </wp:inline>
        </w:drawing>
      </w:r>
    </w:p>
    <w:p w:rsidR="002E6D5F" w:rsidRDefault="002E6D5F" w:rsidP="002E6D5F">
      <w:pPr>
        <w:spacing w:line="360" w:lineRule="auto"/>
      </w:pPr>
      <w:r>
        <w:rPr>
          <w:noProof/>
        </w:rPr>
        <w:drawing>
          <wp:inline distT="0" distB="0" distL="0" distR="0" wp14:anchorId="6C4122D1" wp14:editId="19E1A889">
            <wp:extent cx="5949315" cy="3918585"/>
            <wp:effectExtent l="0" t="0" r="0" b="571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9315" cy="3918585"/>
                    </a:xfrm>
                    <a:prstGeom prst="rect">
                      <a:avLst/>
                    </a:prstGeom>
                    <a:noFill/>
                    <a:ln>
                      <a:noFill/>
                    </a:ln>
                  </pic:spPr>
                </pic:pic>
              </a:graphicData>
            </a:graphic>
          </wp:inline>
        </w:drawing>
      </w:r>
    </w:p>
    <w:p w:rsidR="002E6D5F" w:rsidRDefault="002E6D5F" w:rsidP="002E6D5F">
      <w:pPr>
        <w:spacing w:line="360" w:lineRule="auto"/>
      </w:pPr>
      <w:r>
        <w:rPr>
          <w:noProof/>
        </w:rPr>
        <w:lastRenderedPageBreak/>
        <w:drawing>
          <wp:inline distT="0" distB="0" distL="0" distR="0" wp14:anchorId="010B45F2" wp14:editId="288714E8">
            <wp:extent cx="6269990" cy="4595495"/>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269990" cy="4595495"/>
                    </a:xfrm>
                    <a:prstGeom prst="rect">
                      <a:avLst/>
                    </a:prstGeom>
                    <a:noFill/>
                    <a:ln>
                      <a:noFill/>
                    </a:ln>
                  </pic:spPr>
                </pic:pic>
              </a:graphicData>
            </a:graphic>
          </wp:inline>
        </w:drawing>
      </w:r>
    </w:p>
    <w:p w:rsidR="002E6D5F" w:rsidRDefault="002E6D5F" w:rsidP="002E6D5F">
      <w:pPr>
        <w:spacing w:line="360" w:lineRule="auto"/>
      </w:pPr>
      <w:r>
        <w:rPr>
          <w:noProof/>
        </w:rPr>
        <w:lastRenderedPageBreak/>
        <w:drawing>
          <wp:inline distT="0" distB="0" distL="0" distR="0" wp14:anchorId="6139C067" wp14:editId="7F9716A1">
            <wp:extent cx="6103620" cy="5747385"/>
            <wp:effectExtent l="0" t="0" r="0" b="571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103620" cy="5747385"/>
                    </a:xfrm>
                    <a:prstGeom prst="rect">
                      <a:avLst/>
                    </a:prstGeom>
                    <a:noFill/>
                    <a:ln>
                      <a:noFill/>
                    </a:ln>
                  </pic:spPr>
                </pic:pic>
              </a:graphicData>
            </a:graphic>
          </wp:inline>
        </w:drawing>
      </w:r>
    </w:p>
    <w:p w:rsidR="002E6D5F" w:rsidRDefault="002E6D5F" w:rsidP="002E6D5F">
      <w:pPr>
        <w:spacing w:line="360" w:lineRule="auto"/>
      </w:pPr>
      <w:r>
        <w:rPr>
          <w:noProof/>
        </w:rPr>
        <w:lastRenderedPageBreak/>
        <w:drawing>
          <wp:inline distT="0" distB="0" distL="0" distR="0" wp14:anchorId="624C1386" wp14:editId="1B95F165">
            <wp:extent cx="6341110" cy="3823970"/>
            <wp:effectExtent l="0" t="0" r="2540" b="508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341110" cy="3823970"/>
                    </a:xfrm>
                    <a:prstGeom prst="rect">
                      <a:avLst/>
                    </a:prstGeom>
                    <a:noFill/>
                    <a:ln>
                      <a:noFill/>
                    </a:ln>
                  </pic:spPr>
                </pic:pic>
              </a:graphicData>
            </a:graphic>
          </wp:inline>
        </w:drawing>
      </w:r>
    </w:p>
    <w:p w:rsidR="002E6D5F" w:rsidRDefault="002E6D5F" w:rsidP="002E6D5F">
      <w:pPr>
        <w:spacing w:line="360" w:lineRule="auto"/>
      </w:pPr>
      <w:r>
        <w:rPr>
          <w:noProof/>
        </w:rPr>
        <w:lastRenderedPageBreak/>
        <w:drawing>
          <wp:inline distT="0" distB="0" distL="0" distR="0" wp14:anchorId="625A70E1" wp14:editId="42A942A0">
            <wp:extent cx="6436360" cy="3717290"/>
            <wp:effectExtent l="0" t="0" r="254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436360" cy="3717290"/>
                    </a:xfrm>
                    <a:prstGeom prst="rect">
                      <a:avLst/>
                    </a:prstGeom>
                    <a:noFill/>
                    <a:ln>
                      <a:noFill/>
                    </a:ln>
                  </pic:spPr>
                </pic:pic>
              </a:graphicData>
            </a:graphic>
          </wp:inline>
        </w:drawing>
      </w:r>
      <w:r>
        <w:rPr>
          <w:noProof/>
        </w:rPr>
        <w:drawing>
          <wp:inline distT="0" distB="0" distL="0" distR="0" wp14:anchorId="726DDAA0" wp14:editId="7B69188B">
            <wp:extent cx="6496050" cy="3907155"/>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496050" cy="3907155"/>
                    </a:xfrm>
                    <a:prstGeom prst="rect">
                      <a:avLst/>
                    </a:prstGeom>
                    <a:noFill/>
                    <a:ln>
                      <a:noFill/>
                    </a:ln>
                  </pic:spPr>
                </pic:pic>
              </a:graphicData>
            </a:graphic>
          </wp:inline>
        </w:drawing>
      </w:r>
      <w:r>
        <w:rPr>
          <w:noProof/>
        </w:rPr>
        <w:lastRenderedPageBreak/>
        <w:drawing>
          <wp:inline distT="0" distB="0" distL="0" distR="0" wp14:anchorId="09DF8668" wp14:editId="5F340BA3">
            <wp:extent cx="6269990" cy="3930650"/>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269990" cy="3930650"/>
                    </a:xfrm>
                    <a:prstGeom prst="rect">
                      <a:avLst/>
                    </a:prstGeom>
                    <a:noFill/>
                    <a:ln>
                      <a:noFill/>
                    </a:ln>
                  </pic:spPr>
                </pic:pic>
              </a:graphicData>
            </a:graphic>
          </wp:inline>
        </w:drawing>
      </w:r>
    </w:p>
    <w:p w:rsidR="002E6D5F" w:rsidRDefault="002E6D5F" w:rsidP="002E6D5F">
      <w:pPr>
        <w:spacing w:line="360" w:lineRule="auto"/>
      </w:pPr>
    </w:p>
    <w:p w:rsidR="002E6D5F" w:rsidRDefault="002E6D5F" w:rsidP="002E6D5F">
      <w:pPr>
        <w:spacing w:line="360" w:lineRule="auto"/>
      </w:pPr>
    </w:p>
    <w:p w:rsidR="002E6D5F" w:rsidRDefault="002E6D5F" w:rsidP="002E6D5F">
      <w:pPr>
        <w:rPr>
          <w:noProof/>
        </w:rPr>
      </w:pPr>
      <w:r>
        <w:rPr>
          <w:noProof/>
        </w:rPr>
        <w:br w:type="page"/>
      </w:r>
    </w:p>
    <w:p w:rsidR="002E6D5F" w:rsidRDefault="002E6D5F" w:rsidP="002E6D5F">
      <w:pPr>
        <w:spacing w:line="360" w:lineRule="auto"/>
        <w:jc w:val="center"/>
        <w:rPr>
          <w:noProof/>
          <w:sz w:val="24"/>
        </w:rPr>
      </w:pPr>
      <w:r>
        <w:rPr>
          <w:noProof/>
          <w:sz w:val="24"/>
        </w:rPr>
        <w:lastRenderedPageBreak/>
        <w:t>Upload File (SPW3_710)</w:t>
      </w:r>
    </w:p>
    <w:p w:rsidR="002E6D5F" w:rsidRDefault="002E6D5F" w:rsidP="002E6D5F">
      <w:pPr>
        <w:spacing w:line="360" w:lineRule="auto"/>
        <w:jc w:val="center"/>
      </w:pPr>
      <w:r>
        <w:rPr>
          <w:noProof/>
        </w:rPr>
        <w:drawing>
          <wp:inline distT="0" distB="0" distL="0" distR="0" wp14:anchorId="6AAF4D78" wp14:editId="623BEBF4">
            <wp:extent cx="5949315" cy="3847465"/>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9315" cy="3847465"/>
                    </a:xfrm>
                    <a:prstGeom prst="rect">
                      <a:avLst/>
                    </a:prstGeom>
                    <a:noFill/>
                    <a:ln>
                      <a:noFill/>
                    </a:ln>
                  </pic:spPr>
                </pic:pic>
              </a:graphicData>
            </a:graphic>
          </wp:inline>
        </w:drawing>
      </w:r>
    </w:p>
    <w:p w:rsidR="002E6D5F" w:rsidRDefault="002E6D5F" w:rsidP="002E6D5F">
      <w:pPr>
        <w:spacing w:line="360" w:lineRule="auto"/>
        <w:jc w:val="center"/>
      </w:pPr>
    </w:p>
    <w:p w:rsidR="002E6D5F" w:rsidRDefault="002E6D5F" w:rsidP="002E6D5F">
      <w:pPr>
        <w:spacing w:line="360" w:lineRule="auto"/>
        <w:jc w:val="center"/>
        <w:rPr>
          <w:sz w:val="24"/>
        </w:rPr>
      </w:pPr>
      <w:r>
        <w:rPr>
          <w:sz w:val="24"/>
        </w:rPr>
        <w:lastRenderedPageBreak/>
        <w:t>Download File (SPW3_720)</w:t>
      </w:r>
      <w:r>
        <w:rPr>
          <w:noProof/>
          <w:sz w:val="24"/>
        </w:rPr>
        <w:drawing>
          <wp:inline distT="0" distB="0" distL="0" distR="0" wp14:anchorId="2FD7D70B" wp14:editId="06618DF4">
            <wp:extent cx="5949315" cy="3811905"/>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9315" cy="3811905"/>
                    </a:xfrm>
                    <a:prstGeom prst="rect">
                      <a:avLst/>
                    </a:prstGeom>
                    <a:noFill/>
                    <a:ln>
                      <a:noFill/>
                    </a:ln>
                  </pic:spPr>
                </pic:pic>
              </a:graphicData>
            </a:graphic>
          </wp:inline>
        </w:drawing>
      </w:r>
    </w:p>
    <w:p w:rsidR="002E6D5F" w:rsidRDefault="002E6D5F" w:rsidP="002E6D5F">
      <w:pPr>
        <w:spacing w:line="360" w:lineRule="auto"/>
        <w:jc w:val="center"/>
        <w:rPr>
          <w:sz w:val="24"/>
        </w:rPr>
      </w:pPr>
      <w:r>
        <w:rPr>
          <w:sz w:val="24"/>
        </w:rPr>
        <w:lastRenderedPageBreak/>
        <w:t xml:space="preserve">Delete File (SPW3_730) </w:t>
      </w:r>
      <w:r>
        <w:rPr>
          <w:noProof/>
          <w:sz w:val="24"/>
        </w:rPr>
        <w:drawing>
          <wp:inline distT="0" distB="0" distL="0" distR="0" wp14:anchorId="678F6BA8" wp14:editId="0421F7B5">
            <wp:extent cx="5949315" cy="3990340"/>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49315" cy="3990340"/>
                    </a:xfrm>
                    <a:prstGeom prst="rect">
                      <a:avLst/>
                    </a:prstGeom>
                    <a:noFill/>
                    <a:ln>
                      <a:noFill/>
                    </a:ln>
                  </pic:spPr>
                </pic:pic>
              </a:graphicData>
            </a:graphic>
          </wp:inline>
        </w:drawing>
      </w:r>
    </w:p>
    <w:p w:rsidR="002E6D5F" w:rsidRDefault="002E6D5F" w:rsidP="002E6D5F">
      <w:pPr>
        <w:spacing w:line="360" w:lineRule="auto"/>
        <w:jc w:val="center"/>
        <w:rPr>
          <w:sz w:val="24"/>
        </w:rPr>
      </w:pPr>
      <w:r>
        <w:rPr>
          <w:sz w:val="24"/>
        </w:rPr>
        <w:lastRenderedPageBreak/>
        <w:t xml:space="preserve">Add New Milestone (SPW3_901) </w:t>
      </w:r>
      <w:r>
        <w:rPr>
          <w:noProof/>
          <w:sz w:val="24"/>
        </w:rPr>
        <w:drawing>
          <wp:inline distT="0" distB="0" distL="0" distR="0" wp14:anchorId="26288EE8" wp14:editId="7CFF1DF0">
            <wp:extent cx="5949315" cy="4405630"/>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9315" cy="4405630"/>
                    </a:xfrm>
                    <a:prstGeom prst="rect">
                      <a:avLst/>
                    </a:prstGeom>
                    <a:noFill/>
                    <a:ln>
                      <a:noFill/>
                    </a:ln>
                  </pic:spPr>
                </pic:pic>
              </a:graphicData>
            </a:graphic>
          </wp:inline>
        </w:drawing>
      </w:r>
    </w:p>
    <w:p w:rsidR="002E6D5F" w:rsidRDefault="002E6D5F" w:rsidP="002E6D5F">
      <w:pPr>
        <w:spacing w:line="360" w:lineRule="auto"/>
        <w:jc w:val="center"/>
        <w:rPr>
          <w:sz w:val="24"/>
        </w:rPr>
      </w:pPr>
      <w:r>
        <w:rPr>
          <w:sz w:val="24"/>
        </w:rPr>
        <w:lastRenderedPageBreak/>
        <w:t xml:space="preserve"> Edit Milestone (SPW3_902) </w:t>
      </w:r>
      <w:r>
        <w:rPr>
          <w:noProof/>
          <w:sz w:val="24"/>
        </w:rPr>
        <w:drawing>
          <wp:inline distT="0" distB="0" distL="0" distR="0" wp14:anchorId="622C8136" wp14:editId="6065ECBA">
            <wp:extent cx="5949315" cy="3289300"/>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49315" cy="3289300"/>
                    </a:xfrm>
                    <a:prstGeom prst="rect">
                      <a:avLst/>
                    </a:prstGeom>
                    <a:noFill/>
                    <a:ln>
                      <a:noFill/>
                    </a:ln>
                  </pic:spPr>
                </pic:pic>
              </a:graphicData>
            </a:graphic>
          </wp:inline>
        </w:drawing>
      </w:r>
    </w:p>
    <w:p w:rsidR="002E6D5F" w:rsidRDefault="002E6D5F" w:rsidP="002E6D5F">
      <w:pPr>
        <w:spacing w:line="360" w:lineRule="auto"/>
        <w:jc w:val="center"/>
        <w:rPr>
          <w:sz w:val="24"/>
        </w:rPr>
      </w:pPr>
      <w:r>
        <w:rPr>
          <w:sz w:val="24"/>
        </w:rPr>
        <w:lastRenderedPageBreak/>
        <w:t xml:space="preserve">Delete Milestone (SPW3_903) </w:t>
      </w:r>
      <w:r>
        <w:rPr>
          <w:noProof/>
          <w:sz w:val="24"/>
        </w:rPr>
        <w:drawing>
          <wp:inline distT="0" distB="0" distL="0" distR="0" wp14:anchorId="41377BEE" wp14:editId="089A2392">
            <wp:extent cx="5949315" cy="5415280"/>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49315" cy="5415280"/>
                    </a:xfrm>
                    <a:prstGeom prst="rect">
                      <a:avLst/>
                    </a:prstGeom>
                    <a:noFill/>
                    <a:ln>
                      <a:noFill/>
                    </a:ln>
                  </pic:spPr>
                </pic:pic>
              </a:graphicData>
            </a:graphic>
          </wp:inline>
        </w:drawing>
      </w:r>
    </w:p>
    <w:p w:rsidR="002E6D5F" w:rsidRDefault="002E6D5F" w:rsidP="002E6D5F">
      <w:pPr>
        <w:spacing w:line="360" w:lineRule="auto"/>
        <w:jc w:val="center"/>
        <w:rPr>
          <w:sz w:val="24"/>
        </w:rPr>
      </w:pPr>
    </w:p>
    <w:p w:rsidR="002E6D5F" w:rsidRDefault="002E6D5F" w:rsidP="002E6D5F">
      <w:pPr>
        <w:spacing w:line="360" w:lineRule="auto"/>
        <w:jc w:val="center"/>
        <w:rPr>
          <w:sz w:val="24"/>
        </w:rPr>
      </w:pPr>
    </w:p>
    <w:p w:rsidR="002E6D5F" w:rsidRDefault="002E6D5F" w:rsidP="002E6D5F">
      <w:pPr>
        <w:spacing w:line="360" w:lineRule="auto"/>
        <w:jc w:val="center"/>
        <w:rPr>
          <w:sz w:val="24"/>
        </w:rPr>
      </w:pPr>
      <w:r>
        <w:rPr>
          <w:noProof/>
          <w:sz w:val="24"/>
        </w:rPr>
        <w:lastRenderedPageBreak/>
        <w:drawing>
          <wp:inline distT="0" distB="0" distL="0" distR="0" wp14:anchorId="1C533DCE" wp14:editId="4076D04B">
            <wp:extent cx="5949315" cy="3443605"/>
            <wp:effectExtent l="0" t="0" r="0" b="4445"/>
            <wp:docPr id="286" name="Picture 286" descr="Description: \\bear-ad.cs.fiu.edu\homes\Desktop\Diagrams\Manually Add User.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Description: \\bear-ad.cs.fiu.edu\homes\Desktop\Diagrams\Manually Add User.bmp"/>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9315" cy="3443605"/>
                    </a:xfrm>
                    <a:prstGeom prst="rect">
                      <a:avLst/>
                    </a:prstGeom>
                    <a:noFill/>
                    <a:ln>
                      <a:noFill/>
                    </a:ln>
                  </pic:spPr>
                </pic:pic>
              </a:graphicData>
            </a:graphic>
          </wp:inline>
        </w:drawing>
      </w:r>
      <w:r>
        <w:rPr>
          <w:noProof/>
          <w:sz w:val="24"/>
        </w:rPr>
        <w:drawing>
          <wp:inline distT="0" distB="0" distL="0" distR="0" wp14:anchorId="29219986" wp14:editId="090B8013">
            <wp:extent cx="5949315" cy="3111500"/>
            <wp:effectExtent l="0" t="0" r="0" b="0"/>
            <wp:docPr id="287" name="Picture 287" descr="Description: \\bear-ad.cs.fiu.edu\homes\Desktop\Diagrams\Modify User.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Description: \\bear-ad.cs.fiu.edu\homes\Desktop\Diagrams\Modify User.bmp"/>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49315" cy="3111500"/>
                    </a:xfrm>
                    <a:prstGeom prst="rect">
                      <a:avLst/>
                    </a:prstGeom>
                    <a:noFill/>
                    <a:ln>
                      <a:noFill/>
                    </a:ln>
                  </pic:spPr>
                </pic:pic>
              </a:graphicData>
            </a:graphic>
          </wp:inline>
        </w:drawing>
      </w:r>
      <w:r>
        <w:rPr>
          <w:noProof/>
          <w:sz w:val="24"/>
        </w:rPr>
        <w:lastRenderedPageBreak/>
        <w:drawing>
          <wp:inline distT="0" distB="0" distL="0" distR="0" wp14:anchorId="193D1CF1" wp14:editId="588BFA54">
            <wp:extent cx="5949315" cy="3301365"/>
            <wp:effectExtent l="0" t="0" r="0" b="0"/>
            <wp:docPr id="288" name="Picture 288" descr="Description: \\bear-ad.cs.fiu.edu\homes\Desktop\Diagrams\Delete User.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Description: \\bear-ad.cs.fiu.edu\homes\Desktop\Diagrams\Delete User.bmp"/>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49315" cy="3301365"/>
                    </a:xfrm>
                    <a:prstGeom prst="rect">
                      <a:avLst/>
                    </a:prstGeom>
                    <a:noFill/>
                    <a:ln>
                      <a:noFill/>
                    </a:ln>
                  </pic:spPr>
                </pic:pic>
              </a:graphicData>
            </a:graphic>
          </wp:inline>
        </w:drawing>
      </w:r>
      <w:r>
        <w:rPr>
          <w:noProof/>
          <w:sz w:val="24"/>
        </w:rPr>
        <w:drawing>
          <wp:inline distT="0" distB="0" distL="0" distR="0" wp14:anchorId="0D0F4BE0" wp14:editId="1EDE7E4F">
            <wp:extent cx="5949315" cy="2564765"/>
            <wp:effectExtent l="0" t="0" r="0" b="6985"/>
            <wp:docPr id="289" name="Picture 289" descr="Description: \\bear-ad.cs.fiu.edu\homes\Desktop\Diagrams\Filter User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Description: \\bear-ad.cs.fiu.edu\homes\Desktop\Diagrams\Filter Users.bmp"/>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9315" cy="2564765"/>
                    </a:xfrm>
                    <a:prstGeom prst="rect">
                      <a:avLst/>
                    </a:prstGeom>
                    <a:noFill/>
                    <a:ln>
                      <a:noFill/>
                    </a:ln>
                  </pic:spPr>
                </pic:pic>
              </a:graphicData>
            </a:graphic>
          </wp:inline>
        </w:drawing>
      </w:r>
      <w:r>
        <w:rPr>
          <w:noProof/>
          <w:sz w:val="24"/>
        </w:rPr>
        <w:lastRenderedPageBreak/>
        <w:drawing>
          <wp:inline distT="0" distB="0" distL="0" distR="0" wp14:anchorId="58A05D70" wp14:editId="1B2D6922">
            <wp:extent cx="5925820" cy="4453255"/>
            <wp:effectExtent l="0" t="0" r="0" b="4445"/>
            <wp:docPr id="290" name="Picture 290" descr="Description: \\bear-ad.cs.fiu.edu\homes\Desktop\Diagrams\Approve Reques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Description: \\bear-ad.cs.fiu.edu\homes\Desktop\Diagrams\Approve Request.bmp"/>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25820" cy="4453255"/>
                    </a:xfrm>
                    <a:prstGeom prst="rect">
                      <a:avLst/>
                    </a:prstGeom>
                    <a:noFill/>
                    <a:ln>
                      <a:noFill/>
                    </a:ln>
                  </pic:spPr>
                </pic:pic>
              </a:graphicData>
            </a:graphic>
          </wp:inline>
        </w:drawing>
      </w:r>
      <w:r>
        <w:rPr>
          <w:noProof/>
          <w:sz w:val="24"/>
        </w:rPr>
        <w:lastRenderedPageBreak/>
        <w:drawing>
          <wp:inline distT="0" distB="0" distL="0" distR="0" wp14:anchorId="3826EFDB" wp14:editId="48CC685E">
            <wp:extent cx="5937885" cy="4156075"/>
            <wp:effectExtent l="0" t="0" r="5715" b="0"/>
            <wp:docPr id="293" name="Picture 293" descr="Description: \\bear-ad.cs.fiu.edu\homes\Desktop\Diagrams\Bypass Activat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Description: \\bear-ad.cs.fiu.edu\homes\Desktop\Diagrams\Bypass Activation.bmp"/>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37885" cy="4156075"/>
                    </a:xfrm>
                    <a:prstGeom prst="rect">
                      <a:avLst/>
                    </a:prstGeom>
                    <a:noFill/>
                    <a:ln>
                      <a:noFill/>
                    </a:ln>
                  </pic:spPr>
                </pic:pic>
              </a:graphicData>
            </a:graphic>
          </wp:inline>
        </w:drawing>
      </w:r>
      <w:r>
        <w:rPr>
          <w:noProof/>
          <w:sz w:val="24"/>
        </w:rPr>
        <w:lastRenderedPageBreak/>
        <w:drawing>
          <wp:inline distT="0" distB="0" distL="0" distR="0" wp14:anchorId="64CCC6BF" wp14:editId="1EF17D1B">
            <wp:extent cx="5949315" cy="4215765"/>
            <wp:effectExtent l="0" t="0" r="0" b="0"/>
            <wp:docPr id="294" name="Picture 294" descr="Description: \\bear-ad.cs.fiu.edu\homes\Desktop\Diagrams\Email Activat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Description: \\bear-ad.cs.fiu.edu\homes\Desktop\Diagrams\Email Activation.bmp"/>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49315" cy="4215765"/>
                    </a:xfrm>
                    <a:prstGeom prst="rect">
                      <a:avLst/>
                    </a:prstGeom>
                    <a:noFill/>
                    <a:ln>
                      <a:noFill/>
                    </a:ln>
                  </pic:spPr>
                </pic:pic>
              </a:graphicData>
            </a:graphic>
          </wp:inline>
        </w:drawing>
      </w:r>
      <w:r>
        <w:rPr>
          <w:noProof/>
          <w:sz w:val="24"/>
        </w:rPr>
        <w:drawing>
          <wp:inline distT="0" distB="0" distL="0" distR="0" wp14:anchorId="315947FB" wp14:editId="492B337C">
            <wp:extent cx="5949315" cy="2564765"/>
            <wp:effectExtent l="0" t="0" r="0" b="6985"/>
            <wp:docPr id="295" name="Picture 295" descr="Description: \\bear-ad.cs.fiu.edu\homes\Desktop\Diagrams\Generate Passwor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descr="Description: \\bear-ad.cs.fiu.edu\homes\Desktop\Diagrams\Generate Password.bmp"/>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49315" cy="2564765"/>
                    </a:xfrm>
                    <a:prstGeom prst="rect">
                      <a:avLst/>
                    </a:prstGeom>
                    <a:noFill/>
                    <a:ln>
                      <a:noFill/>
                    </a:ln>
                  </pic:spPr>
                </pic:pic>
              </a:graphicData>
            </a:graphic>
          </wp:inline>
        </w:drawing>
      </w:r>
      <w:r>
        <w:rPr>
          <w:noProof/>
          <w:sz w:val="24"/>
        </w:rPr>
        <w:lastRenderedPageBreak/>
        <w:drawing>
          <wp:inline distT="0" distB="0" distL="0" distR="0" wp14:anchorId="19630AF2" wp14:editId="07A792CD">
            <wp:extent cx="5949315" cy="3099435"/>
            <wp:effectExtent l="0" t="0" r="0" b="5715"/>
            <wp:docPr id="296" name="Picture 296" descr="Description: \\bear-ad.cs.fiu.edu\homes\Desktop\Diagrams\Impersonate User.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descr="Description: \\bear-ad.cs.fiu.edu\homes\Desktop\Diagrams\Impersonate User.bmp"/>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49315" cy="3099435"/>
                    </a:xfrm>
                    <a:prstGeom prst="rect">
                      <a:avLst/>
                    </a:prstGeom>
                    <a:noFill/>
                    <a:ln>
                      <a:noFill/>
                    </a:ln>
                  </pic:spPr>
                </pic:pic>
              </a:graphicData>
            </a:graphic>
          </wp:inline>
        </w:drawing>
      </w:r>
      <w:r>
        <w:rPr>
          <w:noProof/>
          <w:sz w:val="24"/>
        </w:rPr>
        <w:drawing>
          <wp:inline distT="0" distB="0" distL="0" distR="0" wp14:anchorId="42B76E61" wp14:editId="12126A04">
            <wp:extent cx="5937885" cy="3111500"/>
            <wp:effectExtent l="0" t="0" r="5715" b="0"/>
            <wp:docPr id="297" name="Picture 297" descr="Description: \\bear-ad.cs.fiu.edu\homes\Desktop\Diagrams\Registration Reques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descr="Description: \\bear-ad.cs.fiu.edu\homes\Desktop\Diagrams\Registration Request.bmp"/>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37885" cy="3111500"/>
                    </a:xfrm>
                    <a:prstGeom prst="rect">
                      <a:avLst/>
                    </a:prstGeom>
                    <a:noFill/>
                    <a:ln>
                      <a:noFill/>
                    </a:ln>
                  </pic:spPr>
                </pic:pic>
              </a:graphicData>
            </a:graphic>
          </wp:inline>
        </w:drawing>
      </w:r>
      <w:r>
        <w:rPr>
          <w:noProof/>
          <w:sz w:val="24"/>
        </w:rPr>
        <w:lastRenderedPageBreak/>
        <w:drawing>
          <wp:inline distT="0" distB="0" distL="0" distR="0" wp14:anchorId="6779C8B5" wp14:editId="4615BCDE">
            <wp:extent cx="5949315" cy="3538855"/>
            <wp:effectExtent l="0" t="0" r="0" b="4445"/>
            <wp:docPr id="299" name="Picture 299" descr="Description: \\bear-ad.cs.fiu.edu\homes\Desktop\Diagrams\Send Reminder to Pending.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descr="Description: \\bear-ad.cs.fiu.edu\homes\Desktop\Diagrams\Send Reminder to Pending.bmp"/>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49315" cy="3538855"/>
                    </a:xfrm>
                    <a:prstGeom prst="rect">
                      <a:avLst/>
                    </a:prstGeom>
                    <a:noFill/>
                    <a:ln>
                      <a:noFill/>
                    </a:ln>
                  </pic:spPr>
                </pic:pic>
              </a:graphicData>
            </a:graphic>
          </wp:inline>
        </w:drawing>
      </w:r>
    </w:p>
    <w:p w:rsidR="002E6D5F" w:rsidRDefault="002E6D5F" w:rsidP="002E6D5F">
      <w:pPr>
        <w:spacing w:line="360" w:lineRule="auto"/>
        <w:jc w:val="center"/>
        <w:rPr>
          <w:sz w:val="24"/>
        </w:rPr>
      </w:pPr>
    </w:p>
    <w:p w:rsidR="002E6D5F" w:rsidRDefault="002E6D5F" w:rsidP="002E6D5F">
      <w:pPr>
        <w:spacing w:line="360" w:lineRule="auto"/>
        <w:jc w:val="center"/>
        <w:rPr>
          <w:sz w:val="24"/>
        </w:rPr>
      </w:pPr>
    </w:p>
    <w:p w:rsidR="002E6D5F" w:rsidRDefault="002E6D5F" w:rsidP="002E6D5F">
      <w:pPr>
        <w:spacing w:line="360" w:lineRule="auto"/>
        <w:jc w:val="center"/>
        <w:rPr>
          <w:sz w:val="24"/>
        </w:rPr>
      </w:pPr>
    </w:p>
    <w:p w:rsidR="002E6D5F" w:rsidRDefault="002E6D5F" w:rsidP="002E6D5F">
      <w:pPr>
        <w:spacing w:line="360" w:lineRule="auto"/>
        <w:jc w:val="center"/>
        <w:rPr>
          <w:sz w:val="24"/>
        </w:rPr>
      </w:pPr>
    </w:p>
    <w:p w:rsidR="002E6D5F" w:rsidRDefault="002E6D5F" w:rsidP="002E6D5F">
      <w:pPr>
        <w:spacing w:line="360" w:lineRule="auto"/>
        <w:jc w:val="center"/>
        <w:rPr>
          <w:sz w:val="24"/>
        </w:rPr>
      </w:pPr>
    </w:p>
    <w:p w:rsidR="002E6D5F" w:rsidRDefault="002E6D5F" w:rsidP="002E6D5F">
      <w:pPr>
        <w:spacing w:line="360" w:lineRule="auto"/>
        <w:jc w:val="center"/>
        <w:rPr>
          <w:sz w:val="24"/>
        </w:rPr>
      </w:pPr>
    </w:p>
    <w:p w:rsidR="002E6D5F" w:rsidRDefault="002E6D5F" w:rsidP="002E6D5F">
      <w:pPr>
        <w:spacing w:line="360" w:lineRule="auto"/>
        <w:jc w:val="center"/>
        <w:rPr>
          <w:sz w:val="24"/>
        </w:rPr>
      </w:pPr>
    </w:p>
    <w:p w:rsidR="002E6D5F" w:rsidRDefault="002E6D5F" w:rsidP="002E6D5F">
      <w:pPr>
        <w:spacing w:line="360" w:lineRule="auto"/>
        <w:jc w:val="center"/>
        <w:rPr>
          <w:sz w:val="24"/>
        </w:rPr>
      </w:pPr>
    </w:p>
    <w:p w:rsidR="002E6D5F" w:rsidRDefault="002E6D5F" w:rsidP="002E6D5F">
      <w:pPr>
        <w:spacing w:line="360" w:lineRule="auto"/>
        <w:jc w:val="center"/>
        <w:rPr>
          <w:sz w:val="24"/>
        </w:rPr>
      </w:pPr>
    </w:p>
    <w:p w:rsidR="002E6D5F" w:rsidRDefault="002E6D5F" w:rsidP="002E6D5F">
      <w:pPr>
        <w:spacing w:line="360" w:lineRule="auto"/>
        <w:jc w:val="center"/>
        <w:rPr>
          <w:sz w:val="24"/>
        </w:rPr>
      </w:pPr>
    </w:p>
    <w:p w:rsidR="002E6D5F" w:rsidRDefault="002E6D5F" w:rsidP="002E6D5F">
      <w:pPr>
        <w:spacing w:line="360" w:lineRule="auto"/>
        <w:jc w:val="center"/>
        <w:rPr>
          <w:sz w:val="24"/>
        </w:rPr>
      </w:pPr>
    </w:p>
    <w:p w:rsidR="002E6D5F" w:rsidRDefault="002E6D5F" w:rsidP="002E6D5F">
      <w:pPr>
        <w:spacing w:line="360" w:lineRule="auto"/>
        <w:jc w:val="center"/>
        <w:rPr>
          <w:sz w:val="24"/>
        </w:rPr>
      </w:pPr>
    </w:p>
    <w:p w:rsidR="002E6D5F" w:rsidRDefault="002E6D5F" w:rsidP="002E6D5F">
      <w:pPr>
        <w:spacing w:line="360" w:lineRule="auto"/>
        <w:jc w:val="center"/>
        <w:rPr>
          <w:sz w:val="24"/>
        </w:rPr>
      </w:pPr>
      <w:r>
        <w:rPr>
          <w:sz w:val="24"/>
        </w:rPr>
        <w:lastRenderedPageBreak/>
        <w:t>Update Minimum (SPW3_210)</w:t>
      </w:r>
    </w:p>
    <w:p w:rsidR="002E6D5F" w:rsidRDefault="002E6D5F" w:rsidP="002E6D5F">
      <w:pPr>
        <w:spacing w:line="360" w:lineRule="auto"/>
        <w:jc w:val="center"/>
        <w:rPr>
          <w:sz w:val="24"/>
        </w:rPr>
      </w:pPr>
      <w:r>
        <w:rPr>
          <w:noProof/>
          <w:sz w:val="24"/>
        </w:rPr>
        <w:drawing>
          <wp:inline distT="0" distB="0" distL="0" distR="0" wp14:anchorId="4AFB66D1" wp14:editId="29A4356C">
            <wp:extent cx="5355590" cy="3776345"/>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355590" cy="3776345"/>
                    </a:xfrm>
                    <a:prstGeom prst="rect">
                      <a:avLst/>
                    </a:prstGeom>
                    <a:noFill/>
                    <a:ln>
                      <a:noFill/>
                    </a:ln>
                  </pic:spPr>
                </pic:pic>
              </a:graphicData>
            </a:graphic>
          </wp:inline>
        </w:drawing>
      </w:r>
    </w:p>
    <w:p w:rsidR="002E6D5F" w:rsidRPr="00AD0D68" w:rsidRDefault="002E6D5F" w:rsidP="002E6D5F">
      <w:pPr>
        <w:spacing w:line="360" w:lineRule="auto"/>
        <w:jc w:val="left"/>
        <w:rPr>
          <w:sz w:val="28"/>
        </w:rPr>
      </w:pPr>
    </w:p>
    <w:p w:rsidR="002E6D5F" w:rsidRDefault="002E6D5F">
      <w:pPr>
        <w:spacing w:after="200" w:line="276" w:lineRule="auto"/>
        <w:jc w:val="left"/>
        <w:rPr>
          <w:rFonts w:eastAsia="Times New Roman" w:cs="Times New Roman"/>
          <w:b/>
          <w:sz w:val="24"/>
          <w:szCs w:val="24"/>
        </w:rPr>
      </w:pPr>
      <w:r>
        <w:rPr>
          <w:rFonts w:eastAsia="Times New Roman" w:cs="Times New Roman"/>
          <w:b/>
          <w:sz w:val="24"/>
          <w:szCs w:val="24"/>
        </w:rPr>
        <w:br w:type="page"/>
      </w:r>
    </w:p>
    <w:p w:rsidR="002E6D5F" w:rsidRPr="00D357EE" w:rsidRDefault="002E6D5F" w:rsidP="002E6D5F">
      <w:pPr>
        <w:spacing w:after="200" w:line="276" w:lineRule="auto"/>
        <w:ind w:left="720" w:firstLine="720"/>
        <w:rPr>
          <w:b/>
          <w:sz w:val="28"/>
        </w:rPr>
      </w:pPr>
      <w:r w:rsidRPr="00D357EE">
        <w:rPr>
          <w:b/>
          <w:noProof/>
          <w:sz w:val="28"/>
        </w:rPr>
        <w:lastRenderedPageBreak/>
        <mc:AlternateContent>
          <mc:Choice Requires="wps">
            <w:drawing>
              <wp:anchor distT="0" distB="0" distL="114300" distR="114300" simplePos="0" relativeHeight="251687424" behindDoc="0" locked="0" layoutInCell="1" allowOverlap="1" wp14:anchorId="56E17FC0" wp14:editId="23EED64C">
                <wp:simplePos x="0" y="0"/>
                <wp:positionH relativeFrom="column">
                  <wp:posOffset>464185</wp:posOffset>
                </wp:positionH>
                <wp:positionV relativeFrom="paragraph">
                  <wp:posOffset>255270</wp:posOffset>
                </wp:positionV>
                <wp:extent cx="5358765" cy="0"/>
                <wp:effectExtent l="0" t="0" r="13335" b="19050"/>
                <wp:wrapNone/>
                <wp:docPr id="338" name="Straight Connector 338"/>
                <wp:cNvGraphicFramePr/>
                <a:graphic xmlns:a="http://schemas.openxmlformats.org/drawingml/2006/main">
                  <a:graphicData uri="http://schemas.microsoft.com/office/word/2010/wordprocessingShape">
                    <wps:wsp>
                      <wps:cNvCnPr/>
                      <wps:spPr>
                        <a:xfrm>
                          <a:off x="0" y="0"/>
                          <a:ext cx="5358765" cy="0"/>
                        </a:xfrm>
                        <a:prstGeom prst="line">
                          <a:avLst/>
                        </a:prstGeom>
                        <a:noFill/>
                        <a:ln w="15875" cap="flat" cmpd="sng" algn="ctr">
                          <a:solidFill>
                            <a:sysClr val="windowText" lastClr="000000"/>
                          </a:solidFill>
                          <a:prstDash val="solid"/>
                        </a:ln>
                        <a:effectLst/>
                      </wps:spPr>
                      <wps:bodyPr/>
                    </wps:wsp>
                  </a:graphicData>
                </a:graphic>
                <wp14:sizeRelH relativeFrom="page">
                  <wp14:pctWidth>0</wp14:pctWidth>
                </wp14:sizeRelH>
                <wp14:sizeRelV relativeFrom="page">
                  <wp14:pctHeight>0</wp14:pctHeight>
                </wp14:sizeRelV>
              </wp:anchor>
            </w:drawing>
          </mc:Choice>
          <mc:Fallback>
            <w:pict>
              <v:line w14:anchorId="4BE3C3B9" id="Straight Connector 338" o:spid="_x0000_s1026" style="position:absolute;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55pt,20.1pt" to="458.5pt,2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" strokecolor="windowText" strokeweight="1.25pt"/>
            </w:pict>
          </mc:Fallback>
        </mc:AlternateContent>
      </w:r>
      <w:r w:rsidRPr="00D357EE">
        <w:rPr>
          <w:b/>
          <w:sz w:val="28"/>
        </w:rPr>
        <w:t>9.6 Appendix F – Documented Class Interfaces</w:t>
      </w:r>
    </w:p>
    <w:p w:rsidR="00442AE0" w:rsidRDefault="00442AE0" w:rsidP="00442AE0">
      <w:pPr>
        <w:pStyle w:val="ListParagraph"/>
        <w:outlineLvl w:val="1"/>
        <w:rPr>
          <w:szCs w:val="28"/>
        </w:rPr>
      </w:pPr>
      <w:bookmarkStart w:id="182" w:name="_Toc393972358"/>
      <w:r>
        <w:rPr>
          <w:b/>
          <w:szCs w:val="28"/>
        </w:rPr>
        <w:t>Project</w:t>
      </w:r>
      <w:r w:rsidRPr="00DF29F2">
        <w:rPr>
          <w:b/>
          <w:szCs w:val="28"/>
        </w:rPr>
        <w:t xml:space="preserve"> Controller</w:t>
      </w:r>
      <w:r>
        <w:rPr>
          <w:szCs w:val="28"/>
        </w:rPr>
        <w:t>:</w:t>
      </w:r>
      <w:bookmarkEnd w:id="182"/>
    </w:p>
    <w:p w:rsidR="00442AE0" w:rsidRDefault="00442AE0" w:rsidP="00442AE0">
      <w:pPr>
        <w:pStyle w:val="ListParagraph"/>
        <w:outlineLvl w:val="1"/>
        <w:rPr>
          <w:szCs w:val="28"/>
        </w:rPr>
      </w:pPr>
      <w:r>
        <w:rPr>
          <w:szCs w:val="28"/>
        </w:rPr>
        <w:t xml:space="preserve">Declaration: class </w:t>
      </w:r>
      <w:r w:rsidRPr="000E4FCF">
        <w:rPr>
          <w:szCs w:val="28"/>
        </w:rPr>
        <w:t>ProjectController extends CI_Controller</w:t>
      </w:r>
    </w:p>
    <w:p w:rsidR="00442AE0" w:rsidRPr="000E4FCF" w:rsidRDefault="00442AE0" w:rsidP="00442AE0">
      <w:pPr>
        <w:pStyle w:val="ListParagraph"/>
        <w:ind w:left="0"/>
        <w:outlineLvl w:val="1"/>
        <w:rPr>
          <w:szCs w:val="28"/>
        </w:rPr>
      </w:pPr>
      <w:r w:rsidRPr="000E4FCF">
        <w:rPr>
          <w:szCs w:val="28"/>
        </w:rPr>
        <w:t xml:space="preserve">    public function __construct()</w:t>
      </w:r>
    </w:p>
    <w:p w:rsidR="00442AE0" w:rsidRPr="000E4FCF" w:rsidRDefault="00442AE0" w:rsidP="00442AE0">
      <w:pPr>
        <w:pStyle w:val="ListParagraph"/>
        <w:ind w:left="0"/>
        <w:outlineLvl w:val="1"/>
        <w:rPr>
          <w:szCs w:val="28"/>
        </w:rPr>
      </w:pPr>
      <w:r w:rsidRPr="000E4FCF">
        <w:rPr>
          <w:szCs w:val="28"/>
        </w:rPr>
        <w:t xml:space="preserve">    {</w:t>
      </w:r>
    </w:p>
    <w:p w:rsidR="00442AE0" w:rsidRPr="000E4FCF" w:rsidRDefault="00442AE0" w:rsidP="00442AE0">
      <w:pPr>
        <w:pStyle w:val="ListParagraph"/>
        <w:ind w:left="0"/>
        <w:outlineLvl w:val="1"/>
        <w:rPr>
          <w:szCs w:val="28"/>
        </w:rPr>
      </w:pPr>
      <w:r w:rsidRPr="000E4FCF">
        <w:rPr>
          <w:szCs w:val="28"/>
        </w:rPr>
        <w:t xml:space="preserve">        parent::__construct();</w:t>
      </w:r>
    </w:p>
    <w:p w:rsidR="00442AE0" w:rsidRPr="000E4FCF" w:rsidRDefault="00442AE0" w:rsidP="00442AE0">
      <w:pPr>
        <w:pStyle w:val="ListParagraph"/>
        <w:ind w:left="0"/>
        <w:outlineLvl w:val="1"/>
        <w:rPr>
          <w:szCs w:val="28"/>
        </w:rPr>
      </w:pPr>
    </w:p>
    <w:p w:rsidR="00442AE0" w:rsidRPr="000E4FCF" w:rsidRDefault="00442AE0" w:rsidP="00442AE0">
      <w:pPr>
        <w:pStyle w:val="ListParagraph"/>
        <w:ind w:left="0"/>
        <w:outlineLvl w:val="1"/>
        <w:rPr>
          <w:szCs w:val="28"/>
        </w:rPr>
      </w:pPr>
      <w:r w:rsidRPr="000E4FCF">
        <w:rPr>
          <w:szCs w:val="28"/>
        </w:rPr>
        <w:t xml:space="preserve">        $this-&gt;load-&gt;helper('project_summary_view_model');</w:t>
      </w:r>
    </w:p>
    <w:p w:rsidR="00442AE0" w:rsidRPr="000E4FCF" w:rsidRDefault="00442AE0" w:rsidP="00442AE0">
      <w:pPr>
        <w:pStyle w:val="ListParagraph"/>
        <w:ind w:left="0"/>
        <w:outlineLvl w:val="1"/>
        <w:rPr>
          <w:szCs w:val="28"/>
        </w:rPr>
      </w:pPr>
      <w:r w:rsidRPr="000E4FCF">
        <w:rPr>
          <w:szCs w:val="28"/>
        </w:rPr>
        <w:t xml:space="preserve">        $this-&gt;load-&gt;helper('request');</w:t>
      </w:r>
    </w:p>
    <w:p w:rsidR="00442AE0" w:rsidRPr="000E4FCF" w:rsidRDefault="00442AE0" w:rsidP="00442AE0">
      <w:pPr>
        <w:pStyle w:val="ListParagraph"/>
        <w:ind w:left="0"/>
        <w:outlineLvl w:val="1"/>
        <w:rPr>
          <w:szCs w:val="28"/>
        </w:rPr>
      </w:pPr>
      <w:r w:rsidRPr="000E4FCF">
        <w:rPr>
          <w:szCs w:val="28"/>
        </w:rPr>
        <w:t xml:space="preserve">        $this-&gt;load-&gt;helper('flash_message');</w:t>
      </w:r>
    </w:p>
    <w:p w:rsidR="00442AE0" w:rsidRPr="000E4FCF" w:rsidRDefault="00442AE0" w:rsidP="00442AE0">
      <w:pPr>
        <w:pStyle w:val="ListParagraph"/>
        <w:ind w:left="0"/>
        <w:outlineLvl w:val="1"/>
        <w:rPr>
          <w:szCs w:val="28"/>
        </w:rPr>
      </w:pPr>
      <w:r w:rsidRPr="000E4FCF">
        <w:rPr>
          <w:szCs w:val="28"/>
        </w:rPr>
        <w:t xml:space="preserve">        load_project_summary_models($this);</w:t>
      </w:r>
    </w:p>
    <w:p w:rsidR="00442AE0" w:rsidRPr="000E4FCF" w:rsidRDefault="00442AE0" w:rsidP="00442AE0">
      <w:pPr>
        <w:pStyle w:val="ListParagraph"/>
        <w:ind w:left="0"/>
        <w:outlineLvl w:val="1"/>
        <w:rPr>
          <w:szCs w:val="28"/>
        </w:rPr>
      </w:pPr>
      <w:r w:rsidRPr="000E4FCF">
        <w:rPr>
          <w:szCs w:val="28"/>
        </w:rPr>
        <w:t xml:space="preserve">        $this-&gt;load-&gt;model('SPW_Project_Details_View_Model');</w:t>
      </w:r>
    </w:p>
    <w:p w:rsidR="00442AE0" w:rsidRPr="000E4FCF" w:rsidRDefault="00442AE0" w:rsidP="00442AE0">
      <w:pPr>
        <w:pStyle w:val="ListParagraph"/>
        <w:ind w:left="0"/>
        <w:outlineLvl w:val="1"/>
        <w:rPr>
          <w:szCs w:val="28"/>
        </w:rPr>
      </w:pPr>
      <w:r w:rsidRPr="000E4FCF">
        <w:rPr>
          <w:szCs w:val="28"/>
        </w:rPr>
        <w:t xml:space="preserve">        $this-&gt;load-&gt;model('spw_notification_model');</w:t>
      </w:r>
    </w:p>
    <w:p w:rsidR="00442AE0" w:rsidRPr="000E4FCF" w:rsidRDefault="00442AE0" w:rsidP="00442AE0">
      <w:pPr>
        <w:pStyle w:val="ListParagraph"/>
        <w:ind w:left="0"/>
        <w:outlineLvl w:val="1"/>
        <w:rPr>
          <w:szCs w:val="28"/>
        </w:rPr>
      </w:pPr>
      <w:r w:rsidRPr="000E4FCF">
        <w:rPr>
          <w:szCs w:val="28"/>
        </w:rPr>
        <w:t xml:space="preserve">        $this-&gt;load-&gt;model('spw_vm_request_model');</w:t>
      </w:r>
    </w:p>
    <w:p w:rsidR="00442AE0" w:rsidRPr="000E4FCF" w:rsidRDefault="00442AE0" w:rsidP="00442AE0">
      <w:pPr>
        <w:pStyle w:val="ListParagraph"/>
        <w:ind w:left="0"/>
        <w:outlineLvl w:val="1"/>
        <w:rPr>
          <w:szCs w:val="28"/>
        </w:rPr>
      </w:pPr>
      <w:r w:rsidRPr="000E4FCF">
        <w:rPr>
          <w:szCs w:val="28"/>
        </w:rPr>
        <w:t xml:space="preserve">        $this-&gt;load-&gt;model('spw_user_model');</w:t>
      </w:r>
    </w:p>
    <w:p w:rsidR="00442AE0" w:rsidRDefault="00442AE0" w:rsidP="00442AE0">
      <w:pPr>
        <w:pStyle w:val="ListParagraph"/>
        <w:ind w:left="0"/>
        <w:outlineLvl w:val="1"/>
        <w:rPr>
          <w:szCs w:val="28"/>
        </w:rPr>
      </w:pPr>
      <w:r w:rsidRPr="000E4FCF">
        <w:rPr>
          <w:szCs w:val="28"/>
        </w:rPr>
        <w:t xml:space="preserve">    }</w:t>
      </w:r>
    </w:p>
    <w:p w:rsidR="00442AE0" w:rsidRDefault="00442AE0" w:rsidP="00442AE0">
      <w:pPr>
        <w:pStyle w:val="ListParagraph"/>
        <w:ind w:left="0"/>
        <w:outlineLvl w:val="1"/>
        <w:rPr>
          <w:szCs w:val="28"/>
        </w:rPr>
      </w:pPr>
      <w:r>
        <w:rPr>
          <w:szCs w:val="28"/>
        </w:rPr>
        <w:tab/>
        <w:t>Methods:</w:t>
      </w:r>
    </w:p>
    <w:p w:rsidR="00442AE0" w:rsidRDefault="00442AE0" w:rsidP="00442AE0">
      <w:pPr>
        <w:pStyle w:val="ListParagraph"/>
        <w:ind w:left="0"/>
        <w:outlineLvl w:val="1"/>
        <w:rPr>
          <w:szCs w:val="28"/>
        </w:rPr>
      </w:pPr>
      <w:r w:rsidRPr="000E4FCF">
        <w:rPr>
          <w:szCs w:val="28"/>
        </w:rPr>
        <w:t>public function deleteVMRequest($request_id,$image,$f_ram,$storage,$f_qty,$status,$name,$term)</w:t>
      </w:r>
    </w:p>
    <w:p w:rsidR="00442AE0" w:rsidRDefault="00442AE0" w:rsidP="00442AE0">
      <w:pPr>
        <w:pStyle w:val="ListParagraph"/>
        <w:ind w:left="0"/>
        <w:outlineLvl w:val="1"/>
        <w:rPr>
          <w:szCs w:val="28"/>
        </w:rPr>
      </w:pPr>
      <w:r w:rsidRPr="000E4FCF">
        <w:rPr>
          <w:szCs w:val="28"/>
        </w:rPr>
        <w:t>public function filterVMRequests($image,$f_ram,$storage,$f_qty,$status,$name,$term)</w:t>
      </w:r>
    </w:p>
    <w:p w:rsidR="00442AE0" w:rsidRDefault="00442AE0" w:rsidP="00442AE0">
      <w:pPr>
        <w:pStyle w:val="ListParagraph"/>
        <w:ind w:left="0"/>
        <w:outlineLvl w:val="1"/>
        <w:rPr>
          <w:szCs w:val="28"/>
        </w:rPr>
      </w:pPr>
      <w:r w:rsidRPr="000E4FCF">
        <w:rPr>
          <w:szCs w:val="28"/>
        </w:rPr>
        <w:t>public function vm_requests()</w:t>
      </w:r>
    </w:p>
    <w:p w:rsidR="00442AE0" w:rsidRDefault="00442AE0" w:rsidP="00442AE0">
      <w:pPr>
        <w:pStyle w:val="ListParagraph"/>
        <w:ind w:left="0"/>
        <w:outlineLvl w:val="1"/>
        <w:rPr>
          <w:szCs w:val="28"/>
        </w:rPr>
      </w:pPr>
      <w:r w:rsidRPr="000E4FCF">
        <w:rPr>
          <w:szCs w:val="28"/>
        </w:rPr>
        <w:t>public function loadEditImage()</w:t>
      </w:r>
    </w:p>
    <w:p w:rsidR="00442AE0" w:rsidRDefault="00442AE0" w:rsidP="00442AE0">
      <w:pPr>
        <w:pStyle w:val="ListParagraph"/>
        <w:ind w:left="0"/>
        <w:outlineLvl w:val="1"/>
        <w:rPr>
          <w:szCs w:val="28"/>
        </w:rPr>
      </w:pPr>
      <w:r w:rsidRPr="000E4FCF">
        <w:rPr>
          <w:szCs w:val="28"/>
        </w:rPr>
        <w:t>public function editImage()</w:t>
      </w:r>
    </w:p>
    <w:p w:rsidR="00442AE0" w:rsidRDefault="00442AE0" w:rsidP="00442AE0">
      <w:pPr>
        <w:pStyle w:val="ListParagraph"/>
        <w:ind w:left="0"/>
        <w:outlineLvl w:val="1"/>
        <w:rPr>
          <w:szCs w:val="28"/>
        </w:rPr>
      </w:pPr>
      <w:r w:rsidRPr="000E4FCF">
        <w:rPr>
          <w:szCs w:val="28"/>
        </w:rPr>
        <w:t>public function deleteImage($delete_image_name, $image, $status)</w:t>
      </w:r>
    </w:p>
    <w:p w:rsidR="00442AE0" w:rsidRDefault="00442AE0" w:rsidP="00442AE0">
      <w:pPr>
        <w:pStyle w:val="ListParagraph"/>
        <w:ind w:left="0"/>
        <w:outlineLvl w:val="1"/>
        <w:rPr>
          <w:szCs w:val="28"/>
        </w:rPr>
      </w:pPr>
      <w:r w:rsidRPr="000E4FCF">
        <w:rPr>
          <w:szCs w:val="28"/>
        </w:rPr>
        <w:t>public function changeImageStatus($image_name, $change_status, $image, $status)</w:t>
      </w:r>
    </w:p>
    <w:p w:rsidR="00442AE0" w:rsidRDefault="00442AE0" w:rsidP="00442AE0">
      <w:pPr>
        <w:pStyle w:val="ListParagraph"/>
        <w:ind w:left="0"/>
        <w:outlineLvl w:val="1"/>
        <w:rPr>
          <w:szCs w:val="28"/>
        </w:rPr>
      </w:pPr>
      <w:r w:rsidRPr="000E4FCF">
        <w:rPr>
          <w:szCs w:val="28"/>
        </w:rPr>
        <w:t>public function filterImages($image, $status)</w:t>
      </w:r>
    </w:p>
    <w:p w:rsidR="00442AE0" w:rsidRDefault="00442AE0" w:rsidP="00442AE0">
      <w:pPr>
        <w:pStyle w:val="ListParagraph"/>
        <w:ind w:left="0"/>
        <w:outlineLvl w:val="1"/>
        <w:rPr>
          <w:szCs w:val="28"/>
        </w:rPr>
      </w:pPr>
      <w:r w:rsidRPr="000E4FCF">
        <w:rPr>
          <w:szCs w:val="28"/>
        </w:rPr>
        <w:t>public function vm_images()</w:t>
      </w:r>
    </w:p>
    <w:p w:rsidR="00442AE0" w:rsidRDefault="00442AE0" w:rsidP="00442AE0">
      <w:pPr>
        <w:pStyle w:val="ListParagraph"/>
        <w:ind w:left="0"/>
        <w:outlineLvl w:val="1"/>
        <w:rPr>
          <w:szCs w:val="28"/>
        </w:rPr>
      </w:pPr>
      <w:r w:rsidRPr="000E4FCF">
        <w:rPr>
          <w:szCs w:val="28"/>
        </w:rPr>
        <w:t>public function addImages()</w:t>
      </w:r>
    </w:p>
    <w:p w:rsidR="00442AE0" w:rsidRDefault="00442AE0" w:rsidP="00442AE0">
      <w:pPr>
        <w:pStyle w:val="ListParagraph"/>
        <w:ind w:left="0"/>
        <w:outlineLvl w:val="1"/>
        <w:rPr>
          <w:szCs w:val="28"/>
        </w:rPr>
      </w:pPr>
      <w:r w:rsidRPr="000E4FCF">
        <w:rPr>
          <w:szCs w:val="28"/>
        </w:rPr>
        <w:t>public function vm_request()</w:t>
      </w:r>
    </w:p>
    <w:p w:rsidR="00442AE0" w:rsidRPr="000E4FCF" w:rsidRDefault="00442AE0" w:rsidP="00442AE0">
      <w:pPr>
        <w:pStyle w:val="ListParagraph"/>
        <w:ind w:left="0"/>
        <w:outlineLvl w:val="1"/>
        <w:rPr>
          <w:szCs w:val="28"/>
        </w:rPr>
      </w:pPr>
    </w:p>
    <w:p w:rsidR="00442AE0" w:rsidRPr="00291552" w:rsidRDefault="00442AE0" w:rsidP="00442AE0">
      <w:pPr>
        <w:outlineLvl w:val="1"/>
        <w:rPr>
          <w:b/>
          <w:szCs w:val="28"/>
        </w:rPr>
      </w:pPr>
      <w:bookmarkStart w:id="183" w:name="_Toc393972405"/>
      <w:r>
        <w:rPr>
          <w:b/>
          <w:szCs w:val="28"/>
        </w:rPr>
        <w:t>Virtual Machine Model</w:t>
      </w:r>
      <w:bookmarkEnd w:id="183"/>
    </w:p>
    <w:p w:rsidR="00442AE0" w:rsidRDefault="00442AE0" w:rsidP="00442AE0">
      <w:pPr>
        <w:spacing w:after="120" w:line="360" w:lineRule="auto"/>
        <w:rPr>
          <w:rFonts w:eastAsia="Times New Roman" w:cs="Times New Roman"/>
          <w:sz w:val="24"/>
          <w:szCs w:val="24"/>
        </w:rPr>
      </w:pPr>
      <w:r w:rsidRPr="00DF29F2">
        <w:rPr>
          <w:i/>
          <w:szCs w:val="28"/>
        </w:rPr>
        <w:t>Declaration</w:t>
      </w:r>
      <w:r>
        <w:rPr>
          <w:szCs w:val="28"/>
        </w:rPr>
        <w:t xml:space="preserve">:  </w:t>
      </w:r>
      <w:r w:rsidRPr="000E4FCF">
        <w:rPr>
          <w:rFonts w:eastAsia="Times New Roman" w:cs="Times New Roman"/>
          <w:sz w:val="24"/>
          <w:szCs w:val="24"/>
        </w:rPr>
        <w:t>class SPW_vm_request_Model extends CI_Model</w:t>
      </w:r>
    </w:p>
    <w:p w:rsidR="00442AE0" w:rsidRDefault="00442AE0" w:rsidP="00442AE0">
      <w:pPr>
        <w:spacing w:after="120" w:line="360" w:lineRule="auto"/>
        <w:rPr>
          <w:rFonts w:eastAsia="Times New Roman" w:cs="Times New Roman"/>
          <w:sz w:val="24"/>
          <w:szCs w:val="24"/>
        </w:rPr>
      </w:pPr>
      <w:r>
        <w:rPr>
          <w:rFonts w:eastAsia="Times New Roman" w:cs="Times New Roman"/>
          <w:i/>
          <w:sz w:val="24"/>
          <w:szCs w:val="24"/>
        </w:rPr>
        <w:t>Constructor:</w:t>
      </w:r>
    </w:p>
    <w:p w:rsidR="00442AE0" w:rsidRPr="000E4FCF" w:rsidRDefault="00442AE0" w:rsidP="00442AE0">
      <w:pPr>
        <w:spacing w:after="120" w:line="360" w:lineRule="auto"/>
        <w:rPr>
          <w:rFonts w:eastAsia="Times New Roman" w:cs="Times New Roman"/>
          <w:sz w:val="24"/>
          <w:szCs w:val="24"/>
        </w:rPr>
      </w:pPr>
      <w:r w:rsidRPr="000E4FCF">
        <w:rPr>
          <w:rFonts w:eastAsia="Times New Roman" w:cs="Times New Roman"/>
          <w:sz w:val="24"/>
          <w:szCs w:val="24"/>
        </w:rPr>
        <w:t>public function __construct()</w:t>
      </w:r>
    </w:p>
    <w:p w:rsidR="00442AE0" w:rsidRPr="000E4FCF" w:rsidRDefault="00442AE0" w:rsidP="00442AE0">
      <w:pPr>
        <w:spacing w:after="120" w:line="360" w:lineRule="auto"/>
        <w:rPr>
          <w:rFonts w:eastAsia="Times New Roman" w:cs="Times New Roman"/>
          <w:sz w:val="24"/>
          <w:szCs w:val="24"/>
        </w:rPr>
      </w:pPr>
      <w:r w:rsidRPr="000E4FCF">
        <w:rPr>
          <w:rFonts w:eastAsia="Times New Roman" w:cs="Times New Roman"/>
          <w:sz w:val="24"/>
          <w:szCs w:val="24"/>
        </w:rPr>
        <w:t xml:space="preserve">    {</w:t>
      </w:r>
    </w:p>
    <w:p w:rsidR="00442AE0" w:rsidRPr="000E4FCF" w:rsidRDefault="00442AE0" w:rsidP="00442AE0">
      <w:pPr>
        <w:spacing w:after="120" w:line="360" w:lineRule="auto"/>
        <w:rPr>
          <w:rFonts w:eastAsia="Times New Roman" w:cs="Times New Roman"/>
          <w:sz w:val="24"/>
          <w:szCs w:val="24"/>
        </w:rPr>
      </w:pPr>
      <w:r w:rsidRPr="000E4FCF">
        <w:rPr>
          <w:rFonts w:eastAsia="Times New Roman" w:cs="Times New Roman"/>
          <w:sz w:val="24"/>
          <w:szCs w:val="24"/>
        </w:rPr>
        <w:t xml:space="preserve">        parent::__construct();</w:t>
      </w:r>
    </w:p>
    <w:p w:rsidR="00442AE0" w:rsidRDefault="00442AE0" w:rsidP="00442AE0">
      <w:pPr>
        <w:spacing w:after="120" w:line="360" w:lineRule="auto"/>
        <w:rPr>
          <w:rFonts w:eastAsia="Times New Roman" w:cs="Times New Roman"/>
          <w:sz w:val="24"/>
          <w:szCs w:val="24"/>
        </w:rPr>
      </w:pPr>
      <w:r w:rsidRPr="000E4FCF">
        <w:rPr>
          <w:rFonts w:eastAsia="Times New Roman" w:cs="Times New Roman"/>
          <w:sz w:val="24"/>
          <w:szCs w:val="24"/>
        </w:rPr>
        <w:t xml:space="preserve">    }</w:t>
      </w:r>
    </w:p>
    <w:p w:rsidR="00442AE0" w:rsidRDefault="00442AE0" w:rsidP="00442AE0">
      <w:pPr>
        <w:spacing w:after="120" w:line="360" w:lineRule="auto"/>
        <w:rPr>
          <w:rFonts w:eastAsia="Times New Roman" w:cs="Times New Roman"/>
          <w:sz w:val="24"/>
          <w:szCs w:val="24"/>
        </w:rPr>
      </w:pPr>
      <w:r>
        <w:rPr>
          <w:rFonts w:eastAsia="Times New Roman" w:cs="Times New Roman"/>
          <w:i/>
          <w:sz w:val="24"/>
          <w:szCs w:val="24"/>
        </w:rPr>
        <w:t>Methods:</w:t>
      </w:r>
    </w:p>
    <w:p w:rsidR="00442AE0" w:rsidRDefault="00442AE0" w:rsidP="00442AE0">
      <w:pPr>
        <w:spacing w:after="0" w:line="240" w:lineRule="auto"/>
        <w:jc w:val="left"/>
        <w:rPr>
          <w:rFonts w:eastAsia="Times New Roman" w:cs="Times New Roman"/>
          <w:sz w:val="24"/>
          <w:szCs w:val="24"/>
        </w:rPr>
      </w:pPr>
      <w:r w:rsidRPr="000E4FCF">
        <w:rPr>
          <w:rFonts w:eastAsia="Times New Roman" w:cs="Times New Roman"/>
          <w:sz w:val="24"/>
          <w:szCs w:val="24"/>
        </w:rPr>
        <w:lastRenderedPageBreak/>
        <w:t>public function searchFilteredVms($where)</w:t>
      </w:r>
    </w:p>
    <w:p w:rsidR="00442AE0" w:rsidRDefault="00442AE0" w:rsidP="00442AE0">
      <w:pPr>
        <w:spacing w:after="0" w:line="240" w:lineRule="auto"/>
        <w:jc w:val="left"/>
        <w:rPr>
          <w:rFonts w:eastAsia="Times New Roman" w:cs="Times New Roman"/>
          <w:sz w:val="24"/>
          <w:szCs w:val="24"/>
        </w:rPr>
      </w:pPr>
      <w:r w:rsidRPr="000E4FCF">
        <w:rPr>
          <w:rFonts w:eastAsia="Times New Roman" w:cs="Times New Roman"/>
          <w:sz w:val="24"/>
          <w:szCs w:val="24"/>
        </w:rPr>
        <w:t>public function getVMRequests()</w:t>
      </w:r>
    </w:p>
    <w:p w:rsidR="00442AE0" w:rsidRDefault="00442AE0" w:rsidP="00442AE0">
      <w:pPr>
        <w:spacing w:after="0" w:line="240" w:lineRule="auto"/>
        <w:jc w:val="left"/>
        <w:rPr>
          <w:rFonts w:eastAsia="Times New Roman" w:cs="Times New Roman"/>
          <w:sz w:val="24"/>
          <w:szCs w:val="24"/>
        </w:rPr>
      </w:pPr>
      <w:r w:rsidRPr="00D809CC">
        <w:rPr>
          <w:rFonts w:eastAsia="Times New Roman" w:cs="Times New Roman"/>
          <w:sz w:val="24"/>
          <w:szCs w:val="24"/>
        </w:rPr>
        <w:t>public function getUserRequests($user_id)</w:t>
      </w:r>
    </w:p>
    <w:p w:rsidR="00442AE0" w:rsidRDefault="00442AE0" w:rsidP="00442AE0">
      <w:pPr>
        <w:spacing w:after="0" w:line="240" w:lineRule="auto"/>
        <w:jc w:val="left"/>
        <w:rPr>
          <w:rFonts w:eastAsia="Times New Roman" w:cs="Times New Roman"/>
          <w:sz w:val="24"/>
          <w:szCs w:val="24"/>
        </w:rPr>
      </w:pPr>
      <w:r w:rsidRPr="00D809CC">
        <w:rPr>
          <w:rFonts w:eastAsia="Times New Roman" w:cs="Times New Roman"/>
          <w:sz w:val="24"/>
          <w:szCs w:val="24"/>
        </w:rPr>
        <w:t>public function deleteVMRequest($request_id)</w:t>
      </w:r>
    </w:p>
    <w:p w:rsidR="00442AE0" w:rsidRDefault="00442AE0" w:rsidP="00442AE0">
      <w:pPr>
        <w:spacing w:after="0" w:line="240" w:lineRule="auto"/>
        <w:jc w:val="left"/>
        <w:rPr>
          <w:rFonts w:eastAsia="Times New Roman" w:cs="Times New Roman"/>
          <w:sz w:val="24"/>
          <w:szCs w:val="24"/>
        </w:rPr>
      </w:pPr>
      <w:r w:rsidRPr="00D809CC">
        <w:rPr>
          <w:rFonts w:eastAsia="Times New Roman" w:cs="Times New Roman"/>
          <w:sz w:val="24"/>
          <w:szCs w:val="24"/>
        </w:rPr>
        <w:t>public function insertVmRequests($requests,$user_id)</w:t>
      </w:r>
    </w:p>
    <w:p w:rsidR="00442AE0" w:rsidRDefault="00442AE0" w:rsidP="00442AE0">
      <w:pPr>
        <w:spacing w:after="0" w:line="240" w:lineRule="auto"/>
        <w:jc w:val="left"/>
        <w:rPr>
          <w:rFonts w:eastAsia="Times New Roman" w:cs="Times New Roman"/>
          <w:sz w:val="24"/>
          <w:szCs w:val="24"/>
        </w:rPr>
      </w:pPr>
      <w:r w:rsidRPr="00D809CC">
        <w:rPr>
          <w:rFonts w:eastAsia="Times New Roman" w:cs="Times New Roman"/>
          <w:sz w:val="24"/>
          <w:szCs w:val="24"/>
        </w:rPr>
        <w:t>public function updateRequestsFromProject($requests)</w:t>
      </w:r>
    </w:p>
    <w:p w:rsidR="00442AE0" w:rsidRDefault="00442AE0" w:rsidP="00442AE0">
      <w:pPr>
        <w:spacing w:after="0" w:line="240" w:lineRule="auto"/>
        <w:jc w:val="left"/>
        <w:rPr>
          <w:rFonts w:eastAsia="Times New Roman" w:cs="Times New Roman"/>
          <w:sz w:val="24"/>
          <w:szCs w:val="24"/>
        </w:rPr>
      </w:pPr>
      <w:r w:rsidRPr="00D809CC">
        <w:rPr>
          <w:rFonts w:eastAsia="Times New Roman" w:cs="Times New Roman"/>
          <w:sz w:val="24"/>
          <w:szCs w:val="24"/>
        </w:rPr>
        <w:t>public function getHeadEmail()</w:t>
      </w:r>
    </w:p>
    <w:p w:rsidR="00442AE0" w:rsidRDefault="00442AE0" w:rsidP="00442AE0">
      <w:pPr>
        <w:spacing w:after="0" w:line="240" w:lineRule="auto"/>
        <w:jc w:val="left"/>
        <w:rPr>
          <w:rFonts w:eastAsia="Times New Roman" w:cs="Times New Roman"/>
          <w:sz w:val="24"/>
          <w:szCs w:val="24"/>
        </w:rPr>
      </w:pPr>
      <w:r w:rsidRPr="00D809CC">
        <w:rPr>
          <w:rFonts w:eastAsia="Times New Roman" w:cs="Times New Roman"/>
          <w:sz w:val="24"/>
          <w:szCs w:val="24"/>
        </w:rPr>
        <w:t>public function getProjectTitle($project_id)</w:t>
      </w:r>
    </w:p>
    <w:p w:rsidR="00442AE0" w:rsidRDefault="00442AE0" w:rsidP="00442AE0">
      <w:pPr>
        <w:spacing w:after="0" w:line="240" w:lineRule="auto"/>
        <w:jc w:val="left"/>
        <w:rPr>
          <w:rFonts w:eastAsia="Times New Roman" w:cs="Times New Roman"/>
          <w:sz w:val="24"/>
          <w:szCs w:val="24"/>
        </w:rPr>
      </w:pPr>
      <w:r w:rsidRPr="00D809CC">
        <w:rPr>
          <w:rFonts w:eastAsia="Times New Roman" w:cs="Times New Roman"/>
          <w:sz w:val="24"/>
          <w:szCs w:val="24"/>
        </w:rPr>
        <w:t>public function searchFilteredImages($where)</w:t>
      </w:r>
    </w:p>
    <w:p w:rsidR="00442AE0" w:rsidRDefault="00442AE0" w:rsidP="00442AE0">
      <w:pPr>
        <w:spacing w:after="0" w:line="240" w:lineRule="auto"/>
        <w:jc w:val="left"/>
        <w:rPr>
          <w:rFonts w:eastAsia="Times New Roman" w:cs="Times New Roman"/>
          <w:sz w:val="24"/>
          <w:szCs w:val="24"/>
        </w:rPr>
      </w:pPr>
      <w:r w:rsidRPr="00D809CC">
        <w:rPr>
          <w:rFonts w:eastAsia="Times New Roman" w:cs="Times New Roman"/>
          <w:sz w:val="24"/>
          <w:szCs w:val="24"/>
        </w:rPr>
        <w:t>public function getVMDefaultEmailCreation()</w:t>
      </w:r>
    </w:p>
    <w:p w:rsidR="00442AE0" w:rsidRDefault="00442AE0" w:rsidP="00442AE0">
      <w:pPr>
        <w:spacing w:after="0" w:line="240" w:lineRule="auto"/>
        <w:jc w:val="left"/>
        <w:rPr>
          <w:rFonts w:eastAsia="Times New Roman" w:cs="Times New Roman"/>
          <w:sz w:val="24"/>
          <w:szCs w:val="24"/>
        </w:rPr>
      </w:pPr>
      <w:r w:rsidRPr="00D809CC">
        <w:rPr>
          <w:rFonts w:eastAsia="Times New Roman" w:cs="Times New Roman"/>
          <w:sz w:val="24"/>
          <w:szCs w:val="24"/>
        </w:rPr>
        <w:t>public function getAllImages()</w:t>
      </w:r>
    </w:p>
    <w:p w:rsidR="00442AE0" w:rsidRDefault="00442AE0" w:rsidP="00442AE0">
      <w:pPr>
        <w:spacing w:after="0" w:line="240" w:lineRule="auto"/>
        <w:jc w:val="left"/>
        <w:rPr>
          <w:rFonts w:eastAsia="Times New Roman" w:cs="Times New Roman"/>
          <w:sz w:val="24"/>
          <w:szCs w:val="24"/>
        </w:rPr>
      </w:pPr>
      <w:r w:rsidRPr="00D809CC">
        <w:rPr>
          <w:rFonts w:eastAsia="Times New Roman" w:cs="Times New Roman"/>
          <w:sz w:val="24"/>
          <w:szCs w:val="24"/>
        </w:rPr>
        <w:t>public function addImage($image)</w:t>
      </w:r>
    </w:p>
    <w:p w:rsidR="00442AE0" w:rsidRDefault="00442AE0" w:rsidP="00442AE0">
      <w:pPr>
        <w:spacing w:after="0" w:line="240" w:lineRule="auto"/>
        <w:jc w:val="left"/>
        <w:rPr>
          <w:rFonts w:eastAsia="Times New Roman" w:cs="Times New Roman"/>
          <w:sz w:val="24"/>
          <w:szCs w:val="24"/>
        </w:rPr>
      </w:pPr>
      <w:r w:rsidRPr="00D809CC">
        <w:rPr>
          <w:rFonts w:eastAsia="Times New Roman" w:cs="Times New Roman"/>
          <w:sz w:val="24"/>
          <w:szCs w:val="24"/>
        </w:rPr>
        <w:t>public function updateImageStatus($status,$image)</w:t>
      </w:r>
    </w:p>
    <w:p w:rsidR="00442AE0" w:rsidRDefault="00442AE0" w:rsidP="00442AE0">
      <w:pPr>
        <w:spacing w:after="0" w:line="240" w:lineRule="auto"/>
        <w:jc w:val="left"/>
        <w:rPr>
          <w:rFonts w:eastAsia="Times New Roman" w:cs="Times New Roman"/>
          <w:sz w:val="24"/>
          <w:szCs w:val="24"/>
        </w:rPr>
      </w:pPr>
      <w:r w:rsidRPr="00D809CC">
        <w:rPr>
          <w:rFonts w:eastAsia="Times New Roman" w:cs="Times New Roman"/>
          <w:sz w:val="24"/>
          <w:szCs w:val="24"/>
        </w:rPr>
        <w:t>public function deleteImage($image)</w:t>
      </w:r>
    </w:p>
    <w:p w:rsidR="00442AE0" w:rsidRDefault="00442AE0" w:rsidP="00442AE0">
      <w:pPr>
        <w:spacing w:after="0" w:line="240" w:lineRule="auto"/>
        <w:jc w:val="left"/>
        <w:rPr>
          <w:rFonts w:eastAsia="Times New Roman" w:cs="Times New Roman"/>
          <w:sz w:val="24"/>
          <w:szCs w:val="24"/>
        </w:rPr>
      </w:pPr>
      <w:r w:rsidRPr="00D809CC">
        <w:rPr>
          <w:rFonts w:eastAsia="Times New Roman" w:cs="Times New Roman"/>
          <w:sz w:val="24"/>
          <w:szCs w:val="24"/>
        </w:rPr>
        <w:t>public function editImage($old_image, $new_image)</w:t>
      </w:r>
    </w:p>
    <w:p w:rsidR="00442AE0" w:rsidRDefault="00442AE0" w:rsidP="00442AE0">
      <w:pPr>
        <w:spacing w:after="0" w:line="240" w:lineRule="auto"/>
        <w:jc w:val="left"/>
        <w:rPr>
          <w:rFonts w:eastAsia="Times New Roman" w:cs="Times New Roman"/>
          <w:sz w:val="24"/>
          <w:szCs w:val="24"/>
        </w:rPr>
      </w:pPr>
      <w:r w:rsidRPr="00D809CC">
        <w:rPr>
          <w:rFonts w:eastAsia="Times New Roman" w:cs="Times New Roman"/>
          <w:sz w:val="24"/>
          <w:szCs w:val="24"/>
        </w:rPr>
        <w:t>public function updateImageRequests($requests)</w:t>
      </w:r>
    </w:p>
    <w:p w:rsidR="00442AE0" w:rsidRDefault="00442AE0" w:rsidP="00442AE0">
      <w:pPr>
        <w:spacing w:after="0" w:line="240" w:lineRule="auto"/>
        <w:jc w:val="left"/>
        <w:rPr>
          <w:rFonts w:eastAsia="Times New Roman" w:cs="Times New Roman"/>
          <w:sz w:val="24"/>
          <w:szCs w:val="24"/>
        </w:rPr>
      </w:pPr>
      <w:r w:rsidRPr="00D809CC">
        <w:rPr>
          <w:rFonts w:eastAsia="Times New Roman" w:cs="Times New Roman"/>
          <w:sz w:val="24"/>
          <w:szCs w:val="24"/>
        </w:rPr>
        <w:t>public function getActiveImages()</w:t>
      </w:r>
    </w:p>
    <w:p w:rsidR="00442AE0" w:rsidRDefault="00442AE0" w:rsidP="00442AE0">
      <w:pPr>
        <w:spacing w:after="0" w:line="240" w:lineRule="auto"/>
        <w:jc w:val="left"/>
        <w:rPr>
          <w:rFonts w:eastAsia="Times New Roman" w:cs="Times New Roman"/>
          <w:sz w:val="24"/>
          <w:szCs w:val="24"/>
        </w:rPr>
      </w:pPr>
      <w:r>
        <w:rPr>
          <w:rFonts w:eastAsia="Times New Roman" w:cs="Times New Roman"/>
          <w:sz w:val="24"/>
          <w:szCs w:val="24"/>
        </w:rPr>
        <w:br w:type="page"/>
      </w:r>
    </w:p>
    <w:p w:rsidR="002E6D5F" w:rsidRPr="00442AE0" w:rsidRDefault="002E6D5F" w:rsidP="00C91381">
      <w:pPr>
        <w:pStyle w:val="H2"/>
        <w:numPr>
          <w:ilvl w:val="1"/>
          <w:numId w:val="15"/>
        </w:numPr>
        <w:outlineLvl w:val="1"/>
        <w:rPr>
          <w:sz w:val="24"/>
          <w:szCs w:val="24"/>
        </w:rPr>
      </w:pPr>
      <w:bookmarkStart w:id="184" w:name="_Toc394049422"/>
      <w:r w:rsidRPr="00442AE0">
        <w:rPr>
          <w:noProof/>
          <w:sz w:val="24"/>
          <w:szCs w:val="24"/>
        </w:rPr>
        <w:lastRenderedPageBreak/>
        <mc:AlternateContent>
          <mc:Choice Requires="wps">
            <w:drawing>
              <wp:anchor distT="0" distB="0" distL="114300" distR="114300" simplePos="0" relativeHeight="251682304" behindDoc="0" locked="0" layoutInCell="1" allowOverlap="1" wp14:anchorId="4949C2EF" wp14:editId="2DC81C0C">
                <wp:simplePos x="0" y="0"/>
                <wp:positionH relativeFrom="column">
                  <wp:posOffset>464185</wp:posOffset>
                </wp:positionH>
                <wp:positionV relativeFrom="paragraph">
                  <wp:posOffset>255270</wp:posOffset>
                </wp:positionV>
                <wp:extent cx="5358765" cy="0"/>
                <wp:effectExtent l="0" t="0" r="13335" b="19050"/>
                <wp:wrapNone/>
                <wp:docPr id="339" name="Straight Connector 339"/>
                <wp:cNvGraphicFramePr/>
                <a:graphic xmlns:a="http://schemas.openxmlformats.org/drawingml/2006/main">
                  <a:graphicData uri="http://schemas.microsoft.com/office/word/2010/wordprocessingShape">
                    <wps:wsp>
                      <wps:cNvCnPr/>
                      <wps:spPr>
                        <a:xfrm>
                          <a:off x="0" y="0"/>
                          <a:ext cx="5358765" cy="0"/>
                        </a:xfrm>
                        <a:prstGeom prst="line">
                          <a:avLst/>
                        </a:prstGeom>
                        <a:noFill/>
                        <a:ln w="15875" cap="flat" cmpd="sng" algn="ctr">
                          <a:solidFill>
                            <a:sysClr val="windowText" lastClr="000000"/>
                          </a:solidFill>
                          <a:prstDash val="solid"/>
                        </a:ln>
                        <a:effectLst/>
                      </wps:spPr>
                      <wps:bodyPr/>
                    </wps:wsp>
                  </a:graphicData>
                </a:graphic>
                <wp14:sizeRelH relativeFrom="page">
                  <wp14:pctWidth>0</wp14:pctWidth>
                </wp14:sizeRelH>
                <wp14:sizeRelV relativeFrom="page">
                  <wp14:pctHeight>0</wp14:pctHeight>
                </wp14:sizeRelV>
              </wp:anchor>
            </w:drawing>
          </mc:Choice>
          <mc:Fallback>
            <w:pict>
              <v:line w14:anchorId="1434C1BA" id="Straight Connector 339" o:spid="_x0000_s1026" style="position:absolute;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55pt,20.1pt" to="458.5pt,2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" strokecolor="windowText" strokeweight="1.25pt"/>
            </w:pict>
          </mc:Fallback>
        </mc:AlternateContent>
      </w:r>
      <w:r w:rsidRPr="00442AE0">
        <w:rPr>
          <w:sz w:val="24"/>
          <w:szCs w:val="24"/>
        </w:rPr>
        <w:t>Appendix G – Documented Code for Test Driven and Stubs</w:t>
      </w:r>
      <w:bookmarkEnd w:id="184"/>
    </w:p>
    <w:p w:rsidR="00AD19D6" w:rsidRDefault="00AD19D6" w:rsidP="002E6D5F">
      <w:pPr>
        <w:jc w:val="left"/>
        <w:rPr>
          <w:rFonts w:eastAsia="Times New Roman" w:cs="Times New Roman"/>
          <w:b/>
          <w:sz w:val="24"/>
          <w:szCs w:val="24"/>
        </w:rPr>
      </w:pPr>
    </w:p>
    <w:p w:rsidR="00C966A3" w:rsidRPr="00C966A3" w:rsidRDefault="00C966A3" w:rsidP="00C966A3">
      <w:pPr>
        <w:rPr>
          <w:szCs w:val="28"/>
        </w:rPr>
      </w:pPr>
      <w:r w:rsidRPr="00C966A3">
        <w:rPr>
          <w:szCs w:val="28"/>
        </w:rPr>
        <w:t xml:space="preserve">The system was tested using Selenium, which is primarily used for testing purposes in automating web applications. The Selenium IDE was installed into the web browser Mozilla Firefox and test scripts were created to simulate user’s input. </w:t>
      </w:r>
    </w:p>
    <w:p w:rsidR="002E6D5F" w:rsidRDefault="002E6D5F" w:rsidP="002E6D5F">
      <w:r>
        <w:br w:type="page"/>
      </w:r>
    </w:p>
    <w:p w:rsidR="002E6D5F" w:rsidRDefault="002E6D5F" w:rsidP="002E6D5F">
      <w:pPr>
        <w:spacing w:after="200" w:line="276" w:lineRule="auto"/>
        <w:rPr>
          <w:b/>
          <w:sz w:val="28"/>
          <w:szCs w:val="28"/>
        </w:rPr>
      </w:pPr>
    </w:p>
    <w:p w:rsidR="002E6D5F" w:rsidRPr="00442AE0" w:rsidRDefault="002E6D5F" w:rsidP="002E6D5F">
      <w:pPr>
        <w:spacing w:after="200" w:line="276" w:lineRule="auto"/>
        <w:ind w:left="720" w:firstLine="720"/>
        <w:rPr>
          <w:b/>
          <w:sz w:val="32"/>
        </w:rPr>
      </w:pPr>
      <w:r w:rsidRPr="00442AE0">
        <w:rPr>
          <w:b/>
          <w:noProof/>
          <w:sz w:val="32"/>
        </w:rPr>
        <mc:AlternateContent>
          <mc:Choice Requires="wps">
            <w:drawing>
              <wp:anchor distT="0" distB="0" distL="114300" distR="114300" simplePos="0" relativeHeight="251685376" behindDoc="0" locked="0" layoutInCell="1" allowOverlap="1" wp14:anchorId="5DC8923E" wp14:editId="729F33D4">
                <wp:simplePos x="0" y="0"/>
                <wp:positionH relativeFrom="column">
                  <wp:posOffset>464185</wp:posOffset>
                </wp:positionH>
                <wp:positionV relativeFrom="paragraph">
                  <wp:posOffset>255270</wp:posOffset>
                </wp:positionV>
                <wp:extent cx="5358765" cy="0"/>
                <wp:effectExtent l="0" t="0" r="13335" b="19050"/>
                <wp:wrapNone/>
                <wp:docPr id="340" name="Straight Connector 340"/>
                <wp:cNvGraphicFramePr/>
                <a:graphic xmlns:a="http://schemas.openxmlformats.org/drawingml/2006/main">
                  <a:graphicData uri="http://schemas.microsoft.com/office/word/2010/wordprocessingShape">
                    <wps:wsp>
                      <wps:cNvCnPr/>
                      <wps:spPr>
                        <a:xfrm>
                          <a:off x="0" y="0"/>
                          <a:ext cx="5358765" cy="0"/>
                        </a:xfrm>
                        <a:prstGeom prst="line">
                          <a:avLst/>
                        </a:prstGeom>
                        <a:noFill/>
                        <a:ln w="15875" cap="flat" cmpd="sng" algn="ctr">
                          <a:solidFill>
                            <a:sysClr val="windowText" lastClr="000000"/>
                          </a:solidFill>
                          <a:prstDash val="solid"/>
                        </a:ln>
                        <a:effectLst/>
                      </wps:spPr>
                      <wps:bodyPr/>
                    </wps:wsp>
                  </a:graphicData>
                </a:graphic>
                <wp14:sizeRelH relativeFrom="page">
                  <wp14:pctWidth>0</wp14:pctWidth>
                </wp14:sizeRelH>
                <wp14:sizeRelV relativeFrom="page">
                  <wp14:pctHeight>0</wp14:pctHeight>
                </wp14:sizeRelV>
              </wp:anchor>
            </w:drawing>
          </mc:Choice>
          <mc:Fallback>
            <w:pict>
              <v:line w14:anchorId="67AA1E77" id="Straight Connector 340" o:spid="_x0000_s1026" style="position:absolute;z-index:2516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55pt,20.1pt" to="458.5pt,2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" strokecolor="windowText" strokeweight="1.25pt"/>
            </w:pict>
          </mc:Fallback>
        </mc:AlternateContent>
      </w:r>
      <w:r w:rsidRPr="00442AE0">
        <w:rPr>
          <w:b/>
          <w:sz w:val="28"/>
        </w:rPr>
        <w:t>9.8 Appendix H – Diary of Meetings</w:t>
      </w:r>
    </w:p>
    <w:p w:rsidR="00442AE0" w:rsidRDefault="00442AE0" w:rsidP="00442AE0">
      <w:pPr>
        <w:spacing w:after="0" w:line="480" w:lineRule="auto"/>
        <w:ind w:left="720"/>
        <w:jc w:val="left"/>
        <w:rPr>
          <w:rFonts w:eastAsia="Times New Roman" w:cs="Times New Roman"/>
          <w:sz w:val="24"/>
          <w:szCs w:val="24"/>
        </w:rPr>
      </w:pPr>
      <w:r>
        <w:rPr>
          <w:rFonts w:eastAsia="Times New Roman" w:cs="Times New Roman"/>
          <w:sz w:val="24"/>
          <w:szCs w:val="24"/>
        </w:rPr>
        <w:t>Developer members of the team met on a daily basis. Below is a screenshot of our daily meeting using Mingle. Meeting with product owner and lead developer occurred weekly resulting in the proposed implementation generally described in this document.</w:t>
      </w:r>
    </w:p>
    <w:p w:rsidR="00442AE0" w:rsidRDefault="00442AE0" w:rsidP="00442AE0">
      <w:pPr>
        <w:spacing w:after="120" w:line="360" w:lineRule="auto"/>
        <w:ind w:left="720" w:firstLine="720"/>
        <w:rPr>
          <w:rFonts w:eastAsia="Times New Roman" w:cs="Times New Roman"/>
          <w:sz w:val="24"/>
          <w:szCs w:val="24"/>
        </w:rPr>
      </w:pPr>
      <w:r>
        <w:rPr>
          <w:noProof/>
        </w:rPr>
        <w:drawing>
          <wp:anchor distT="0" distB="0" distL="114300" distR="114300" simplePos="0" relativeHeight="251686400" behindDoc="0" locked="0" layoutInCell="1" allowOverlap="1" wp14:anchorId="3FEE7B26" wp14:editId="3AF737DF">
            <wp:simplePos x="0" y="0"/>
            <wp:positionH relativeFrom="column">
              <wp:posOffset>0</wp:posOffset>
            </wp:positionH>
            <wp:positionV relativeFrom="paragraph">
              <wp:posOffset>351790</wp:posOffset>
            </wp:positionV>
            <wp:extent cx="5943600" cy="2839720"/>
            <wp:effectExtent l="0" t="0" r="0" b="0"/>
            <wp:wrapSquare wrapText="bothSides"/>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5943600" cy="2839720"/>
                    </a:xfrm>
                    <a:prstGeom prst="rect">
                      <a:avLst/>
                    </a:prstGeom>
                  </pic:spPr>
                </pic:pic>
              </a:graphicData>
            </a:graphic>
          </wp:anchor>
        </w:drawing>
      </w:r>
    </w:p>
    <w:p w:rsidR="002E6D5F" w:rsidRDefault="002E6D5F" w:rsidP="002E6D5F">
      <w:pPr>
        <w:spacing w:after="120" w:line="360" w:lineRule="auto"/>
        <w:ind w:left="720" w:firstLine="720"/>
        <w:rPr>
          <w:rFonts w:eastAsia="Times New Roman" w:cs="Times New Roman"/>
          <w:sz w:val="24"/>
          <w:szCs w:val="24"/>
        </w:rPr>
      </w:pPr>
    </w:p>
    <w:p w:rsidR="002E6D5F" w:rsidRDefault="002E6D5F" w:rsidP="002E6D5F">
      <w:pPr>
        <w:pStyle w:val="ListParagraph"/>
        <w:tabs>
          <w:tab w:val="left" w:pos="3191"/>
        </w:tabs>
        <w:outlineLvl w:val="1"/>
        <w:rPr>
          <w:b/>
          <w:sz w:val="28"/>
          <w:szCs w:val="28"/>
        </w:rPr>
      </w:pPr>
      <w:r>
        <w:rPr>
          <w:b/>
          <w:sz w:val="28"/>
          <w:szCs w:val="28"/>
        </w:rPr>
        <w:tab/>
      </w:r>
    </w:p>
    <w:p w:rsidR="002E6D5F" w:rsidRDefault="002E6D5F">
      <w:pPr>
        <w:spacing w:after="200" w:line="276" w:lineRule="auto"/>
        <w:jc w:val="left"/>
        <w:rPr>
          <w:rFonts w:eastAsia="Times New Roman" w:cs="Times New Roman"/>
          <w:b/>
          <w:szCs w:val="24"/>
        </w:rPr>
      </w:pPr>
      <w:r>
        <w:rPr>
          <w:rFonts w:eastAsia="Times New Roman" w:cs="Times New Roman"/>
          <w:b/>
          <w:szCs w:val="24"/>
        </w:rPr>
        <w:br w:type="page"/>
      </w:r>
    </w:p>
    <w:p w:rsidR="002E6D5F" w:rsidRDefault="002E6D5F" w:rsidP="00C91381">
      <w:pPr>
        <w:pStyle w:val="H1"/>
        <w:numPr>
          <w:ilvl w:val="0"/>
          <w:numId w:val="13"/>
        </w:numPr>
      </w:pPr>
      <w:bookmarkStart w:id="185" w:name="_Toc394049423"/>
      <w:r>
        <w:rPr>
          <w:noProof/>
        </w:rPr>
        <w:lastRenderedPageBreak/>
        <mc:AlternateContent>
          <mc:Choice Requires="wpg">
            <w:drawing>
              <wp:anchor distT="0" distB="0" distL="114300" distR="114300" simplePos="0" relativeHeight="251693056" behindDoc="1" locked="0" layoutInCell="1" allowOverlap="1" wp14:anchorId="6E894F99" wp14:editId="24BF9F23">
                <wp:simplePos x="0" y="0"/>
                <wp:positionH relativeFrom="column">
                  <wp:posOffset>31115</wp:posOffset>
                </wp:positionH>
                <wp:positionV relativeFrom="paragraph">
                  <wp:posOffset>-110490</wp:posOffset>
                </wp:positionV>
                <wp:extent cx="5781675" cy="789940"/>
                <wp:effectExtent l="0" t="0" r="9525" b="0"/>
                <wp:wrapTight wrapText="bothSides">
                  <wp:wrapPolygon edited="0">
                    <wp:start x="19572" y="0"/>
                    <wp:lineTo x="19145" y="0"/>
                    <wp:lineTo x="19145" y="1042"/>
                    <wp:lineTo x="19643" y="8334"/>
                    <wp:lineTo x="0" y="11460"/>
                    <wp:lineTo x="0" y="14064"/>
                    <wp:lineTo x="13451" y="16669"/>
                    <wp:lineTo x="13451" y="20836"/>
                    <wp:lineTo x="21066" y="20836"/>
                    <wp:lineTo x="21280" y="20836"/>
                    <wp:lineTo x="21493" y="18232"/>
                    <wp:lineTo x="21564" y="11981"/>
                    <wp:lineTo x="20639" y="8334"/>
                    <wp:lineTo x="20924" y="4167"/>
                    <wp:lineTo x="20995" y="521"/>
                    <wp:lineTo x="20710" y="0"/>
                    <wp:lineTo x="19572" y="0"/>
                  </wp:wrapPolygon>
                </wp:wrapTight>
                <wp:docPr id="302" name="Group 302"/>
                <wp:cNvGraphicFramePr/>
                <a:graphic xmlns:a="http://schemas.openxmlformats.org/drawingml/2006/main">
                  <a:graphicData uri="http://schemas.microsoft.com/office/word/2010/wordprocessingGroup">
                    <wpg:wgp>
                      <wpg:cNvGrpSpPr/>
                      <wpg:grpSpPr>
                        <a:xfrm>
                          <a:off x="0" y="0"/>
                          <a:ext cx="5781675" cy="789940"/>
                          <a:chOff x="0" y="0"/>
                          <a:chExt cx="5782170" cy="790575"/>
                        </a:xfrm>
                      </wpg:grpSpPr>
                      <wps:wsp>
                        <wps:cNvPr id="185" name="Text Box 2"/>
                        <wps:cNvSpPr txBox="1">
                          <a:spLocks noChangeArrowheads="1"/>
                        </wps:cNvSpPr>
                        <wps:spPr bwMode="auto">
                          <a:xfrm>
                            <a:off x="3642147" y="418563"/>
                            <a:ext cx="1520954" cy="371943"/>
                          </a:xfrm>
                          <a:prstGeom prst="rect">
                            <a:avLst/>
                          </a:prstGeom>
                          <a:solidFill>
                            <a:srgbClr val="FFFFFF"/>
                          </a:solidFill>
                          <a:ln w="9525">
                            <a:noFill/>
                            <a:miter lim="800000"/>
                            <a:headEnd/>
                            <a:tailEnd/>
                          </a:ln>
                        </wps:spPr>
                        <wps:txbx>
                          <w:txbxContent>
                            <w:p w:rsidR="00144328" w:rsidRDefault="0072637D" w:rsidP="002E6D5F">
                              <w:pPr>
                                <w:rPr>
                                  <w:rFonts w:ascii="Gabriola" w:hAnsi="Gabriola"/>
                                  <w:i/>
                                </w:rPr>
                              </w:pPr>
                              <w:r>
                                <w:rPr>
                                  <w:rFonts w:ascii="Gabriola" w:hAnsi="Gabriola"/>
                                  <w:i/>
                                </w:rPr>
                                <w:t>Senior Project Website V5</w:t>
                              </w:r>
                            </w:p>
                          </w:txbxContent>
                        </wps:txbx>
                        <wps:bodyPr rot="0" vert="horz" wrap="square" lIns="91440" tIns="45720" rIns="91440" bIns="45720" anchor="t" anchorCtr="0">
                          <a:noAutofit/>
                        </wps:bodyPr>
                      </wps:wsp>
                      <wps:wsp>
                        <wps:cNvPr id="186" name="Straight Connector 186"/>
                        <wps:cNvCnPr/>
                        <wps:spPr>
                          <a:xfrm>
                            <a:off x="0" y="485775"/>
                            <a:ext cx="5763120" cy="0"/>
                          </a:xfrm>
                          <a:prstGeom prst="line">
                            <a:avLst/>
                          </a:prstGeom>
                          <a:noFill/>
                          <a:ln w="66675" cap="flat" cmpd="thickThin" algn="ctr">
                            <a:solidFill>
                              <a:sysClr val="windowText" lastClr="000000"/>
                            </a:solidFill>
                            <a:prstDash val="solid"/>
                          </a:ln>
                          <a:effectLst/>
                        </wps:spPr>
                        <wps:bodyPr/>
                      </wps:wsp>
                      <pic:pic xmlns:pic="http://schemas.openxmlformats.org/drawingml/2006/picture">
                        <pic:nvPicPr>
                          <pic:cNvPr id="187" name="Picture 187"/>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4991595" y="0"/>
                            <a:ext cx="790575" cy="79057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E894F99" id="Group 302" o:spid="_x0000_s1073" style="position:absolute;left:0;text-align:left;margin-left:2.45pt;margin-top:-8.7pt;width:455.25pt;height:62.2pt;z-index:-251623424;mso-width-relative:margin;mso-height-relative:margin" coordsize="57821,7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">
                <v:shape id="_x0000_s1074" type="#_x0000_t202" style="position:absolute;left:36421;top:4185;width:15210;height:3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jv08IA&#10;AADcAAAADwAAAGRycy9kb3ducmV2LnhtbERPyWrDMBC9F/oPYgq9lEROyeK4UUxaSPHVST5gbE1s&#10;U2tkLNXL31eFQm/zeOsc0sm0YqDeNZYVrJYRCOLS6oYrBbfreRGDcB5ZY2uZFMzkID0+Phww0Xbk&#10;nIaLr0QIYZeggtr7LpHSlTUZdEvbEQfubnuDPsC+krrHMYSbVr5G0VYabDg01NjRR03l1+XbKLhn&#10;48tmPxaf/rbL19t3bHaFnZV6fppObyA8Tf5f/OfOdJgfb+D3mXCBP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yOO/TwgAAANwAAAAPAAAAAAAAAAAAAAAAAJgCAABkcnMvZG93&#10;bnJldi54bWxQSwUGAAAAAAQABAD1AAAAhwMAAAAA&#10;" stroked="f">
                  <v:textbox>
                    <w:txbxContent>
                      <w:p w:rsidR="00144328" w:rsidRDefault="0072637D" w:rsidP="002E6D5F">
                        <w:pPr>
                          <w:rPr>
                            <w:rFonts w:ascii="Gabriola" w:hAnsi="Gabriola"/>
                            <w:i/>
                          </w:rPr>
                        </w:pPr>
                        <w:r>
                          <w:rPr>
                            <w:rFonts w:ascii="Gabriola" w:hAnsi="Gabriola"/>
                            <w:i/>
                          </w:rPr>
                          <w:t>Senior Project Website V5</w:t>
                        </w:r>
                      </w:p>
                    </w:txbxContent>
                  </v:textbox>
                </v:shape>
                <v:line id="Straight Connector 186" o:spid="_x0000_s1075" style="position:absolute;visibility:visible;mso-wrap-style:square" from="0,4857" to="57631,48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zQjLsIAAADcAAAADwAAAGRycy9kb3ducmV2LnhtbERPS4vCMBC+C/sfwix4s6l70NI1iggr&#10;epJVEfY2NNOHNpPSRFv99RtB8DYf33Nmi97U4katqywrGEcxCOLM6ooLBcfDzygB4TyyxtoyKbiT&#10;g8X8YzDDVNuOf+m294UIIexSVFB636RSuqwkgy6yDXHgctsa9AG2hdQtdiHc1PIrjifSYMWhocSG&#10;ViVll/3VKMgeZ9P9TVf5Lr9v48N1fXrkyVqp4We//Abhqfdv8cu90WF+MoHnM+ECOf8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zQjLsIAAADcAAAADwAAAAAAAAAAAAAA&#10;AAChAgAAZHJzL2Rvd25yZXYueG1sUEsFBgAAAAAEAAQA+QAAAJADAAAAAA==&#10;" strokecolor="windowText" strokeweight="5.25pt">
                  <v:stroke linestyle="thickThin"/>
                </v:line>
                <v:shape id="Picture 187" o:spid="_x0000_s1076" type="#_x0000_t75" style="position:absolute;left:49915;width:7906;height:79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rtMQnCAAAA3AAAAA8AAABkcnMvZG93bnJldi54bWxET0uLwjAQvi/4H8IIe1k0VURLNRUfrOwe&#10;fVy8jc3YljaT0kSt/34jCHubj+85i2VnanGn1pWWFYyGEQjizOqScwWn4/cgBuE8ssbaMil4koNl&#10;2vtYYKLtg/d0P/hchBB2CSoovG8SKV1WkEE3tA1x4K62NegDbHOpW3yEcFPLcRRNpcGSQ0OBDW0K&#10;yqrDzSiw3dfJn5+/8WU8HUXbam2znZso9dnvVnMQnjr/L367f3SYH8/g9Uy4QKZ/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K7TEJwgAAANwAAAAPAAAAAAAAAAAAAAAAAJ8C&#10;AABkcnMvZG93bnJldi54bWxQSwUGAAAAAAQABAD3AAAAjgMAAAAA&#10;">
                  <v:imagedata r:id="rId10" o:title=""/>
                  <v:path arrowok="t"/>
                </v:shape>
                <w10:wrap type="tight"/>
              </v:group>
            </w:pict>
          </mc:Fallback>
        </mc:AlternateContent>
      </w:r>
      <w:r>
        <w:t>References</w:t>
      </w:r>
      <w:bookmarkEnd w:id="185"/>
    </w:p>
    <w:p w:rsidR="00EC4AE0" w:rsidRDefault="00EC4AE0" w:rsidP="002E6D5F">
      <w:pPr>
        <w:spacing w:after="0" w:line="480" w:lineRule="auto"/>
        <w:ind w:left="720" w:hanging="719"/>
        <w:rPr>
          <w:sz w:val="24"/>
          <w:highlight w:val="white"/>
        </w:rPr>
      </w:pPr>
    </w:p>
    <w:p w:rsidR="00EC4AE0" w:rsidRDefault="00EC4AE0" w:rsidP="00EC4AE0">
      <w:pPr>
        <w:spacing w:after="0" w:line="480" w:lineRule="auto"/>
        <w:ind w:left="720" w:hanging="719"/>
        <w:rPr>
          <w:sz w:val="30"/>
        </w:rPr>
      </w:pPr>
      <w:r>
        <w:rPr>
          <w:sz w:val="24"/>
          <w:highlight w:val="white"/>
        </w:rPr>
        <w:t>Julio Perez. "</w:t>
      </w:r>
      <w:r>
        <w:rPr>
          <w:i/>
          <w:sz w:val="24"/>
          <w:highlight w:val="white"/>
        </w:rPr>
        <w:t>Design Document for Senior Project Website: Version 4</w:t>
      </w:r>
      <w:r>
        <w:rPr>
          <w:sz w:val="24"/>
          <w:highlight w:val="white"/>
        </w:rPr>
        <w:t>" (Summer 2014). Florida International University</w:t>
      </w:r>
      <w:r>
        <w:rPr>
          <w:sz w:val="30"/>
          <w:highlight w:val="white"/>
        </w:rPr>
        <w:t>.</w:t>
      </w:r>
    </w:p>
    <w:p w:rsidR="00EC4AE0" w:rsidRDefault="00EC4AE0" w:rsidP="00EC4AE0">
      <w:pPr>
        <w:spacing w:after="0" w:line="480" w:lineRule="auto"/>
        <w:ind w:left="720" w:hanging="719"/>
        <w:rPr>
          <w:sz w:val="30"/>
        </w:rPr>
      </w:pPr>
      <w:r>
        <w:rPr>
          <w:sz w:val="24"/>
          <w:highlight w:val="white"/>
        </w:rPr>
        <w:t>Julio Perez. "</w:t>
      </w:r>
      <w:r>
        <w:rPr>
          <w:i/>
          <w:sz w:val="24"/>
          <w:highlight w:val="white"/>
        </w:rPr>
        <w:t>Requirements Documents for Senior Project Website: Version 4</w:t>
      </w:r>
      <w:r>
        <w:rPr>
          <w:sz w:val="24"/>
          <w:highlight w:val="white"/>
        </w:rPr>
        <w:t>" (Summer 2014). Florida International University</w:t>
      </w:r>
      <w:r>
        <w:rPr>
          <w:sz w:val="30"/>
          <w:highlight w:val="white"/>
        </w:rPr>
        <w:t>.</w:t>
      </w:r>
    </w:p>
    <w:p w:rsidR="00EC4AE0" w:rsidRPr="0016198B" w:rsidRDefault="00EC4AE0" w:rsidP="0016198B">
      <w:pPr>
        <w:spacing w:after="0" w:line="480" w:lineRule="auto"/>
        <w:ind w:left="720" w:hanging="719"/>
      </w:pPr>
      <w:r>
        <w:rPr>
          <w:sz w:val="24"/>
          <w:highlight w:val="white"/>
        </w:rPr>
        <w:t>Julio Perez. "</w:t>
      </w:r>
      <w:r>
        <w:rPr>
          <w:i/>
          <w:sz w:val="24"/>
          <w:highlight w:val="white"/>
        </w:rPr>
        <w:t>Feasibility Study &amp; Project Plan for           Senior Project Website: Version 3</w:t>
      </w:r>
      <w:r>
        <w:rPr>
          <w:sz w:val="24"/>
          <w:highlight w:val="white"/>
        </w:rPr>
        <w:t>" (Spring 2014). Florida International University</w:t>
      </w:r>
      <w:r>
        <w:rPr>
          <w:sz w:val="30"/>
          <w:highlight w:val="white"/>
        </w:rPr>
        <w:t>.</w:t>
      </w:r>
    </w:p>
    <w:p w:rsidR="002E6D5F" w:rsidRDefault="002E6D5F" w:rsidP="002E6D5F">
      <w:pPr>
        <w:spacing w:after="0" w:line="480" w:lineRule="auto"/>
        <w:ind w:left="720" w:hanging="719"/>
        <w:rPr>
          <w:sz w:val="30"/>
        </w:rPr>
      </w:pPr>
      <w:r>
        <w:rPr>
          <w:sz w:val="24"/>
          <w:highlight w:val="white"/>
        </w:rPr>
        <w:t>Christopher Kerrutt, William Marquez, Cynthia Tope. "</w:t>
      </w:r>
      <w:r>
        <w:rPr>
          <w:i/>
          <w:sz w:val="24"/>
          <w:highlight w:val="white"/>
        </w:rPr>
        <w:t>Design Document for Senior Project Website: Version 3</w:t>
      </w:r>
      <w:r>
        <w:rPr>
          <w:sz w:val="24"/>
          <w:highlight w:val="white"/>
        </w:rPr>
        <w:t>" (Spring 2014). Florida International University</w:t>
      </w:r>
      <w:r>
        <w:rPr>
          <w:sz w:val="30"/>
          <w:highlight w:val="white"/>
        </w:rPr>
        <w:t>.</w:t>
      </w:r>
    </w:p>
    <w:p w:rsidR="002E6D5F" w:rsidRDefault="002E6D5F" w:rsidP="002E6D5F">
      <w:pPr>
        <w:spacing w:after="0" w:line="480" w:lineRule="auto"/>
        <w:ind w:left="720" w:hanging="719"/>
        <w:jc w:val="left"/>
        <w:rPr>
          <w:sz w:val="24"/>
        </w:rPr>
      </w:pPr>
      <w:r>
        <w:rPr>
          <w:sz w:val="24"/>
        </w:rPr>
        <w:t>National Resident Matching Program “The Match” Retrieved January 25</w:t>
      </w:r>
      <w:r w:rsidRPr="00D55C20">
        <w:rPr>
          <w:sz w:val="24"/>
        </w:rPr>
        <w:t>th</w:t>
      </w:r>
      <w:r>
        <w:rPr>
          <w:sz w:val="24"/>
        </w:rPr>
        <w:t xml:space="preserve"> 2014, from http://www.nrmp.org/match-process/match-algorithm/</w:t>
      </w:r>
    </w:p>
    <w:sdt>
      <w:sdtPr>
        <w:rPr>
          <w:sz w:val="24"/>
        </w:rPr>
        <w:id w:val="111145805"/>
        <w:bibliography/>
      </w:sdtPr>
      <w:sdtEndPr/>
      <w:sdtContent>
        <w:p w:rsidR="002E6D5F" w:rsidRPr="00D55C20" w:rsidRDefault="002E6D5F" w:rsidP="002E6D5F">
          <w:pPr>
            <w:spacing w:after="0" w:line="480" w:lineRule="auto"/>
            <w:ind w:left="720" w:hanging="719"/>
            <w:jc w:val="left"/>
            <w:rPr>
              <w:sz w:val="24"/>
            </w:rPr>
          </w:pPr>
          <w:r w:rsidRPr="00D55C20">
            <w:rPr>
              <w:sz w:val="24"/>
            </w:rPr>
            <w:fldChar w:fldCharType="begin"/>
          </w:r>
          <w:r w:rsidRPr="00D55C20">
            <w:rPr>
              <w:sz w:val="24"/>
            </w:rPr>
            <w:instrText xml:space="preserve"> BIBLIOGRAPHY </w:instrText>
          </w:r>
          <w:r w:rsidRPr="00D55C20">
            <w:rPr>
              <w:sz w:val="24"/>
            </w:rPr>
            <w:fldChar w:fldCharType="separate"/>
          </w:r>
          <w:r w:rsidRPr="00D55C20">
            <w:rPr>
              <w:sz w:val="24"/>
            </w:rPr>
            <w:t>Arbelaez, A., Hamadi, Y., &amp; Sebag, M. (n.d.). Online Heuristic Selection in Constraint Programming. Retrieved July 07, 2014, from research microsoft: http://research.microsoft.com/en-us/people/youssefh/search-socs.pdf</w:t>
          </w:r>
        </w:p>
        <w:p w:rsidR="002E6D5F" w:rsidRDefault="002E6D5F" w:rsidP="002E6D5F">
          <w:pPr>
            <w:spacing w:after="0" w:line="480" w:lineRule="auto"/>
            <w:rPr>
              <w:sz w:val="24"/>
            </w:rPr>
          </w:pPr>
          <w:r w:rsidRPr="00D55C20">
            <w:rPr>
              <w:sz w:val="24"/>
            </w:rPr>
            <w:fldChar w:fldCharType="end"/>
          </w:r>
        </w:p>
      </w:sdtContent>
    </w:sdt>
    <w:p w:rsidR="002E6D5F" w:rsidRDefault="002E6D5F" w:rsidP="002E6D5F">
      <w:pPr>
        <w:spacing w:after="0" w:line="480" w:lineRule="auto"/>
        <w:ind w:left="720" w:hanging="719"/>
        <w:rPr>
          <w:sz w:val="30"/>
        </w:rPr>
      </w:pPr>
      <w:r w:rsidRPr="002E6D5F">
        <w:rPr>
          <w:sz w:val="24"/>
          <w:highlight w:val="white"/>
        </w:rPr>
        <w:t xml:space="preserve"> </w:t>
      </w:r>
      <w:r>
        <w:rPr>
          <w:sz w:val="24"/>
          <w:highlight w:val="white"/>
        </w:rPr>
        <w:t>Christopher Kerrutt, William Marquez, Cynthia Tope. "</w:t>
      </w:r>
      <w:r>
        <w:rPr>
          <w:i/>
          <w:sz w:val="24"/>
          <w:highlight w:val="white"/>
        </w:rPr>
        <w:t>Requirements Documents for Senior Project Website: Version 3</w:t>
      </w:r>
      <w:r>
        <w:rPr>
          <w:sz w:val="24"/>
          <w:highlight w:val="white"/>
        </w:rPr>
        <w:t>" (Spring 2014). Florida International University</w:t>
      </w:r>
      <w:r>
        <w:rPr>
          <w:sz w:val="30"/>
          <w:highlight w:val="white"/>
        </w:rPr>
        <w:t>.</w:t>
      </w:r>
    </w:p>
    <w:p w:rsidR="002E6D5F" w:rsidRDefault="002E6D5F" w:rsidP="002E6D5F">
      <w:pPr>
        <w:spacing w:after="0" w:line="480" w:lineRule="auto"/>
        <w:ind w:left="720" w:hanging="719"/>
      </w:pPr>
      <w:r>
        <w:rPr>
          <w:sz w:val="24"/>
          <w:highlight w:val="white"/>
        </w:rPr>
        <w:t>Christopher Kerrutt, William Marquez, Cynthia Tope. "</w:t>
      </w:r>
      <w:r>
        <w:rPr>
          <w:i/>
          <w:sz w:val="24"/>
          <w:highlight w:val="white"/>
        </w:rPr>
        <w:t>Feasibility Study &amp; Project Plan for           Senior Project Website: Version 3</w:t>
      </w:r>
      <w:r>
        <w:rPr>
          <w:sz w:val="24"/>
          <w:highlight w:val="white"/>
        </w:rPr>
        <w:t>" (Spring 2014). Florida International University</w:t>
      </w:r>
      <w:r>
        <w:rPr>
          <w:sz w:val="30"/>
          <w:highlight w:val="white"/>
        </w:rPr>
        <w:t>.</w:t>
      </w:r>
    </w:p>
    <w:p w:rsidR="002E6D5F" w:rsidRDefault="002E6D5F" w:rsidP="002E6D5F">
      <w:pPr>
        <w:spacing w:after="0" w:line="480" w:lineRule="auto"/>
        <w:ind w:left="720" w:hanging="719"/>
      </w:pPr>
      <w:r>
        <w:rPr>
          <w:sz w:val="24"/>
          <w:highlight w:val="white"/>
        </w:rPr>
        <w:lastRenderedPageBreak/>
        <w:t>Fernandez, Yaneli, Camilo Sanchez, and Keiser Moya. "</w:t>
      </w:r>
      <w:r>
        <w:rPr>
          <w:i/>
          <w:sz w:val="24"/>
          <w:highlight w:val="white"/>
        </w:rPr>
        <w:t>Feasibility Study &amp; Project Plan</w:t>
      </w:r>
      <w:r>
        <w:rPr>
          <w:i/>
          <w:sz w:val="24"/>
        </w:rPr>
        <w:t xml:space="preserve"> </w:t>
      </w:r>
      <w:r>
        <w:rPr>
          <w:i/>
          <w:sz w:val="24"/>
          <w:highlight w:val="white"/>
        </w:rPr>
        <w:t>for           Senior Project Website: Version 1.</w:t>
      </w:r>
      <w:r>
        <w:rPr>
          <w:sz w:val="24"/>
          <w:highlight w:val="white"/>
        </w:rPr>
        <w:t>" (Spring 2013). Florida International University</w:t>
      </w:r>
      <w:r>
        <w:rPr>
          <w:sz w:val="30"/>
          <w:highlight w:val="white"/>
        </w:rPr>
        <w:t>.</w:t>
      </w:r>
    </w:p>
    <w:p w:rsidR="002E6D5F" w:rsidRDefault="002E6D5F" w:rsidP="002E6D5F">
      <w:pPr>
        <w:spacing w:after="0" w:line="480" w:lineRule="auto"/>
        <w:ind w:left="720" w:hanging="719"/>
        <w:rPr>
          <w:sz w:val="30"/>
        </w:rPr>
      </w:pPr>
    </w:p>
    <w:p w:rsidR="002E6D5F" w:rsidRPr="002E6D5F" w:rsidRDefault="002E6D5F" w:rsidP="002E6D5F">
      <w:pPr>
        <w:ind w:left="720"/>
        <w:jc w:val="left"/>
        <w:rPr>
          <w:rFonts w:eastAsia="Times New Roman" w:cs="Times New Roman"/>
          <w:b/>
          <w:szCs w:val="24"/>
        </w:rPr>
      </w:pPr>
    </w:p>
    <w:sectPr w:rsidR="002E6D5F" w:rsidRPr="002E6D5F">
      <w:footerReference w:type="default" r:id="rId12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339DA" w:rsidRDefault="004339DA" w:rsidP="00D25F69">
      <w:pPr>
        <w:spacing w:after="0" w:line="240" w:lineRule="auto"/>
      </w:pPr>
      <w:r>
        <w:separator/>
      </w:r>
    </w:p>
  </w:endnote>
  <w:endnote w:type="continuationSeparator" w:id="0">
    <w:p w:rsidR="004339DA" w:rsidRDefault="004339DA" w:rsidP="00D25F6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Gabriola">
    <w:panose1 w:val="04040605051002020D02"/>
    <w:charset w:val="00"/>
    <w:family w:val="decorative"/>
    <w:pitch w:val="variable"/>
    <w:sig w:usb0="E00002EF" w:usb1="5000204B" w:usb2="00000000" w:usb3="00000000" w:csb0="0000009F" w:csb1="00000000"/>
  </w:font>
  <w:font w:name="Helvetica">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44328" w:rsidRDefault="00144328" w:rsidP="00D25F69">
    <w:pPr>
      <w:pStyle w:val="Footer"/>
    </w:pPr>
    <w:r>
      <w:rPr>
        <w:rFonts w:cs="Times New Roman"/>
        <w:sz w:val="20"/>
        <w:szCs w:val="20"/>
      </w:rPr>
      <w:t>Final Document for SPW v.5</w:t>
    </w:r>
    <w:r w:rsidRPr="00E61FF3">
      <w:rPr>
        <w:rFonts w:cs="Times New Roman"/>
        <w:sz w:val="20"/>
        <w:szCs w:val="20"/>
      </w:rPr>
      <w:tab/>
    </w:r>
    <w:r w:rsidRPr="00E61FF3">
      <w:rPr>
        <w:rFonts w:cs="Times New Roman"/>
        <w:sz w:val="20"/>
        <w:szCs w:val="20"/>
      </w:rPr>
      <w:tab/>
    </w:r>
    <w:r w:rsidRPr="00E61FF3">
      <w:rPr>
        <w:rFonts w:cs="Times New Roman"/>
        <w:sz w:val="20"/>
        <w:szCs w:val="20"/>
      </w:rPr>
      <w:tab/>
    </w:r>
    <w:r w:rsidRPr="00E61FF3">
      <w:rPr>
        <w:rFonts w:cs="Times New Roman"/>
        <w:sz w:val="20"/>
        <w:szCs w:val="20"/>
      </w:rPr>
      <w:fldChar w:fldCharType="begin"/>
    </w:r>
    <w:r w:rsidRPr="00E61FF3">
      <w:rPr>
        <w:rFonts w:cs="Times New Roman"/>
        <w:sz w:val="20"/>
        <w:szCs w:val="20"/>
      </w:rPr>
      <w:instrText xml:space="preserve"> PAGE  \* Arabic  \* MERGEFORMAT </w:instrText>
    </w:r>
    <w:r w:rsidRPr="00E61FF3">
      <w:rPr>
        <w:rFonts w:cs="Times New Roman"/>
        <w:sz w:val="20"/>
        <w:szCs w:val="20"/>
      </w:rPr>
      <w:fldChar w:fldCharType="separate"/>
    </w:r>
    <w:r w:rsidR="005513D3">
      <w:rPr>
        <w:rFonts w:cs="Times New Roman"/>
        <w:noProof/>
        <w:sz w:val="20"/>
        <w:szCs w:val="20"/>
      </w:rPr>
      <w:t>42</w:t>
    </w:r>
    <w:r w:rsidRPr="00E61FF3">
      <w:rPr>
        <w:rFonts w:cs="Times New Roman"/>
        <w:sz w:val="20"/>
        <w:szCs w:val="20"/>
      </w:rPr>
      <w:fldChar w:fldCharType="end"/>
    </w:r>
  </w:p>
  <w:p w:rsidR="00144328" w:rsidRDefault="00144328">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339DA" w:rsidRDefault="004339DA" w:rsidP="00D25F69">
      <w:pPr>
        <w:spacing w:after="0" w:line="240" w:lineRule="auto"/>
      </w:pPr>
      <w:r>
        <w:separator/>
      </w:r>
    </w:p>
  </w:footnote>
  <w:footnote w:type="continuationSeparator" w:id="0">
    <w:p w:rsidR="004339DA" w:rsidRDefault="004339DA" w:rsidP="00D25F6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15C8C"/>
    <w:multiLevelType w:val="multilevel"/>
    <w:tmpl w:val="4448E610"/>
    <w:lvl w:ilvl="0">
      <w:start w:val="1"/>
      <w:numFmt w:val="decimal"/>
      <w:lvlText w:val="%1."/>
      <w:lvlJc w:val="left"/>
      <w:pPr>
        <w:ind w:left="1440" w:firstLine="1080"/>
      </w:pPr>
    </w:lvl>
    <w:lvl w:ilvl="1">
      <w:start w:val="1"/>
      <w:numFmt w:val="lowerLetter"/>
      <w:lvlText w:val="%2."/>
      <w:lvlJc w:val="left"/>
      <w:pPr>
        <w:ind w:left="2160" w:firstLine="1800"/>
      </w:pPr>
    </w:lvl>
    <w:lvl w:ilvl="2">
      <w:start w:val="1"/>
      <w:numFmt w:val="lowerRoman"/>
      <w:lvlText w:val="%3."/>
      <w:lvlJc w:val="right"/>
      <w:pPr>
        <w:ind w:left="2880" w:firstLine="2700"/>
      </w:pPr>
    </w:lvl>
    <w:lvl w:ilvl="3">
      <w:start w:val="1"/>
      <w:numFmt w:val="decimal"/>
      <w:lvlText w:val="%4."/>
      <w:lvlJc w:val="left"/>
      <w:pPr>
        <w:ind w:left="3600" w:firstLine="3240"/>
      </w:pPr>
    </w:lvl>
    <w:lvl w:ilvl="4">
      <w:start w:val="1"/>
      <w:numFmt w:val="lowerLetter"/>
      <w:lvlText w:val="%5."/>
      <w:lvlJc w:val="left"/>
      <w:pPr>
        <w:ind w:left="4320" w:firstLine="3960"/>
      </w:pPr>
    </w:lvl>
    <w:lvl w:ilvl="5">
      <w:start w:val="1"/>
      <w:numFmt w:val="lowerRoman"/>
      <w:lvlText w:val="%6."/>
      <w:lvlJc w:val="right"/>
      <w:pPr>
        <w:ind w:left="5040" w:firstLine="4860"/>
      </w:pPr>
    </w:lvl>
    <w:lvl w:ilvl="6">
      <w:start w:val="1"/>
      <w:numFmt w:val="decimal"/>
      <w:lvlText w:val="%7."/>
      <w:lvlJc w:val="left"/>
      <w:pPr>
        <w:ind w:left="5760" w:firstLine="5400"/>
      </w:pPr>
    </w:lvl>
    <w:lvl w:ilvl="7">
      <w:start w:val="1"/>
      <w:numFmt w:val="lowerLetter"/>
      <w:lvlText w:val="%8."/>
      <w:lvlJc w:val="left"/>
      <w:pPr>
        <w:ind w:left="6480" w:firstLine="6120"/>
      </w:pPr>
    </w:lvl>
    <w:lvl w:ilvl="8">
      <w:start w:val="1"/>
      <w:numFmt w:val="lowerRoman"/>
      <w:lvlText w:val="%9."/>
      <w:lvlJc w:val="right"/>
      <w:pPr>
        <w:ind w:left="7200" w:firstLine="7020"/>
      </w:pPr>
    </w:lvl>
  </w:abstractNum>
  <w:abstractNum w:abstractNumId="1">
    <w:nsid w:val="00EB55BB"/>
    <w:multiLevelType w:val="multilevel"/>
    <w:tmpl w:val="4E243652"/>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2">
    <w:nsid w:val="01B95071"/>
    <w:multiLevelType w:val="hybridMultilevel"/>
    <w:tmpl w:val="226030C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Times New Roman"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Times New Roman"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Times New Roman" w:hint="default"/>
      </w:rPr>
    </w:lvl>
    <w:lvl w:ilvl="8" w:tplc="04090005">
      <w:start w:val="1"/>
      <w:numFmt w:val="bullet"/>
      <w:lvlText w:val=""/>
      <w:lvlJc w:val="left"/>
      <w:pPr>
        <w:ind w:left="6480" w:hanging="360"/>
      </w:pPr>
      <w:rPr>
        <w:rFonts w:ascii="Wingdings" w:hAnsi="Wingdings" w:hint="default"/>
      </w:rPr>
    </w:lvl>
  </w:abstractNum>
  <w:abstractNum w:abstractNumId="3">
    <w:nsid w:val="022D283D"/>
    <w:multiLevelType w:val="multilevel"/>
    <w:tmpl w:val="ED22B7CA"/>
    <w:lvl w:ilvl="0">
      <w:start w:val="1"/>
      <w:numFmt w:val="decimal"/>
      <w:lvlText w:val="%1"/>
      <w:lvlJc w:val="left"/>
      <w:pPr>
        <w:ind w:left="420" w:hanging="420"/>
      </w:pPr>
      <w:rPr>
        <w:rFonts w:hint="default"/>
      </w:rPr>
    </w:lvl>
    <w:lvl w:ilvl="1">
      <w:start w:val="1"/>
      <w:numFmt w:val="decimal"/>
      <w:lvlText w:val="%1.%2"/>
      <w:lvlJc w:val="left"/>
      <w:pPr>
        <w:ind w:left="2160" w:hanging="72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7200" w:hanging="144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440" w:hanging="1800"/>
      </w:pPr>
      <w:rPr>
        <w:rFonts w:hint="default"/>
      </w:rPr>
    </w:lvl>
    <w:lvl w:ilvl="7">
      <w:start w:val="1"/>
      <w:numFmt w:val="decimal"/>
      <w:lvlText w:val="%1.%2.%3.%4.%5.%6.%7.%8"/>
      <w:lvlJc w:val="left"/>
      <w:pPr>
        <w:ind w:left="12240" w:hanging="2160"/>
      </w:pPr>
      <w:rPr>
        <w:rFonts w:hint="default"/>
      </w:rPr>
    </w:lvl>
    <w:lvl w:ilvl="8">
      <w:start w:val="1"/>
      <w:numFmt w:val="decimal"/>
      <w:lvlText w:val="%1.%2.%3.%4.%5.%6.%7.%8.%9"/>
      <w:lvlJc w:val="left"/>
      <w:pPr>
        <w:ind w:left="14040" w:hanging="2520"/>
      </w:pPr>
      <w:rPr>
        <w:rFonts w:hint="default"/>
      </w:rPr>
    </w:lvl>
  </w:abstractNum>
  <w:abstractNum w:abstractNumId="4">
    <w:nsid w:val="02FA5912"/>
    <w:multiLevelType w:val="multilevel"/>
    <w:tmpl w:val="9AA432C0"/>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5">
    <w:nsid w:val="03017F8D"/>
    <w:multiLevelType w:val="hybridMultilevel"/>
    <w:tmpl w:val="9502EB4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
    <w:nsid w:val="033416B7"/>
    <w:multiLevelType w:val="hybridMultilevel"/>
    <w:tmpl w:val="0164A49A"/>
    <w:lvl w:ilvl="0" w:tplc="8D9AD76E">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
    <w:nsid w:val="05BD5CE0"/>
    <w:multiLevelType w:val="hybridMultilevel"/>
    <w:tmpl w:val="17DA57A0"/>
    <w:lvl w:ilvl="0" w:tplc="0409000F">
      <w:start w:val="1"/>
      <w:numFmt w:val="decimal"/>
      <w:lvlText w:val="%1."/>
      <w:lvlJc w:val="left"/>
      <w:pPr>
        <w:ind w:left="720" w:hanging="360"/>
      </w:pPr>
      <w:rPr>
        <w:b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8">
    <w:nsid w:val="08F6730E"/>
    <w:multiLevelType w:val="multilevel"/>
    <w:tmpl w:val="6786131C"/>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9">
    <w:nsid w:val="0B6B4AA9"/>
    <w:multiLevelType w:val="hybridMultilevel"/>
    <w:tmpl w:val="BA7CC10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0">
    <w:nsid w:val="0BAA1C86"/>
    <w:multiLevelType w:val="hybridMultilevel"/>
    <w:tmpl w:val="9EA6DF1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1">
    <w:nsid w:val="0BFD279C"/>
    <w:multiLevelType w:val="hybridMultilevel"/>
    <w:tmpl w:val="8CB215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0C1A788F"/>
    <w:multiLevelType w:val="hybridMultilevel"/>
    <w:tmpl w:val="4014A69A"/>
    <w:lvl w:ilvl="0" w:tplc="05FA9A3A">
      <w:start w:val="1"/>
      <w:numFmt w:val="decimal"/>
      <w:pStyle w:val="H2"/>
      <w:lvlText w:val="%1."/>
      <w:lvlJc w:val="left"/>
      <w:pPr>
        <w:ind w:left="1170" w:hanging="360"/>
      </w:pPr>
      <w:rPr>
        <w:rFonts w:ascii="Calibri" w:hAnsi="Calibri" w:hint="default"/>
        <w:b/>
        <w:i w:val="0"/>
        <w:sz w:val="28"/>
      </w:rPr>
    </w:lvl>
    <w:lvl w:ilvl="1" w:tplc="04090019">
      <w:start w:val="1"/>
      <w:numFmt w:val="lowerLetter"/>
      <w:lvlText w:val="%2."/>
      <w:lvlJc w:val="left"/>
      <w:pPr>
        <w:ind w:left="1890" w:hanging="360"/>
      </w:pPr>
    </w:lvl>
    <w:lvl w:ilvl="2" w:tplc="0409001B">
      <w:start w:val="1"/>
      <w:numFmt w:val="lowerRoman"/>
      <w:lvlText w:val="%3."/>
      <w:lvlJc w:val="right"/>
      <w:pPr>
        <w:ind w:left="2610" w:hanging="180"/>
      </w:pPr>
    </w:lvl>
    <w:lvl w:ilvl="3" w:tplc="0409000F">
      <w:start w:val="1"/>
      <w:numFmt w:val="decimal"/>
      <w:lvlText w:val="%4."/>
      <w:lvlJc w:val="left"/>
      <w:pPr>
        <w:ind w:left="3330" w:hanging="360"/>
      </w:pPr>
    </w:lvl>
    <w:lvl w:ilvl="4" w:tplc="04090019">
      <w:start w:val="1"/>
      <w:numFmt w:val="lowerLetter"/>
      <w:lvlText w:val="%5."/>
      <w:lvlJc w:val="left"/>
      <w:pPr>
        <w:ind w:left="4050" w:hanging="360"/>
      </w:pPr>
    </w:lvl>
    <w:lvl w:ilvl="5" w:tplc="0409001B">
      <w:start w:val="1"/>
      <w:numFmt w:val="lowerRoman"/>
      <w:lvlText w:val="%6."/>
      <w:lvlJc w:val="right"/>
      <w:pPr>
        <w:ind w:left="4770" w:hanging="180"/>
      </w:pPr>
    </w:lvl>
    <w:lvl w:ilvl="6" w:tplc="0409000F">
      <w:start w:val="1"/>
      <w:numFmt w:val="decimal"/>
      <w:lvlText w:val="%7."/>
      <w:lvlJc w:val="left"/>
      <w:pPr>
        <w:ind w:left="5490" w:hanging="360"/>
      </w:pPr>
    </w:lvl>
    <w:lvl w:ilvl="7" w:tplc="04090019">
      <w:start w:val="1"/>
      <w:numFmt w:val="lowerLetter"/>
      <w:lvlText w:val="%8."/>
      <w:lvlJc w:val="left"/>
      <w:pPr>
        <w:ind w:left="6210" w:hanging="360"/>
      </w:pPr>
    </w:lvl>
    <w:lvl w:ilvl="8" w:tplc="0409001B">
      <w:start w:val="1"/>
      <w:numFmt w:val="lowerRoman"/>
      <w:lvlText w:val="%9."/>
      <w:lvlJc w:val="right"/>
      <w:pPr>
        <w:ind w:left="6930" w:hanging="180"/>
      </w:pPr>
    </w:lvl>
  </w:abstractNum>
  <w:abstractNum w:abstractNumId="13">
    <w:nsid w:val="0E190F3D"/>
    <w:multiLevelType w:val="multilevel"/>
    <w:tmpl w:val="73889BAA"/>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4">
    <w:nsid w:val="0F95675A"/>
    <w:multiLevelType w:val="multilevel"/>
    <w:tmpl w:val="4678FA78"/>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15">
    <w:nsid w:val="107B7B11"/>
    <w:multiLevelType w:val="hybridMultilevel"/>
    <w:tmpl w:val="27265A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10D318C2"/>
    <w:multiLevelType w:val="hybridMultilevel"/>
    <w:tmpl w:val="1ACA4094"/>
    <w:lvl w:ilvl="0" w:tplc="B232A588">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112572FE"/>
    <w:multiLevelType w:val="hybridMultilevel"/>
    <w:tmpl w:val="3CA4E8AA"/>
    <w:lvl w:ilvl="0" w:tplc="A5A2C54A">
      <w:start w:val="1"/>
      <w:numFmt w:val="decimal"/>
      <w:pStyle w:val="H3"/>
      <w:lvlText w:val="%1."/>
      <w:lvlJc w:val="left"/>
      <w:pPr>
        <w:ind w:left="1440" w:hanging="360"/>
      </w:pPr>
      <w:rPr>
        <w:rFonts w:ascii="Calibri" w:hAnsi="Calibri" w:hint="default"/>
        <w:b/>
        <w:i w:val="0"/>
        <w:sz w:val="24"/>
      </w:r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abstractNum w:abstractNumId="18">
    <w:nsid w:val="11465B06"/>
    <w:multiLevelType w:val="hybridMultilevel"/>
    <w:tmpl w:val="8228D8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117F5C4B"/>
    <w:multiLevelType w:val="multilevel"/>
    <w:tmpl w:val="E55C806C"/>
    <w:lvl w:ilvl="0">
      <w:start w:val="7"/>
      <w:numFmt w:val="decimal"/>
      <w:lvlText w:val="%1"/>
      <w:lvlJc w:val="left"/>
      <w:pPr>
        <w:ind w:left="375" w:hanging="375"/>
      </w:pPr>
      <w:rPr>
        <w:rFonts w:hint="default"/>
      </w:rPr>
    </w:lvl>
    <w:lvl w:ilvl="1">
      <w:start w:val="2"/>
      <w:numFmt w:val="decimal"/>
      <w:lvlText w:val="%1.%2"/>
      <w:lvlJc w:val="left"/>
      <w:pPr>
        <w:ind w:left="1815" w:hanging="375"/>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680" w:hanging="2160"/>
      </w:pPr>
      <w:rPr>
        <w:rFonts w:hint="default"/>
      </w:rPr>
    </w:lvl>
  </w:abstractNum>
  <w:abstractNum w:abstractNumId="20">
    <w:nsid w:val="14A94B6C"/>
    <w:multiLevelType w:val="hybridMultilevel"/>
    <w:tmpl w:val="E5D264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15575513"/>
    <w:multiLevelType w:val="hybridMultilevel"/>
    <w:tmpl w:val="17DA57A0"/>
    <w:lvl w:ilvl="0" w:tplc="0409000F">
      <w:start w:val="1"/>
      <w:numFmt w:val="decimal"/>
      <w:lvlText w:val="%1."/>
      <w:lvlJc w:val="left"/>
      <w:pPr>
        <w:ind w:left="720" w:hanging="360"/>
      </w:pPr>
      <w:rPr>
        <w:b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2">
    <w:nsid w:val="15E51410"/>
    <w:multiLevelType w:val="hybridMultilevel"/>
    <w:tmpl w:val="8228D8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16AF635C"/>
    <w:multiLevelType w:val="hybridMultilevel"/>
    <w:tmpl w:val="64686A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187A3CD6"/>
    <w:multiLevelType w:val="multilevel"/>
    <w:tmpl w:val="B186D49E"/>
    <w:lvl w:ilvl="0">
      <w:start w:val="1"/>
      <w:numFmt w:val="decimal"/>
      <w:lvlText w:val="%1."/>
      <w:lvlJc w:val="left"/>
      <w:pPr>
        <w:ind w:left="720" w:hanging="360"/>
      </w:pPr>
    </w:lvl>
    <w:lvl w:ilvl="1">
      <w:start w:val="6"/>
      <w:numFmt w:val="decimal"/>
      <w:isLgl/>
      <w:lvlText w:val="%1.%2."/>
      <w:lvlJc w:val="left"/>
      <w:pPr>
        <w:ind w:left="1080" w:hanging="720"/>
      </w:pPr>
    </w:lvl>
    <w:lvl w:ilvl="2">
      <w:start w:val="1"/>
      <w:numFmt w:val="decimal"/>
      <w:isLgl/>
      <w:lvlText w:val="%1.%2.%3."/>
      <w:lvlJc w:val="left"/>
      <w:pPr>
        <w:ind w:left="1080" w:hanging="720"/>
      </w:pPr>
    </w:lvl>
    <w:lvl w:ilvl="3">
      <w:start w:val="1"/>
      <w:numFmt w:val="decimal"/>
      <w:isLgl/>
      <w:lvlText w:val="%1.%2.%3.%4."/>
      <w:lvlJc w:val="left"/>
      <w:pPr>
        <w:ind w:left="1440" w:hanging="1080"/>
      </w:pPr>
    </w:lvl>
    <w:lvl w:ilvl="4">
      <w:start w:val="1"/>
      <w:numFmt w:val="decimal"/>
      <w:isLgl/>
      <w:lvlText w:val="%1.%2.%3.%4.%5."/>
      <w:lvlJc w:val="left"/>
      <w:pPr>
        <w:ind w:left="1440" w:hanging="1080"/>
      </w:pPr>
    </w:lvl>
    <w:lvl w:ilvl="5">
      <w:start w:val="1"/>
      <w:numFmt w:val="decimal"/>
      <w:isLgl/>
      <w:lvlText w:val="%1.%2.%3.%4.%5.%6."/>
      <w:lvlJc w:val="left"/>
      <w:pPr>
        <w:ind w:left="1800" w:hanging="1440"/>
      </w:pPr>
    </w:lvl>
    <w:lvl w:ilvl="6">
      <w:start w:val="1"/>
      <w:numFmt w:val="decimal"/>
      <w:isLgl/>
      <w:lvlText w:val="%1.%2.%3.%4.%5.%6.%7."/>
      <w:lvlJc w:val="left"/>
      <w:pPr>
        <w:ind w:left="2160" w:hanging="1800"/>
      </w:pPr>
    </w:lvl>
    <w:lvl w:ilvl="7">
      <w:start w:val="1"/>
      <w:numFmt w:val="decimal"/>
      <w:isLgl/>
      <w:lvlText w:val="%1.%2.%3.%4.%5.%6.%7.%8."/>
      <w:lvlJc w:val="left"/>
      <w:pPr>
        <w:ind w:left="2160" w:hanging="1800"/>
      </w:pPr>
    </w:lvl>
    <w:lvl w:ilvl="8">
      <w:start w:val="1"/>
      <w:numFmt w:val="decimal"/>
      <w:isLgl/>
      <w:lvlText w:val="%1.%2.%3.%4.%5.%6.%7.%8.%9."/>
      <w:lvlJc w:val="left"/>
      <w:pPr>
        <w:ind w:left="2520" w:hanging="2160"/>
      </w:pPr>
    </w:lvl>
  </w:abstractNum>
  <w:abstractNum w:abstractNumId="25">
    <w:nsid w:val="18984701"/>
    <w:multiLevelType w:val="hybridMultilevel"/>
    <w:tmpl w:val="AEB6EC5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6">
    <w:nsid w:val="1A22356A"/>
    <w:multiLevelType w:val="hybridMultilevel"/>
    <w:tmpl w:val="17DA57A0"/>
    <w:lvl w:ilvl="0" w:tplc="0409000F">
      <w:start w:val="1"/>
      <w:numFmt w:val="decimal"/>
      <w:lvlText w:val="%1."/>
      <w:lvlJc w:val="left"/>
      <w:pPr>
        <w:ind w:left="720" w:hanging="360"/>
      </w:pPr>
      <w:rPr>
        <w:b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7">
    <w:nsid w:val="1C8C5C24"/>
    <w:multiLevelType w:val="hybridMultilevel"/>
    <w:tmpl w:val="17DA57A0"/>
    <w:lvl w:ilvl="0" w:tplc="0409000F">
      <w:start w:val="1"/>
      <w:numFmt w:val="decimal"/>
      <w:lvlText w:val="%1."/>
      <w:lvlJc w:val="left"/>
      <w:pPr>
        <w:ind w:left="720" w:hanging="360"/>
      </w:pPr>
      <w:rPr>
        <w:b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8">
    <w:nsid w:val="1DB67D26"/>
    <w:multiLevelType w:val="hybridMultilevel"/>
    <w:tmpl w:val="455A1D3A"/>
    <w:lvl w:ilvl="0" w:tplc="26DE5FD8">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nsid w:val="1EE32969"/>
    <w:multiLevelType w:val="multilevel"/>
    <w:tmpl w:val="740EA1FC"/>
    <w:lvl w:ilvl="0">
      <w:start w:val="1"/>
      <w:numFmt w:val="decimal"/>
      <w:lvlText w:val="%1."/>
      <w:lvlJc w:val="left"/>
      <w:pPr>
        <w:ind w:left="720" w:hanging="360"/>
      </w:pPr>
    </w:lvl>
    <w:lvl w:ilvl="1">
      <w:start w:val="2"/>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abstractNum w:abstractNumId="30">
    <w:nsid w:val="2052133B"/>
    <w:multiLevelType w:val="multilevel"/>
    <w:tmpl w:val="0409001F"/>
    <w:styleLink w:val="111111"/>
    <w:lvl w:ilvl="0">
      <w:start w:val="1"/>
      <w:numFmt w:val="decimal"/>
      <w:lvlText w:val="%1."/>
      <w:lvlJc w:val="left"/>
      <w:pPr>
        <w:tabs>
          <w:tab w:val="num" w:pos="360"/>
        </w:tabs>
        <w:ind w:left="360" w:hanging="360"/>
      </w:pPr>
    </w:lvl>
    <w:lvl w:ilvl="1">
      <w:start w:val="1"/>
      <w:numFmt w:val="decimal"/>
      <w:lvlText w:val="%1.%2."/>
      <w:lvlJc w:val="left"/>
      <w:pPr>
        <w:tabs>
          <w:tab w:val="num" w:pos="1332"/>
        </w:tabs>
        <w:ind w:left="133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31">
    <w:nsid w:val="21A7469E"/>
    <w:multiLevelType w:val="hybridMultilevel"/>
    <w:tmpl w:val="8228D8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223A53A4"/>
    <w:multiLevelType w:val="multilevel"/>
    <w:tmpl w:val="058C3FF8"/>
    <w:lvl w:ilvl="0">
      <w:start w:val="1"/>
      <w:numFmt w:val="decimal"/>
      <w:lvlText w:val="%1."/>
      <w:lvlJc w:val="left"/>
      <w:pPr>
        <w:ind w:left="720" w:firstLine="360"/>
      </w:pPr>
      <w:rPr>
        <w:rFonts w:ascii="Arial" w:eastAsia="Arial" w:hAnsi="Arial" w:cs="Arial"/>
        <w:b w:val="0"/>
      </w:r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33">
    <w:nsid w:val="23C60E60"/>
    <w:multiLevelType w:val="hybridMultilevel"/>
    <w:tmpl w:val="0164A49A"/>
    <w:lvl w:ilvl="0" w:tplc="8D9AD76E">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4">
    <w:nsid w:val="25126DA8"/>
    <w:multiLevelType w:val="hybridMultilevel"/>
    <w:tmpl w:val="2BD284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25AE4DDF"/>
    <w:multiLevelType w:val="multilevel"/>
    <w:tmpl w:val="48484E1E"/>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36">
    <w:nsid w:val="26A002CA"/>
    <w:multiLevelType w:val="multilevel"/>
    <w:tmpl w:val="6E6C7EDA"/>
    <w:lvl w:ilvl="0">
      <w:start w:val="1"/>
      <w:numFmt w:val="decimal"/>
      <w:lvlText w:val="%1."/>
      <w:lvlJc w:val="left"/>
      <w:pPr>
        <w:ind w:left="1440" w:firstLine="1080"/>
      </w:pPr>
    </w:lvl>
    <w:lvl w:ilvl="1">
      <w:start w:val="1"/>
      <w:numFmt w:val="lowerLetter"/>
      <w:lvlText w:val="%2."/>
      <w:lvlJc w:val="left"/>
      <w:pPr>
        <w:ind w:left="2160" w:firstLine="1800"/>
      </w:pPr>
    </w:lvl>
    <w:lvl w:ilvl="2">
      <w:start w:val="1"/>
      <w:numFmt w:val="lowerRoman"/>
      <w:lvlText w:val="%3."/>
      <w:lvlJc w:val="right"/>
      <w:pPr>
        <w:ind w:left="2880" w:firstLine="2700"/>
      </w:pPr>
    </w:lvl>
    <w:lvl w:ilvl="3">
      <w:start w:val="1"/>
      <w:numFmt w:val="decimal"/>
      <w:lvlText w:val="%4."/>
      <w:lvlJc w:val="left"/>
      <w:pPr>
        <w:ind w:left="3600" w:firstLine="3240"/>
      </w:pPr>
    </w:lvl>
    <w:lvl w:ilvl="4">
      <w:start w:val="1"/>
      <w:numFmt w:val="lowerLetter"/>
      <w:lvlText w:val="%5."/>
      <w:lvlJc w:val="left"/>
      <w:pPr>
        <w:ind w:left="4320" w:firstLine="3960"/>
      </w:pPr>
    </w:lvl>
    <w:lvl w:ilvl="5">
      <w:start w:val="1"/>
      <w:numFmt w:val="lowerRoman"/>
      <w:lvlText w:val="%6."/>
      <w:lvlJc w:val="right"/>
      <w:pPr>
        <w:ind w:left="5040" w:firstLine="4860"/>
      </w:pPr>
    </w:lvl>
    <w:lvl w:ilvl="6">
      <w:start w:val="1"/>
      <w:numFmt w:val="decimal"/>
      <w:lvlText w:val="%7."/>
      <w:lvlJc w:val="left"/>
      <w:pPr>
        <w:ind w:left="5760" w:firstLine="5400"/>
      </w:pPr>
    </w:lvl>
    <w:lvl w:ilvl="7">
      <w:start w:val="1"/>
      <w:numFmt w:val="lowerLetter"/>
      <w:lvlText w:val="%8."/>
      <w:lvlJc w:val="left"/>
      <w:pPr>
        <w:ind w:left="6480" w:firstLine="6120"/>
      </w:pPr>
    </w:lvl>
    <w:lvl w:ilvl="8">
      <w:start w:val="1"/>
      <w:numFmt w:val="lowerRoman"/>
      <w:lvlText w:val="%9."/>
      <w:lvlJc w:val="right"/>
      <w:pPr>
        <w:ind w:left="7200" w:firstLine="7020"/>
      </w:pPr>
    </w:lvl>
  </w:abstractNum>
  <w:abstractNum w:abstractNumId="37">
    <w:nsid w:val="26E736CC"/>
    <w:multiLevelType w:val="hybridMultilevel"/>
    <w:tmpl w:val="EA74238E"/>
    <w:lvl w:ilvl="0" w:tplc="B232A588">
      <w:start w:val="1"/>
      <w:numFmt w:val="bullet"/>
      <w:lvlText w:val="·"/>
      <w:lvlJc w:val="left"/>
      <w:pPr>
        <w:ind w:left="720" w:hanging="360"/>
      </w:pPr>
      <w:rPr>
        <w:rFonts w:ascii="Courier New" w:hAnsi="Courier New" w:hint="default"/>
      </w:rPr>
    </w:lvl>
    <w:lvl w:ilvl="1" w:tplc="04090003">
      <w:start w:val="1"/>
      <w:numFmt w:val="bullet"/>
      <w:lvlText w:val="o"/>
      <w:lvlJc w:val="left"/>
      <w:pPr>
        <w:ind w:left="1440" w:hanging="360"/>
      </w:pPr>
      <w:rPr>
        <w:rFonts w:ascii="Courier New" w:hAnsi="Courier New" w:cs="Courier New" w:hint="default"/>
      </w:rPr>
    </w:lvl>
    <w:lvl w:ilvl="2" w:tplc="5384513C">
      <w:start w:val="6"/>
      <w:numFmt w:val="bullet"/>
      <w:lvlText w:val="-"/>
      <w:lvlJc w:val="left"/>
      <w:pPr>
        <w:ind w:left="2160" w:hanging="360"/>
      </w:pPr>
      <w:rPr>
        <w:rFonts w:ascii="Times New Roman" w:eastAsia="Times New Roman" w:hAnsi="Times New Roman" w:cs="Times New Roman" w:hint="default"/>
        <w:color w:val="000000"/>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2F0B7BBB"/>
    <w:multiLevelType w:val="hybridMultilevel"/>
    <w:tmpl w:val="2DEE75A0"/>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2F4A55E1"/>
    <w:multiLevelType w:val="hybridMultilevel"/>
    <w:tmpl w:val="B2C47CF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0">
    <w:nsid w:val="30CF39B0"/>
    <w:multiLevelType w:val="hybridMultilevel"/>
    <w:tmpl w:val="AB068D14"/>
    <w:lvl w:ilvl="0" w:tplc="0409000F">
      <w:start w:val="1"/>
      <w:numFmt w:val="decimal"/>
      <w:lvlText w:val="%1."/>
      <w:lvlJc w:val="left"/>
      <w:pPr>
        <w:ind w:left="765" w:hanging="360"/>
      </w:p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41">
    <w:nsid w:val="3151295E"/>
    <w:multiLevelType w:val="hybridMultilevel"/>
    <w:tmpl w:val="CC161DB8"/>
    <w:lvl w:ilvl="0" w:tplc="BA0E4E4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32147687"/>
    <w:multiLevelType w:val="hybridMultilevel"/>
    <w:tmpl w:val="22DEF99A"/>
    <w:lvl w:ilvl="0" w:tplc="CD68CC4C">
      <w:start w:val="1"/>
      <w:numFmt w:val="decimal"/>
      <w:lvlText w:val="%1."/>
      <w:lvlJc w:val="left"/>
      <w:pPr>
        <w:ind w:left="870" w:hanging="51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3">
    <w:nsid w:val="38C23AE2"/>
    <w:multiLevelType w:val="multilevel"/>
    <w:tmpl w:val="855C933A"/>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44">
    <w:nsid w:val="38D86CFF"/>
    <w:multiLevelType w:val="hybridMultilevel"/>
    <w:tmpl w:val="17DA57A0"/>
    <w:lvl w:ilvl="0" w:tplc="0409000F">
      <w:start w:val="1"/>
      <w:numFmt w:val="decimal"/>
      <w:lvlText w:val="%1."/>
      <w:lvlJc w:val="left"/>
      <w:pPr>
        <w:ind w:left="720" w:hanging="360"/>
      </w:pPr>
      <w:rPr>
        <w:b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5">
    <w:nsid w:val="392751B6"/>
    <w:multiLevelType w:val="hybridMultilevel"/>
    <w:tmpl w:val="08FAA0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3A1734E4"/>
    <w:multiLevelType w:val="hybridMultilevel"/>
    <w:tmpl w:val="D7BAA14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3A434BE7"/>
    <w:multiLevelType w:val="multilevel"/>
    <w:tmpl w:val="5150C44A"/>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48">
    <w:nsid w:val="3B241FA9"/>
    <w:multiLevelType w:val="multilevel"/>
    <w:tmpl w:val="AC9C5132"/>
    <w:lvl w:ilvl="0">
      <w:start w:val="2"/>
      <w:numFmt w:val="decimal"/>
      <w:lvlText w:val="%1"/>
      <w:lvlJc w:val="left"/>
      <w:pPr>
        <w:ind w:left="420" w:hanging="4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8280" w:hanging="2520"/>
      </w:pPr>
      <w:rPr>
        <w:rFonts w:hint="default"/>
      </w:rPr>
    </w:lvl>
  </w:abstractNum>
  <w:abstractNum w:abstractNumId="49">
    <w:nsid w:val="3E5745CB"/>
    <w:multiLevelType w:val="hybridMultilevel"/>
    <w:tmpl w:val="5A3069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nsid w:val="3EF1678E"/>
    <w:multiLevelType w:val="multilevel"/>
    <w:tmpl w:val="26002CEE"/>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51">
    <w:nsid w:val="40194C3F"/>
    <w:multiLevelType w:val="hybridMultilevel"/>
    <w:tmpl w:val="B438763E"/>
    <w:lvl w:ilvl="0" w:tplc="0409000F">
      <w:start w:val="1"/>
      <w:numFmt w:val="decimal"/>
      <w:lvlText w:val="%1."/>
      <w:lvlJc w:val="left"/>
      <w:pPr>
        <w:ind w:left="765" w:hanging="360"/>
      </w:p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52">
    <w:nsid w:val="42C00B9E"/>
    <w:multiLevelType w:val="hybridMultilevel"/>
    <w:tmpl w:val="E18EBEEC"/>
    <w:lvl w:ilvl="0" w:tplc="832E0CA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3">
    <w:nsid w:val="46514F92"/>
    <w:multiLevelType w:val="hybridMultilevel"/>
    <w:tmpl w:val="0164A49A"/>
    <w:lvl w:ilvl="0" w:tplc="8D9AD76E">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4">
    <w:nsid w:val="488C5F50"/>
    <w:multiLevelType w:val="hybridMultilevel"/>
    <w:tmpl w:val="D7BAA14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nsid w:val="48FC2939"/>
    <w:multiLevelType w:val="hybridMultilevel"/>
    <w:tmpl w:val="FB6AB5C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6">
    <w:nsid w:val="490E696C"/>
    <w:multiLevelType w:val="hybridMultilevel"/>
    <w:tmpl w:val="43E898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nsid w:val="4B245939"/>
    <w:multiLevelType w:val="multilevel"/>
    <w:tmpl w:val="735E43D0"/>
    <w:lvl w:ilvl="0">
      <w:start w:val="1"/>
      <w:numFmt w:val="decimal"/>
      <w:lvlText w:val="%1."/>
      <w:lvlJc w:val="left"/>
      <w:pPr>
        <w:ind w:left="720" w:firstLine="360"/>
      </w:pPr>
      <w:rPr>
        <w:strike w:val="0"/>
        <w:dstrike w:val="0"/>
        <w:u w:val="none"/>
        <w:effect w:val="none"/>
      </w:rPr>
    </w:lvl>
    <w:lvl w:ilvl="1">
      <w:start w:val="1"/>
      <w:numFmt w:val="lowerLetter"/>
      <w:lvlText w:val="%2."/>
      <w:lvlJc w:val="left"/>
      <w:pPr>
        <w:ind w:left="1440" w:firstLine="1080"/>
      </w:pPr>
      <w:rPr>
        <w:strike w:val="0"/>
        <w:dstrike w:val="0"/>
        <w:u w:val="none"/>
        <w:effect w:val="none"/>
      </w:rPr>
    </w:lvl>
    <w:lvl w:ilvl="2">
      <w:start w:val="1"/>
      <w:numFmt w:val="lowerRoman"/>
      <w:lvlText w:val="%3."/>
      <w:lvlJc w:val="right"/>
      <w:pPr>
        <w:ind w:left="2160" w:firstLine="1800"/>
      </w:pPr>
      <w:rPr>
        <w:strike w:val="0"/>
        <w:dstrike w:val="0"/>
        <w:u w:val="none"/>
        <w:effect w:val="none"/>
      </w:rPr>
    </w:lvl>
    <w:lvl w:ilvl="3">
      <w:start w:val="1"/>
      <w:numFmt w:val="decimal"/>
      <w:lvlText w:val="%4."/>
      <w:lvlJc w:val="left"/>
      <w:pPr>
        <w:ind w:left="2880" w:firstLine="2520"/>
      </w:pPr>
      <w:rPr>
        <w:strike w:val="0"/>
        <w:dstrike w:val="0"/>
        <w:u w:val="none"/>
        <w:effect w:val="none"/>
      </w:rPr>
    </w:lvl>
    <w:lvl w:ilvl="4">
      <w:start w:val="1"/>
      <w:numFmt w:val="lowerLetter"/>
      <w:lvlText w:val="%5."/>
      <w:lvlJc w:val="left"/>
      <w:pPr>
        <w:ind w:left="3600" w:firstLine="3240"/>
      </w:pPr>
      <w:rPr>
        <w:strike w:val="0"/>
        <w:dstrike w:val="0"/>
        <w:u w:val="none"/>
        <w:effect w:val="none"/>
      </w:rPr>
    </w:lvl>
    <w:lvl w:ilvl="5">
      <w:start w:val="1"/>
      <w:numFmt w:val="lowerRoman"/>
      <w:lvlText w:val="%6."/>
      <w:lvlJc w:val="right"/>
      <w:pPr>
        <w:ind w:left="4320" w:firstLine="3960"/>
      </w:pPr>
      <w:rPr>
        <w:strike w:val="0"/>
        <w:dstrike w:val="0"/>
        <w:u w:val="none"/>
        <w:effect w:val="none"/>
      </w:rPr>
    </w:lvl>
    <w:lvl w:ilvl="6">
      <w:start w:val="1"/>
      <w:numFmt w:val="decimal"/>
      <w:lvlText w:val="%7."/>
      <w:lvlJc w:val="left"/>
      <w:pPr>
        <w:ind w:left="5040" w:firstLine="4680"/>
      </w:pPr>
      <w:rPr>
        <w:strike w:val="0"/>
        <w:dstrike w:val="0"/>
        <w:u w:val="none"/>
        <w:effect w:val="none"/>
      </w:rPr>
    </w:lvl>
    <w:lvl w:ilvl="7">
      <w:start w:val="1"/>
      <w:numFmt w:val="lowerLetter"/>
      <w:lvlText w:val="%8."/>
      <w:lvlJc w:val="left"/>
      <w:pPr>
        <w:ind w:left="5760" w:firstLine="5400"/>
      </w:pPr>
      <w:rPr>
        <w:strike w:val="0"/>
        <w:dstrike w:val="0"/>
        <w:u w:val="none"/>
        <w:effect w:val="none"/>
      </w:rPr>
    </w:lvl>
    <w:lvl w:ilvl="8">
      <w:start w:val="1"/>
      <w:numFmt w:val="lowerRoman"/>
      <w:lvlText w:val="%9."/>
      <w:lvlJc w:val="right"/>
      <w:pPr>
        <w:ind w:left="6480" w:firstLine="6120"/>
      </w:pPr>
      <w:rPr>
        <w:strike w:val="0"/>
        <w:dstrike w:val="0"/>
        <w:u w:val="none"/>
        <w:effect w:val="none"/>
      </w:rPr>
    </w:lvl>
  </w:abstractNum>
  <w:abstractNum w:abstractNumId="58">
    <w:nsid w:val="4C9E1DC0"/>
    <w:multiLevelType w:val="hybridMultilevel"/>
    <w:tmpl w:val="F104AF16"/>
    <w:lvl w:ilvl="0" w:tplc="B232A588">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4DDF258D"/>
    <w:multiLevelType w:val="hybridMultilevel"/>
    <w:tmpl w:val="8228D8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nsid w:val="518E686C"/>
    <w:multiLevelType w:val="hybridMultilevel"/>
    <w:tmpl w:val="8A44B66A"/>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1">
    <w:nsid w:val="52F5402C"/>
    <w:multiLevelType w:val="hybridMultilevel"/>
    <w:tmpl w:val="6BB6B464"/>
    <w:lvl w:ilvl="0" w:tplc="E6981554">
      <w:start w:val="1"/>
      <w:numFmt w:val="decimal"/>
      <w:pStyle w:val="Heading1"/>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nsid w:val="53982BD3"/>
    <w:multiLevelType w:val="hybridMultilevel"/>
    <w:tmpl w:val="60B8EB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nsid w:val="545C094E"/>
    <w:multiLevelType w:val="hybridMultilevel"/>
    <w:tmpl w:val="E19802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nsid w:val="58824BD0"/>
    <w:multiLevelType w:val="multilevel"/>
    <w:tmpl w:val="5004161C"/>
    <w:lvl w:ilvl="0">
      <w:start w:val="1"/>
      <w:numFmt w:val="decimal"/>
      <w:lvlText w:val="%1."/>
      <w:lvlJc w:val="left"/>
      <w:pPr>
        <w:ind w:left="720" w:firstLine="360"/>
      </w:pPr>
      <w:rPr>
        <w:rFonts w:ascii="Arial" w:eastAsia="Arial" w:hAnsi="Arial" w:cs="Arial"/>
        <w:b w:val="0"/>
      </w:r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65">
    <w:nsid w:val="5A1A6FDE"/>
    <w:multiLevelType w:val="hybridMultilevel"/>
    <w:tmpl w:val="1C101196"/>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6">
    <w:nsid w:val="5A70543D"/>
    <w:multiLevelType w:val="multilevel"/>
    <w:tmpl w:val="C8E447A4"/>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67">
    <w:nsid w:val="605F79BE"/>
    <w:multiLevelType w:val="hybridMultilevel"/>
    <w:tmpl w:val="E5D264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nsid w:val="60CA6082"/>
    <w:multiLevelType w:val="hybridMultilevel"/>
    <w:tmpl w:val="2AAC6090"/>
    <w:lvl w:ilvl="0" w:tplc="04090001">
      <w:start w:val="1"/>
      <w:numFmt w:val="bullet"/>
      <w:lvlText w:val=""/>
      <w:lvlJc w:val="left"/>
      <w:pPr>
        <w:ind w:left="900" w:hanging="360"/>
      </w:pPr>
      <w:rPr>
        <w:rFonts w:ascii="Symbol" w:hAnsi="Symbol"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69">
    <w:nsid w:val="61D86118"/>
    <w:multiLevelType w:val="multilevel"/>
    <w:tmpl w:val="1CF2C4F8"/>
    <w:lvl w:ilvl="0">
      <w:start w:val="1"/>
      <w:numFmt w:val="decimal"/>
      <w:lvlText w:val="%1."/>
      <w:lvlJc w:val="left"/>
      <w:pPr>
        <w:ind w:left="720" w:firstLine="360"/>
      </w:pPr>
      <w:rPr>
        <w:strike w:val="0"/>
        <w:dstrike w:val="0"/>
        <w:u w:val="none"/>
        <w:effect w:val="none"/>
      </w:rPr>
    </w:lvl>
    <w:lvl w:ilvl="1">
      <w:start w:val="1"/>
      <w:numFmt w:val="lowerLetter"/>
      <w:lvlText w:val="%2."/>
      <w:lvlJc w:val="left"/>
      <w:pPr>
        <w:ind w:left="1440" w:firstLine="1080"/>
      </w:pPr>
      <w:rPr>
        <w:strike w:val="0"/>
        <w:dstrike w:val="0"/>
        <w:u w:val="none"/>
        <w:effect w:val="none"/>
      </w:rPr>
    </w:lvl>
    <w:lvl w:ilvl="2">
      <w:start w:val="1"/>
      <w:numFmt w:val="lowerRoman"/>
      <w:lvlText w:val="%3."/>
      <w:lvlJc w:val="right"/>
      <w:pPr>
        <w:ind w:left="2160" w:firstLine="1800"/>
      </w:pPr>
      <w:rPr>
        <w:strike w:val="0"/>
        <w:dstrike w:val="0"/>
        <w:u w:val="none"/>
        <w:effect w:val="none"/>
      </w:rPr>
    </w:lvl>
    <w:lvl w:ilvl="3">
      <w:start w:val="1"/>
      <w:numFmt w:val="decimal"/>
      <w:lvlText w:val="%4."/>
      <w:lvlJc w:val="left"/>
      <w:pPr>
        <w:ind w:left="2880" w:firstLine="2520"/>
      </w:pPr>
      <w:rPr>
        <w:strike w:val="0"/>
        <w:dstrike w:val="0"/>
        <w:u w:val="none"/>
        <w:effect w:val="none"/>
      </w:rPr>
    </w:lvl>
    <w:lvl w:ilvl="4">
      <w:start w:val="1"/>
      <w:numFmt w:val="lowerLetter"/>
      <w:lvlText w:val="%5."/>
      <w:lvlJc w:val="left"/>
      <w:pPr>
        <w:ind w:left="3600" w:firstLine="3240"/>
      </w:pPr>
      <w:rPr>
        <w:strike w:val="0"/>
        <w:dstrike w:val="0"/>
        <w:u w:val="none"/>
        <w:effect w:val="none"/>
      </w:rPr>
    </w:lvl>
    <w:lvl w:ilvl="5">
      <w:start w:val="1"/>
      <w:numFmt w:val="lowerRoman"/>
      <w:lvlText w:val="%6."/>
      <w:lvlJc w:val="right"/>
      <w:pPr>
        <w:ind w:left="4320" w:firstLine="3960"/>
      </w:pPr>
      <w:rPr>
        <w:strike w:val="0"/>
        <w:dstrike w:val="0"/>
        <w:u w:val="none"/>
        <w:effect w:val="none"/>
      </w:rPr>
    </w:lvl>
    <w:lvl w:ilvl="6">
      <w:start w:val="1"/>
      <w:numFmt w:val="decimal"/>
      <w:lvlText w:val="%7."/>
      <w:lvlJc w:val="left"/>
      <w:pPr>
        <w:ind w:left="5040" w:firstLine="4680"/>
      </w:pPr>
      <w:rPr>
        <w:strike w:val="0"/>
        <w:dstrike w:val="0"/>
        <w:u w:val="none"/>
        <w:effect w:val="none"/>
      </w:rPr>
    </w:lvl>
    <w:lvl w:ilvl="7">
      <w:start w:val="1"/>
      <w:numFmt w:val="lowerLetter"/>
      <w:lvlText w:val="%8."/>
      <w:lvlJc w:val="left"/>
      <w:pPr>
        <w:ind w:left="5760" w:firstLine="5400"/>
      </w:pPr>
      <w:rPr>
        <w:strike w:val="0"/>
        <w:dstrike w:val="0"/>
        <w:u w:val="none"/>
        <w:effect w:val="none"/>
      </w:rPr>
    </w:lvl>
    <w:lvl w:ilvl="8">
      <w:start w:val="1"/>
      <w:numFmt w:val="lowerRoman"/>
      <w:lvlText w:val="%9."/>
      <w:lvlJc w:val="right"/>
      <w:pPr>
        <w:ind w:left="6480" w:firstLine="6120"/>
      </w:pPr>
      <w:rPr>
        <w:strike w:val="0"/>
        <w:dstrike w:val="0"/>
        <w:u w:val="none"/>
        <w:effect w:val="none"/>
      </w:rPr>
    </w:lvl>
  </w:abstractNum>
  <w:abstractNum w:abstractNumId="70">
    <w:nsid w:val="62121F3B"/>
    <w:multiLevelType w:val="hybridMultilevel"/>
    <w:tmpl w:val="17DA57A0"/>
    <w:lvl w:ilvl="0" w:tplc="0409000F">
      <w:start w:val="1"/>
      <w:numFmt w:val="decimal"/>
      <w:lvlText w:val="%1."/>
      <w:lvlJc w:val="left"/>
      <w:pPr>
        <w:ind w:left="720" w:hanging="360"/>
      </w:pPr>
      <w:rPr>
        <w:b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1">
    <w:nsid w:val="63852F37"/>
    <w:multiLevelType w:val="hybridMultilevel"/>
    <w:tmpl w:val="095206E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nsid w:val="639B7E2D"/>
    <w:multiLevelType w:val="multilevel"/>
    <w:tmpl w:val="926821BC"/>
    <w:lvl w:ilvl="0">
      <w:start w:val="9"/>
      <w:numFmt w:val="decimal"/>
      <w:lvlText w:val="%1"/>
      <w:lvlJc w:val="left"/>
      <w:pPr>
        <w:ind w:left="375" w:hanging="375"/>
      </w:pPr>
      <w:rPr>
        <w:rFonts w:eastAsiaTheme="minorEastAsia" w:cstheme="minorBidi" w:hint="default"/>
      </w:rPr>
    </w:lvl>
    <w:lvl w:ilvl="1">
      <w:start w:val="1"/>
      <w:numFmt w:val="decimal"/>
      <w:lvlText w:val="%1.%2"/>
      <w:lvlJc w:val="left"/>
      <w:pPr>
        <w:ind w:left="1815" w:hanging="375"/>
      </w:pPr>
      <w:rPr>
        <w:rFonts w:eastAsiaTheme="minorEastAsia" w:cstheme="minorBidi" w:hint="default"/>
      </w:rPr>
    </w:lvl>
    <w:lvl w:ilvl="2">
      <w:start w:val="1"/>
      <w:numFmt w:val="decimal"/>
      <w:lvlText w:val="%1.%2.%3"/>
      <w:lvlJc w:val="left"/>
      <w:pPr>
        <w:ind w:left="3600" w:hanging="720"/>
      </w:pPr>
      <w:rPr>
        <w:rFonts w:eastAsiaTheme="minorEastAsia" w:cstheme="minorBidi" w:hint="default"/>
      </w:rPr>
    </w:lvl>
    <w:lvl w:ilvl="3">
      <w:start w:val="1"/>
      <w:numFmt w:val="decimal"/>
      <w:lvlText w:val="%1.%2.%3.%4"/>
      <w:lvlJc w:val="left"/>
      <w:pPr>
        <w:ind w:left="5400" w:hanging="1080"/>
      </w:pPr>
      <w:rPr>
        <w:rFonts w:eastAsiaTheme="minorEastAsia" w:cstheme="minorBidi" w:hint="default"/>
      </w:rPr>
    </w:lvl>
    <w:lvl w:ilvl="4">
      <w:start w:val="1"/>
      <w:numFmt w:val="decimal"/>
      <w:lvlText w:val="%1.%2.%3.%4.%5"/>
      <w:lvlJc w:val="left"/>
      <w:pPr>
        <w:ind w:left="6840" w:hanging="1080"/>
      </w:pPr>
      <w:rPr>
        <w:rFonts w:eastAsiaTheme="minorEastAsia" w:cstheme="minorBidi" w:hint="default"/>
      </w:rPr>
    </w:lvl>
    <w:lvl w:ilvl="5">
      <w:start w:val="1"/>
      <w:numFmt w:val="decimal"/>
      <w:lvlText w:val="%1.%2.%3.%4.%5.%6"/>
      <w:lvlJc w:val="left"/>
      <w:pPr>
        <w:ind w:left="8640" w:hanging="1440"/>
      </w:pPr>
      <w:rPr>
        <w:rFonts w:eastAsiaTheme="minorEastAsia" w:cstheme="minorBidi" w:hint="default"/>
      </w:rPr>
    </w:lvl>
    <w:lvl w:ilvl="6">
      <w:start w:val="1"/>
      <w:numFmt w:val="decimal"/>
      <w:lvlText w:val="%1.%2.%3.%4.%5.%6.%7"/>
      <w:lvlJc w:val="left"/>
      <w:pPr>
        <w:ind w:left="10080" w:hanging="1440"/>
      </w:pPr>
      <w:rPr>
        <w:rFonts w:eastAsiaTheme="minorEastAsia" w:cstheme="minorBidi" w:hint="default"/>
      </w:rPr>
    </w:lvl>
    <w:lvl w:ilvl="7">
      <w:start w:val="1"/>
      <w:numFmt w:val="decimal"/>
      <w:lvlText w:val="%1.%2.%3.%4.%5.%6.%7.%8"/>
      <w:lvlJc w:val="left"/>
      <w:pPr>
        <w:ind w:left="11880" w:hanging="1800"/>
      </w:pPr>
      <w:rPr>
        <w:rFonts w:eastAsiaTheme="minorEastAsia" w:cstheme="minorBidi" w:hint="default"/>
      </w:rPr>
    </w:lvl>
    <w:lvl w:ilvl="8">
      <w:start w:val="1"/>
      <w:numFmt w:val="decimal"/>
      <w:lvlText w:val="%1.%2.%3.%4.%5.%6.%7.%8.%9"/>
      <w:lvlJc w:val="left"/>
      <w:pPr>
        <w:ind w:left="13680" w:hanging="2160"/>
      </w:pPr>
      <w:rPr>
        <w:rFonts w:eastAsiaTheme="minorEastAsia" w:cstheme="minorBidi" w:hint="default"/>
      </w:rPr>
    </w:lvl>
  </w:abstractNum>
  <w:abstractNum w:abstractNumId="73">
    <w:nsid w:val="64666231"/>
    <w:multiLevelType w:val="hybridMultilevel"/>
    <w:tmpl w:val="7EA066EA"/>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4">
    <w:nsid w:val="667C7E99"/>
    <w:multiLevelType w:val="hybridMultilevel"/>
    <w:tmpl w:val="095206E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nsid w:val="687E067E"/>
    <w:multiLevelType w:val="hybridMultilevel"/>
    <w:tmpl w:val="FB6AB5C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6">
    <w:nsid w:val="69AB11FF"/>
    <w:multiLevelType w:val="multilevel"/>
    <w:tmpl w:val="4A3EB432"/>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77">
    <w:nsid w:val="6BE4509D"/>
    <w:multiLevelType w:val="hybridMultilevel"/>
    <w:tmpl w:val="B44656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nsid w:val="6C930F6F"/>
    <w:multiLevelType w:val="hybridMultilevel"/>
    <w:tmpl w:val="E5D264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nsid w:val="6E145748"/>
    <w:multiLevelType w:val="hybridMultilevel"/>
    <w:tmpl w:val="17DA57A0"/>
    <w:lvl w:ilvl="0" w:tplc="0409000F">
      <w:start w:val="1"/>
      <w:numFmt w:val="decimal"/>
      <w:lvlText w:val="%1."/>
      <w:lvlJc w:val="left"/>
      <w:pPr>
        <w:ind w:left="720" w:hanging="360"/>
      </w:pPr>
      <w:rPr>
        <w:b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80">
    <w:nsid w:val="6F846987"/>
    <w:multiLevelType w:val="hybridMultilevel"/>
    <w:tmpl w:val="5BC86BC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1">
    <w:nsid w:val="71D24AE8"/>
    <w:multiLevelType w:val="multilevel"/>
    <w:tmpl w:val="E4EE3494"/>
    <w:lvl w:ilvl="0">
      <w:start w:val="1"/>
      <w:numFmt w:val="decimal"/>
      <w:pStyle w:val="H1"/>
      <w:lvlText w:val="%1."/>
      <w:lvlJc w:val="left"/>
      <w:pPr>
        <w:ind w:left="720" w:hanging="360"/>
      </w:pPr>
      <w:rPr>
        <w:rFonts w:ascii="Calibri" w:hAnsi="Calibri" w:hint="default"/>
        <w:b/>
        <w:i w:val="0"/>
        <w:sz w:val="32"/>
      </w:rPr>
    </w:lvl>
    <w:lvl w:ilvl="1">
      <w:start w:val="1"/>
      <w:numFmt w:val="decimal"/>
      <w:isLgl/>
      <w:lvlText w:val="7.%2."/>
      <w:lvlJc w:val="left"/>
      <w:pPr>
        <w:ind w:left="1440" w:hanging="720"/>
      </w:pPr>
      <w:rPr>
        <w:rFonts w:hint="default"/>
      </w:rPr>
    </w:lvl>
    <w:lvl w:ilvl="2">
      <w:start w:val="1"/>
      <w:numFmt w:val="decimal"/>
      <w:isLgl/>
      <w:lvlText w:val="3.%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82">
    <w:nsid w:val="7267311F"/>
    <w:multiLevelType w:val="multilevel"/>
    <w:tmpl w:val="775ECA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3">
    <w:nsid w:val="727242C6"/>
    <w:multiLevelType w:val="hybridMultilevel"/>
    <w:tmpl w:val="E098D06A"/>
    <w:lvl w:ilvl="0" w:tplc="28BAD834">
      <w:start w:val="1"/>
      <w:numFmt w:val="decimal"/>
      <w:lvlText w:val="%1."/>
      <w:lvlJc w:val="left"/>
      <w:pPr>
        <w:ind w:left="870" w:hanging="51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84">
    <w:nsid w:val="7355635F"/>
    <w:multiLevelType w:val="hybridMultilevel"/>
    <w:tmpl w:val="BAC0D8EA"/>
    <w:lvl w:ilvl="0" w:tplc="B232A588">
      <w:start w:val="1"/>
      <w:numFmt w:val="bullet"/>
      <w:lvlText w:val="·"/>
      <w:lvlJc w:val="left"/>
      <w:pPr>
        <w:ind w:left="1080" w:hanging="360"/>
      </w:pPr>
      <w:rPr>
        <w:rFonts w:ascii="Courier New" w:hAnsi="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5">
    <w:nsid w:val="749B2224"/>
    <w:multiLevelType w:val="hybridMultilevel"/>
    <w:tmpl w:val="E3D617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nsid w:val="74EA7FB3"/>
    <w:multiLevelType w:val="hybridMultilevel"/>
    <w:tmpl w:val="E5D264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nsid w:val="776F2C11"/>
    <w:multiLevelType w:val="multilevel"/>
    <w:tmpl w:val="772409B8"/>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88">
    <w:nsid w:val="78A06F54"/>
    <w:multiLevelType w:val="hybridMultilevel"/>
    <w:tmpl w:val="E5D264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nsid w:val="7906387F"/>
    <w:multiLevelType w:val="hybridMultilevel"/>
    <w:tmpl w:val="17DA57A0"/>
    <w:lvl w:ilvl="0" w:tplc="0409000F">
      <w:start w:val="1"/>
      <w:numFmt w:val="decimal"/>
      <w:lvlText w:val="%1."/>
      <w:lvlJc w:val="left"/>
      <w:pPr>
        <w:ind w:left="720" w:hanging="360"/>
      </w:pPr>
      <w:rPr>
        <w:b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90">
    <w:nsid w:val="7CDB2F19"/>
    <w:multiLevelType w:val="hybridMultilevel"/>
    <w:tmpl w:val="9EA6DF1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91">
    <w:nsid w:val="7EC520F6"/>
    <w:multiLevelType w:val="multilevel"/>
    <w:tmpl w:val="7B840A6C"/>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92">
    <w:nsid w:val="7F0526C9"/>
    <w:multiLevelType w:val="hybridMultilevel"/>
    <w:tmpl w:val="38128924"/>
    <w:lvl w:ilvl="0" w:tplc="AFE20C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1"/>
  </w:num>
  <w:num w:numId="2">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58"/>
  </w:num>
  <w:num w:numId="5">
    <w:abstractNumId w:val="16"/>
  </w:num>
  <w:num w:numId="6">
    <w:abstractNumId w:val="37"/>
  </w:num>
  <w:num w:numId="7">
    <w:abstractNumId w:val="28"/>
  </w:num>
  <w:num w:numId="8">
    <w:abstractNumId w:val="71"/>
  </w:num>
  <w:num w:numId="9">
    <w:abstractNumId w:val="54"/>
  </w:num>
  <w:num w:numId="10">
    <w:abstractNumId w:val="48"/>
  </w:num>
  <w:num w:numId="11">
    <w:abstractNumId w:val="81"/>
  </w:num>
  <w:num w:numId="12">
    <w:abstractNumId w:val="3"/>
  </w:num>
  <w:num w:numId="13">
    <w:abstractNumId w:val="81"/>
    <w:lvlOverride w:ilvl="0">
      <w:startOverride w:val="8"/>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9"/>
  </w:num>
  <w:num w:numId="15">
    <w:abstractNumId w:val="72"/>
  </w:num>
  <w:num w:numId="16">
    <w:abstractNumId w:val="4"/>
  </w:num>
  <w:num w:numId="17">
    <w:abstractNumId w:val="1"/>
  </w:num>
  <w:num w:numId="18">
    <w:abstractNumId w:val="52"/>
  </w:num>
  <w:num w:numId="19">
    <w:abstractNumId w:val="92"/>
  </w:num>
  <w:num w:numId="20">
    <w:abstractNumId w:val="41"/>
  </w:num>
  <w:num w:numId="21">
    <w:abstractNumId w:val="13"/>
  </w:num>
  <w:num w:numId="22">
    <w:abstractNumId w:val="6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4"/>
  </w:num>
  <w:num w:numId="24">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4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50"/>
  </w:num>
  <w:num w:numId="28">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
  </w:num>
  <w:num w:numId="30">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8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7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9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24"/>
    <w:lvlOverride w:ilvl="0">
      <w:startOverride w:val="1"/>
    </w:lvlOverride>
    <w:lvlOverride w:ilvl="1">
      <w:startOverride w:val="6"/>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9"/>
  </w:num>
  <w:num w:numId="38">
    <w:abstractNumId w:val="25"/>
  </w:num>
  <w:num w:numId="39">
    <w:abstractNumId w:val="8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2"/>
  </w:num>
  <w:num w:numId="42">
    <w:abstractNumId w:val="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7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5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abstractNumId w:val="7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abstractNumId w:val="6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
    <w:abstractNumId w:val="6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abstractNumId w:val="8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6">
    <w:abstractNumId w:val="5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7">
    <w:abstractNumId w:val="30"/>
  </w:num>
  <w:num w:numId="58">
    <w:abstractNumId w:val="74"/>
  </w:num>
  <w:num w:numId="59">
    <w:abstractNumId w:val="46"/>
  </w:num>
  <w:num w:numId="60">
    <w:abstractNumId w:val="84"/>
  </w:num>
  <w:num w:numId="61">
    <w:abstractNumId w:val="65"/>
  </w:num>
  <w:num w:numId="62">
    <w:abstractNumId w:val="60"/>
  </w:num>
  <w:num w:numId="63">
    <w:abstractNumId w:val="73"/>
  </w:num>
  <w:num w:numId="64">
    <w:abstractNumId w:val="90"/>
  </w:num>
  <w:num w:numId="65">
    <w:abstractNumId w:val="10"/>
  </w:num>
  <w:num w:numId="66">
    <w:abstractNumId w:val="38"/>
  </w:num>
  <w:num w:numId="67">
    <w:abstractNumId w:val="45"/>
  </w:num>
  <w:num w:numId="68">
    <w:abstractNumId w:val="5"/>
  </w:num>
  <w:num w:numId="69">
    <w:abstractNumId w:val="55"/>
  </w:num>
  <w:num w:numId="70">
    <w:abstractNumId w:val="75"/>
  </w:num>
  <w:num w:numId="71">
    <w:abstractNumId w:val="85"/>
  </w:num>
  <w:num w:numId="72">
    <w:abstractNumId w:val="18"/>
  </w:num>
  <w:num w:numId="73">
    <w:abstractNumId w:val="88"/>
  </w:num>
  <w:num w:numId="74">
    <w:abstractNumId w:val="67"/>
  </w:num>
  <w:num w:numId="75">
    <w:abstractNumId w:val="22"/>
  </w:num>
  <w:num w:numId="76">
    <w:abstractNumId w:val="20"/>
  </w:num>
  <w:num w:numId="77">
    <w:abstractNumId w:val="59"/>
  </w:num>
  <w:num w:numId="78">
    <w:abstractNumId w:val="78"/>
  </w:num>
  <w:num w:numId="79">
    <w:abstractNumId w:val="31"/>
  </w:num>
  <w:num w:numId="80">
    <w:abstractNumId w:val="15"/>
  </w:num>
  <w:num w:numId="81">
    <w:abstractNumId w:val="77"/>
  </w:num>
  <w:num w:numId="82">
    <w:abstractNumId w:val="39"/>
  </w:num>
  <w:num w:numId="83">
    <w:abstractNumId w:val="86"/>
  </w:num>
  <w:num w:numId="84">
    <w:abstractNumId w:val="68"/>
  </w:num>
  <w:num w:numId="85">
    <w:abstractNumId w:val="82"/>
  </w:num>
  <w:num w:numId="86">
    <w:abstractNumId w:val="49"/>
  </w:num>
  <w:num w:numId="87">
    <w:abstractNumId w:val="56"/>
  </w:num>
  <w:num w:numId="88">
    <w:abstractNumId w:val="51"/>
  </w:num>
  <w:num w:numId="89">
    <w:abstractNumId w:val="40"/>
  </w:num>
  <w:num w:numId="90">
    <w:abstractNumId w:val="29"/>
  </w:num>
  <w:num w:numId="91">
    <w:abstractNumId w:val="11"/>
  </w:num>
  <w:num w:numId="92">
    <w:abstractNumId w:val="23"/>
  </w:num>
  <w:num w:numId="93">
    <w:abstractNumId w:val="63"/>
  </w:num>
  <w:num w:numId="94">
    <w:abstractNumId w:val="34"/>
  </w:num>
  <w:num w:numId="95">
    <w:abstractNumId w:val="80"/>
  </w:num>
  <w:num w:numId="96">
    <w:abstractNumId w:val="62"/>
  </w:num>
  <w:numIdMacAtCleanup w:val="96"/>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yamel peraza">
    <w15:presenceInfo w15:providerId="Windows Live" w15:userId="46ab729b92a38b0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1497D"/>
    <w:rsid w:val="000473F5"/>
    <w:rsid w:val="000D258A"/>
    <w:rsid w:val="00144328"/>
    <w:rsid w:val="0016198B"/>
    <w:rsid w:val="001E16B3"/>
    <w:rsid w:val="001F7368"/>
    <w:rsid w:val="00251E66"/>
    <w:rsid w:val="002B6CCB"/>
    <w:rsid w:val="002D38D8"/>
    <w:rsid w:val="002E6D5F"/>
    <w:rsid w:val="004155DE"/>
    <w:rsid w:val="00420E81"/>
    <w:rsid w:val="004339DA"/>
    <w:rsid w:val="00442AE0"/>
    <w:rsid w:val="004E46B5"/>
    <w:rsid w:val="00522FF4"/>
    <w:rsid w:val="005513D3"/>
    <w:rsid w:val="005A6A10"/>
    <w:rsid w:val="005F29B9"/>
    <w:rsid w:val="006245E4"/>
    <w:rsid w:val="00670A02"/>
    <w:rsid w:val="006836BE"/>
    <w:rsid w:val="006F1F9C"/>
    <w:rsid w:val="006F4B2F"/>
    <w:rsid w:val="00716DFC"/>
    <w:rsid w:val="0072637D"/>
    <w:rsid w:val="00776904"/>
    <w:rsid w:val="00787B4B"/>
    <w:rsid w:val="007B7EA2"/>
    <w:rsid w:val="00835163"/>
    <w:rsid w:val="008452FD"/>
    <w:rsid w:val="00863348"/>
    <w:rsid w:val="0087222B"/>
    <w:rsid w:val="008C05B7"/>
    <w:rsid w:val="008E6D3B"/>
    <w:rsid w:val="00923848"/>
    <w:rsid w:val="009A7C80"/>
    <w:rsid w:val="009D7D07"/>
    <w:rsid w:val="00A1497D"/>
    <w:rsid w:val="00A30404"/>
    <w:rsid w:val="00A466EC"/>
    <w:rsid w:val="00AA015A"/>
    <w:rsid w:val="00AD19D6"/>
    <w:rsid w:val="00B31D12"/>
    <w:rsid w:val="00B626DC"/>
    <w:rsid w:val="00B931A8"/>
    <w:rsid w:val="00B95041"/>
    <w:rsid w:val="00C033B7"/>
    <w:rsid w:val="00C105D5"/>
    <w:rsid w:val="00C37BF7"/>
    <w:rsid w:val="00C91381"/>
    <w:rsid w:val="00C93857"/>
    <w:rsid w:val="00C966A3"/>
    <w:rsid w:val="00C96EBF"/>
    <w:rsid w:val="00CC6DD7"/>
    <w:rsid w:val="00D25F69"/>
    <w:rsid w:val="00D357EE"/>
    <w:rsid w:val="00DA2F55"/>
    <w:rsid w:val="00DA5CD4"/>
    <w:rsid w:val="00E003B7"/>
    <w:rsid w:val="00E91B46"/>
    <w:rsid w:val="00EC4AE0"/>
    <w:rsid w:val="00F10B81"/>
    <w:rsid w:val="00F31BAF"/>
    <w:rsid w:val="00F8261D"/>
    <w:rsid w:val="00FF13E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0DFF2D32-AEC1-4EB1-A68D-9E344EB708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iPriority="0"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25F69"/>
    <w:pPr>
      <w:spacing w:after="160" w:line="252" w:lineRule="auto"/>
      <w:jc w:val="both"/>
    </w:pPr>
    <w:rPr>
      <w:rFonts w:eastAsiaTheme="minorEastAsia"/>
    </w:rPr>
  </w:style>
  <w:style w:type="paragraph" w:styleId="Heading1">
    <w:name w:val="heading 1"/>
    <w:basedOn w:val="Normal"/>
    <w:next w:val="Normal"/>
    <w:link w:val="Heading1Char"/>
    <w:autoRedefine/>
    <w:uiPriority w:val="9"/>
    <w:qFormat/>
    <w:rsid w:val="00D25F69"/>
    <w:pPr>
      <w:keepNext/>
      <w:keepLines/>
      <w:numPr>
        <w:numId w:val="1"/>
      </w:numPr>
      <w:spacing w:before="320" w:after="40"/>
      <w:jc w:val="left"/>
      <w:outlineLvl w:val="0"/>
    </w:pPr>
    <w:rPr>
      <w:rFonts w:asciiTheme="majorHAnsi" w:eastAsia="Times New Roman" w:hAnsiTheme="majorHAnsi" w:cstheme="majorBidi"/>
      <w:b/>
      <w:bCs/>
      <w:noProof/>
      <w:spacing w:val="4"/>
      <w:sz w:val="24"/>
      <w:szCs w:val="28"/>
    </w:rPr>
  </w:style>
  <w:style w:type="paragraph" w:styleId="Heading2">
    <w:name w:val="heading 2"/>
    <w:basedOn w:val="Normal"/>
    <w:next w:val="Normal"/>
    <w:link w:val="Heading2Char"/>
    <w:uiPriority w:val="9"/>
    <w:semiHidden/>
    <w:unhideWhenUsed/>
    <w:qFormat/>
    <w:rsid w:val="00AD19D6"/>
    <w:pPr>
      <w:keepNext/>
      <w:keepLines/>
      <w:spacing w:before="200" w:after="0" w:line="480" w:lineRule="auto"/>
      <w:jc w:val="left"/>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AD19D6"/>
    <w:pPr>
      <w:spacing w:before="280" w:after="80" w:line="276" w:lineRule="auto"/>
      <w:contextualSpacing/>
      <w:jc w:val="left"/>
      <w:outlineLvl w:val="2"/>
    </w:pPr>
    <w:rPr>
      <w:rFonts w:ascii="Calibri" w:eastAsia="Calibri" w:hAnsi="Calibri" w:cs="Calibri"/>
      <w:b/>
      <w:color w:val="000000"/>
      <w:sz w:val="28"/>
    </w:rPr>
  </w:style>
  <w:style w:type="paragraph" w:styleId="Heading4">
    <w:name w:val="heading 4"/>
    <w:basedOn w:val="Normal"/>
    <w:next w:val="Normal"/>
    <w:link w:val="Heading4Char"/>
    <w:semiHidden/>
    <w:unhideWhenUsed/>
    <w:qFormat/>
    <w:rsid w:val="00AD19D6"/>
    <w:pPr>
      <w:spacing w:before="240" w:after="40" w:line="276" w:lineRule="auto"/>
      <w:contextualSpacing/>
      <w:jc w:val="left"/>
      <w:outlineLvl w:val="3"/>
    </w:pPr>
    <w:rPr>
      <w:rFonts w:ascii="Calibri" w:eastAsia="Calibri" w:hAnsi="Calibri" w:cs="Calibri"/>
      <w:b/>
      <w:color w:val="000000"/>
      <w:sz w:val="24"/>
    </w:rPr>
  </w:style>
  <w:style w:type="paragraph" w:styleId="Heading5">
    <w:name w:val="heading 5"/>
    <w:basedOn w:val="Normal"/>
    <w:next w:val="Normal"/>
    <w:link w:val="Heading5Char"/>
    <w:semiHidden/>
    <w:unhideWhenUsed/>
    <w:qFormat/>
    <w:rsid w:val="00AD19D6"/>
    <w:pPr>
      <w:spacing w:before="220" w:after="40" w:line="276" w:lineRule="auto"/>
      <w:contextualSpacing/>
      <w:jc w:val="left"/>
      <w:outlineLvl w:val="4"/>
    </w:pPr>
    <w:rPr>
      <w:rFonts w:ascii="Calibri" w:eastAsia="Calibri" w:hAnsi="Calibri" w:cs="Calibri"/>
      <w:b/>
      <w:color w:val="000000"/>
      <w:sz w:val="24"/>
    </w:rPr>
  </w:style>
  <w:style w:type="paragraph" w:styleId="Heading6">
    <w:name w:val="heading 6"/>
    <w:basedOn w:val="Normal"/>
    <w:next w:val="Normal"/>
    <w:link w:val="Heading6Char"/>
    <w:semiHidden/>
    <w:unhideWhenUsed/>
    <w:qFormat/>
    <w:rsid w:val="00AD19D6"/>
    <w:pPr>
      <w:spacing w:before="200" w:after="40" w:line="276" w:lineRule="auto"/>
      <w:contextualSpacing/>
      <w:jc w:val="left"/>
      <w:outlineLvl w:val="5"/>
    </w:pPr>
    <w:rPr>
      <w:rFonts w:ascii="Calibri" w:eastAsia="Calibri" w:hAnsi="Calibri" w:cs="Calibri"/>
      <w:b/>
      <w:color w:val="000000"/>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25F69"/>
    <w:rPr>
      <w:rFonts w:asciiTheme="majorHAnsi" w:eastAsia="Times New Roman" w:hAnsiTheme="majorHAnsi" w:cstheme="majorBidi"/>
      <w:b/>
      <w:bCs/>
      <w:noProof/>
      <w:spacing w:val="4"/>
      <w:sz w:val="24"/>
      <w:szCs w:val="28"/>
    </w:rPr>
  </w:style>
  <w:style w:type="paragraph" w:customStyle="1" w:styleId="T2">
    <w:name w:val="T2"/>
    <w:basedOn w:val="Normal"/>
    <w:link w:val="T2Char"/>
    <w:qFormat/>
    <w:rsid w:val="00D25F69"/>
    <w:pPr>
      <w:spacing w:after="0" w:line="360" w:lineRule="auto"/>
      <w:jc w:val="center"/>
      <w:outlineLvl w:val="0"/>
    </w:pPr>
    <w:rPr>
      <w:rFonts w:eastAsia="Times New Roman"/>
      <w:b/>
      <w:caps/>
      <w:spacing w:val="20"/>
      <w:sz w:val="28"/>
    </w:rPr>
  </w:style>
  <w:style w:type="character" w:customStyle="1" w:styleId="T2Char">
    <w:name w:val="T2 Char"/>
    <w:basedOn w:val="DefaultParagraphFont"/>
    <w:link w:val="T2"/>
    <w:rsid w:val="00D25F69"/>
    <w:rPr>
      <w:rFonts w:eastAsia="Times New Roman"/>
      <w:b/>
      <w:caps/>
      <w:spacing w:val="20"/>
      <w:sz w:val="28"/>
    </w:rPr>
  </w:style>
  <w:style w:type="paragraph" w:styleId="Header">
    <w:name w:val="header"/>
    <w:basedOn w:val="Normal"/>
    <w:link w:val="HeaderChar"/>
    <w:uiPriority w:val="99"/>
    <w:unhideWhenUsed/>
    <w:rsid w:val="00D25F69"/>
    <w:pPr>
      <w:tabs>
        <w:tab w:val="center" w:pos="4680"/>
        <w:tab w:val="right" w:pos="9360"/>
      </w:tabs>
      <w:spacing w:after="0" w:line="240" w:lineRule="auto"/>
    </w:pPr>
  </w:style>
  <w:style w:type="character" w:customStyle="1" w:styleId="HeaderChar">
    <w:name w:val="Header Char"/>
    <w:basedOn w:val="DefaultParagraphFont"/>
    <w:link w:val="Header"/>
    <w:uiPriority w:val="99"/>
    <w:rsid w:val="00D25F69"/>
    <w:rPr>
      <w:rFonts w:eastAsiaTheme="minorEastAsia"/>
    </w:rPr>
  </w:style>
  <w:style w:type="paragraph" w:styleId="Footer">
    <w:name w:val="footer"/>
    <w:basedOn w:val="Normal"/>
    <w:link w:val="FooterChar"/>
    <w:uiPriority w:val="99"/>
    <w:unhideWhenUsed/>
    <w:rsid w:val="00D25F69"/>
    <w:pPr>
      <w:tabs>
        <w:tab w:val="center" w:pos="4680"/>
        <w:tab w:val="right" w:pos="9360"/>
      </w:tabs>
      <w:spacing w:after="0" w:line="240" w:lineRule="auto"/>
    </w:pPr>
  </w:style>
  <w:style w:type="character" w:customStyle="1" w:styleId="FooterChar">
    <w:name w:val="Footer Char"/>
    <w:basedOn w:val="DefaultParagraphFont"/>
    <w:link w:val="Footer"/>
    <w:uiPriority w:val="99"/>
    <w:rsid w:val="00D25F69"/>
    <w:rPr>
      <w:rFonts w:eastAsiaTheme="minorEastAsia"/>
    </w:rPr>
  </w:style>
  <w:style w:type="character" w:styleId="Hyperlink">
    <w:name w:val="Hyperlink"/>
    <w:basedOn w:val="DefaultParagraphFont"/>
    <w:uiPriority w:val="99"/>
    <w:unhideWhenUsed/>
    <w:rsid w:val="00D25F69"/>
    <w:rPr>
      <w:color w:val="0000FF" w:themeColor="hyperlink"/>
      <w:u w:val="single"/>
    </w:rPr>
  </w:style>
  <w:style w:type="paragraph" w:styleId="TOC1">
    <w:name w:val="toc 1"/>
    <w:basedOn w:val="Normal"/>
    <w:next w:val="Normal"/>
    <w:autoRedefine/>
    <w:uiPriority w:val="39"/>
    <w:unhideWhenUsed/>
    <w:rsid w:val="00D25F69"/>
    <w:pPr>
      <w:spacing w:after="100" w:line="276" w:lineRule="auto"/>
      <w:jc w:val="left"/>
    </w:pPr>
    <w:rPr>
      <w:rFonts w:ascii="Calibri" w:eastAsia="Calibri" w:hAnsi="Calibri" w:cs="Calibri"/>
      <w:color w:val="000000"/>
      <w:sz w:val="24"/>
    </w:rPr>
  </w:style>
  <w:style w:type="paragraph" w:styleId="TOC2">
    <w:name w:val="toc 2"/>
    <w:basedOn w:val="Normal"/>
    <w:next w:val="Normal"/>
    <w:autoRedefine/>
    <w:uiPriority w:val="39"/>
    <w:unhideWhenUsed/>
    <w:rsid w:val="00D25F69"/>
    <w:pPr>
      <w:spacing w:after="100" w:line="276" w:lineRule="auto"/>
      <w:ind w:left="220"/>
      <w:jc w:val="left"/>
    </w:pPr>
    <w:rPr>
      <w:rFonts w:ascii="Calibri" w:eastAsia="Calibri" w:hAnsi="Calibri" w:cs="Calibri"/>
      <w:color w:val="000000"/>
      <w:sz w:val="24"/>
    </w:rPr>
  </w:style>
  <w:style w:type="paragraph" w:styleId="TOC3">
    <w:name w:val="toc 3"/>
    <w:basedOn w:val="Normal"/>
    <w:next w:val="Normal"/>
    <w:autoRedefine/>
    <w:uiPriority w:val="39"/>
    <w:unhideWhenUsed/>
    <w:rsid w:val="00D25F69"/>
    <w:pPr>
      <w:spacing w:after="100" w:line="480" w:lineRule="auto"/>
      <w:ind w:left="440"/>
      <w:jc w:val="left"/>
    </w:pPr>
    <w:rPr>
      <w:rFonts w:ascii="Calibri" w:hAnsi="Calibri"/>
      <w:sz w:val="24"/>
    </w:rPr>
  </w:style>
  <w:style w:type="paragraph" w:styleId="TOCHeading">
    <w:name w:val="TOC Heading"/>
    <w:basedOn w:val="Heading1"/>
    <w:next w:val="Normal"/>
    <w:uiPriority w:val="39"/>
    <w:semiHidden/>
    <w:unhideWhenUsed/>
    <w:qFormat/>
    <w:rsid w:val="00D25F69"/>
    <w:pPr>
      <w:numPr>
        <w:numId w:val="0"/>
      </w:numPr>
      <w:spacing w:before="480" w:after="0" w:line="276" w:lineRule="auto"/>
      <w:outlineLvl w:val="9"/>
    </w:pPr>
    <w:rPr>
      <w:rFonts w:eastAsiaTheme="majorEastAsia"/>
      <w:noProof w:val="0"/>
      <w:color w:val="365F91" w:themeColor="accent1" w:themeShade="BF"/>
      <w:spacing w:val="0"/>
      <w:sz w:val="28"/>
      <w:lang w:eastAsia="ja-JP"/>
    </w:rPr>
  </w:style>
  <w:style w:type="character" w:customStyle="1" w:styleId="T1Char">
    <w:name w:val="T1 Char"/>
    <w:basedOn w:val="DefaultParagraphFont"/>
    <w:link w:val="T1"/>
    <w:locked/>
    <w:rsid w:val="00D25F69"/>
    <w:rPr>
      <w:rFonts w:ascii="Calibri" w:eastAsiaTheme="minorEastAsia" w:hAnsi="Calibri"/>
      <w:b/>
      <w:spacing w:val="20"/>
      <w:sz w:val="32"/>
    </w:rPr>
  </w:style>
  <w:style w:type="paragraph" w:customStyle="1" w:styleId="T1">
    <w:name w:val="T1"/>
    <w:basedOn w:val="Normal"/>
    <w:link w:val="T1Char"/>
    <w:qFormat/>
    <w:rsid w:val="00D25F69"/>
    <w:pPr>
      <w:spacing w:after="0" w:line="360" w:lineRule="auto"/>
      <w:jc w:val="left"/>
      <w:outlineLvl w:val="0"/>
    </w:pPr>
    <w:rPr>
      <w:rFonts w:ascii="Calibri" w:hAnsi="Calibri"/>
      <w:b/>
      <w:spacing w:val="20"/>
      <w:sz w:val="32"/>
    </w:rPr>
  </w:style>
  <w:style w:type="character" w:customStyle="1" w:styleId="H1Char">
    <w:name w:val="H1 Char"/>
    <w:basedOn w:val="DefaultParagraphFont"/>
    <w:link w:val="H1"/>
    <w:locked/>
    <w:rsid w:val="00D25F69"/>
    <w:rPr>
      <w:rFonts w:ascii="Calibri" w:eastAsiaTheme="minorEastAsia" w:hAnsi="Calibri"/>
      <w:b/>
      <w:spacing w:val="20"/>
      <w:sz w:val="32"/>
    </w:rPr>
  </w:style>
  <w:style w:type="paragraph" w:customStyle="1" w:styleId="H1">
    <w:name w:val="H1"/>
    <w:basedOn w:val="Normal"/>
    <w:next w:val="Normal"/>
    <w:link w:val="H1Char"/>
    <w:qFormat/>
    <w:rsid w:val="00D25F69"/>
    <w:pPr>
      <w:numPr>
        <w:numId w:val="11"/>
      </w:numPr>
      <w:spacing w:after="0" w:line="360" w:lineRule="auto"/>
      <w:jc w:val="left"/>
      <w:outlineLvl w:val="0"/>
    </w:pPr>
    <w:rPr>
      <w:rFonts w:ascii="Calibri" w:hAnsi="Calibri"/>
      <w:b/>
      <w:spacing w:val="20"/>
      <w:sz w:val="32"/>
    </w:rPr>
  </w:style>
  <w:style w:type="paragraph" w:customStyle="1" w:styleId="H2">
    <w:name w:val="H2"/>
    <w:basedOn w:val="H1"/>
    <w:next w:val="Normal"/>
    <w:qFormat/>
    <w:rsid w:val="00D25F69"/>
    <w:pPr>
      <w:numPr>
        <w:numId w:val="2"/>
      </w:numPr>
    </w:pPr>
    <w:rPr>
      <w:sz w:val="28"/>
    </w:rPr>
  </w:style>
  <w:style w:type="paragraph" w:styleId="ListParagraph">
    <w:name w:val="List Paragraph"/>
    <w:basedOn w:val="Normal"/>
    <w:uiPriority w:val="34"/>
    <w:qFormat/>
    <w:rsid w:val="00D25F69"/>
    <w:pPr>
      <w:ind w:left="720"/>
      <w:contextualSpacing/>
    </w:pPr>
  </w:style>
  <w:style w:type="paragraph" w:customStyle="1" w:styleId="H3">
    <w:name w:val="H3"/>
    <w:basedOn w:val="Normal"/>
    <w:qFormat/>
    <w:rsid w:val="00CC6DD7"/>
    <w:pPr>
      <w:numPr>
        <w:numId w:val="3"/>
      </w:numPr>
      <w:spacing w:after="0" w:line="360" w:lineRule="auto"/>
      <w:contextualSpacing/>
      <w:jc w:val="left"/>
      <w:outlineLvl w:val="0"/>
    </w:pPr>
    <w:rPr>
      <w:rFonts w:ascii="Calibri" w:hAnsi="Calibri"/>
      <w:b/>
      <w:spacing w:val="20"/>
      <w:sz w:val="24"/>
    </w:rPr>
  </w:style>
  <w:style w:type="table" w:styleId="LightShading">
    <w:name w:val="Light Shading"/>
    <w:basedOn w:val="TableNormal"/>
    <w:uiPriority w:val="60"/>
    <w:rsid w:val="008452FD"/>
    <w:pPr>
      <w:spacing w:after="0" w:line="240" w:lineRule="auto"/>
      <w:jc w:val="both"/>
    </w:pPr>
    <w:rPr>
      <w:rFonts w:eastAsiaTheme="minorEastAsia"/>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Grid">
    <w:name w:val="Light Grid"/>
    <w:basedOn w:val="TableNormal"/>
    <w:uiPriority w:val="62"/>
    <w:rsid w:val="008452FD"/>
    <w:pPr>
      <w:spacing w:after="0" w:line="240" w:lineRule="auto"/>
      <w:jc w:val="both"/>
    </w:pPr>
    <w:rPr>
      <w:rFonts w:eastAsiaTheme="minorEastAsi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BalloonText">
    <w:name w:val="Balloon Text"/>
    <w:basedOn w:val="Normal"/>
    <w:link w:val="BalloonTextChar"/>
    <w:uiPriority w:val="99"/>
    <w:semiHidden/>
    <w:unhideWhenUsed/>
    <w:rsid w:val="00E003B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003B7"/>
    <w:rPr>
      <w:rFonts w:ascii="Tahoma" w:eastAsiaTheme="minorEastAsia" w:hAnsi="Tahoma" w:cs="Tahoma"/>
      <w:sz w:val="16"/>
      <w:szCs w:val="16"/>
    </w:rPr>
  </w:style>
  <w:style w:type="table" w:styleId="TableGrid">
    <w:name w:val="Table Grid"/>
    <w:basedOn w:val="TableNormal"/>
    <w:uiPriority w:val="59"/>
    <w:rsid w:val="00AA015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863348"/>
    <w:pPr>
      <w:spacing w:before="100" w:beforeAutospacing="1" w:after="100" w:afterAutospacing="1" w:line="240" w:lineRule="auto"/>
      <w:jc w:val="left"/>
    </w:pPr>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semiHidden/>
    <w:rsid w:val="00AD19D6"/>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semiHidden/>
    <w:rsid w:val="00AD19D6"/>
    <w:rPr>
      <w:rFonts w:ascii="Calibri" w:eastAsia="Calibri" w:hAnsi="Calibri" w:cs="Calibri"/>
      <w:b/>
      <w:color w:val="000000"/>
      <w:sz w:val="28"/>
    </w:rPr>
  </w:style>
  <w:style w:type="character" w:customStyle="1" w:styleId="Heading4Char">
    <w:name w:val="Heading 4 Char"/>
    <w:basedOn w:val="DefaultParagraphFont"/>
    <w:link w:val="Heading4"/>
    <w:semiHidden/>
    <w:rsid w:val="00AD19D6"/>
    <w:rPr>
      <w:rFonts w:ascii="Calibri" w:eastAsia="Calibri" w:hAnsi="Calibri" w:cs="Calibri"/>
      <w:b/>
      <w:color w:val="000000"/>
      <w:sz w:val="24"/>
    </w:rPr>
  </w:style>
  <w:style w:type="character" w:customStyle="1" w:styleId="Heading5Char">
    <w:name w:val="Heading 5 Char"/>
    <w:basedOn w:val="DefaultParagraphFont"/>
    <w:link w:val="Heading5"/>
    <w:semiHidden/>
    <w:rsid w:val="00AD19D6"/>
    <w:rPr>
      <w:rFonts w:ascii="Calibri" w:eastAsia="Calibri" w:hAnsi="Calibri" w:cs="Calibri"/>
      <w:b/>
      <w:color w:val="000000"/>
      <w:sz w:val="24"/>
    </w:rPr>
  </w:style>
  <w:style w:type="character" w:customStyle="1" w:styleId="Heading6Char">
    <w:name w:val="Heading 6 Char"/>
    <w:basedOn w:val="DefaultParagraphFont"/>
    <w:link w:val="Heading6"/>
    <w:semiHidden/>
    <w:rsid w:val="00AD19D6"/>
    <w:rPr>
      <w:rFonts w:ascii="Calibri" w:eastAsia="Calibri" w:hAnsi="Calibri" w:cs="Calibri"/>
      <w:b/>
      <w:color w:val="000000"/>
      <w:sz w:val="20"/>
    </w:rPr>
  </w:style>
  <w:style w:type="character" w:styleId="FollowedHyperlink">
    <w:name w:val="FollowedHyperlink"/>
    <w:basedOn w:val="DefaultParagraphFont"/>
    <w:uiPriority w:val="99"/>
    <w:semiHidden/>
    <w:unhideWhenUsed/>
    <w:rsid w:val="00AD19D6"/>
    <w:rPr>
      <w:color w:val="800080" w:themeColor="followedHyperlink"/>
      <w:u w:val="single"/>
    </w:rPr>
  </w:style>
  <w:style w:type="paragraph" w:styleId="Title">
    <w:name w:val="Title"/>
    <w:basedOn w:val="Normal"/>
    <w:next w:val="Normal"/>
    <w:link w:val="TitleChar"/>
    <w:uiPriority w:val="99"/>
    <w:qFormat/>
    <w:rsid w:val="00AD19D6"/>
    <w:pPr>
      <w:spacing w:before="480" w:after="120" w:line="276" w:lineRule="auto"/>
      <w:contextualSpacing/>
      <w:jc w:val="left"/>
    </w:pPr>
    <w:rPr>
      <w:rFonts w:ascii="Calibri" w:eastAsia="Calibri" w:hAnsi="Calibri" w:cs="Calibri"/>
      <w:b/>
      <w:color w:val="000000"/>
      <w:sz w:val="72"/>
    </w:rPr>
  </w:style>
  <w:style w:type="character" w:customStyle="1" w:styleId="TitleChar">
    <w:name w:val="Title Char"/>
    <w:basedOn w:val="DefaultParagraphFont"/>
    <w:link w:val="Title"/>
    <w:uiPriority w:val="99"/>
    <w:rsid w:val="00AD19D6"/>
    <w:rPr>
      <w:rFonts w:ascii="Calibri" w:eastAsia="Calibri" w:hAnsi="Calibri" w:cs="Calibri"/>
      <w:b/>
      <w:color w:val="000000"/>
      <w:sz w:val="72"/>
    </w:rPr>
  </w:style>
  <w:style w:type="paragraph" w:styleId="Subtitle">
    <w:name w:val="Subtitle"/>
    <w:basedOn w:val="Normal"/>
    <w:next w:val="Normal"/>
    <w:link w:val="SubtitleChar"/>
    <w:uiPriority w:val="99"/>
    <w:qFormat/>
    <w:rsid w:val="00AD19D6"/>
    <w:pPr>
      <w:spacing w:before="360" w:after="80" w:line="276" w:lineRule="auto"/>
      <w:contextualSpacing/>
      <w:jc w:val="left"/>
    </w:pPr>
    <w:rPr>
      <w:rFonts w:ascii="Georgia" w:eastAsia="Georgia" w:hAnsi="Georgia" w:cs="Georgia"/>
      <w:i/>
      <w:color w:val="666666"/>
      <w:sz w:val="48"/>
    </w:rPr>
  </w:style>
  <w:style w:type="character" w:customStyle="1" w:styleId="SubtitleChar">
    <w:name w:val="Subtitle Char"/>
    <w:basedOn w:val="DefaultParagraphFont"/>
    <w:link w:val="Subtitle"/>
    <w:uiPriority w:val="99"/>
    <w:rsid w:val="00AD19D6"/>
    <w:rPr>
      <w:rFonts w:ascii="Georgia" w:eastAsia="Georgia" w:hAnsi="Georgia" w:cs="Georgia"/>
      <w:i/>
      <w:color w:val="666666"/>
      <w:sz w:val="48"/>
    </w:rPr>
  </w:style>
  <w:style w:type="numbering" w:styleId="111111">
    <w:name w:val="Outline List 2"/>
    <w:basedOn w:val="NoList"/>
    <w:semiHidden/>
    <w:unhideWhenUsed/>
    <w:rsid w:val="00AD19D6"/>
    <w:pPr>
      <w:numPr>
        <w:numId w:val="57"/>
      </w:numPr>
    </w:pPr>
  </w:style>
  <w:style w:type="paragraph" w:styleId="TOC4">
    <w:name w:val="toc 4"/>
    <w:basedOn w:val="Normal"/>
    <w:next w:val="Normal"/>
    <w:autoRedefine/>
    <w:uiPriority w:val="39"/>
    <w:unhideWhenUsed/>
    <w:rsid w:val="00835163"/>
    <w:pPr>
      <w:spacing w:after="100" w:line="276" w:lineRule="auto"/>
      <w:ind w:left="660"/>
      <w:jc w:val="left"/>
    </w:pPr>
  </w:style>
  <w:style w:type="paragraph" w:styleId="TOC5">
    <w:name w:val="toc 5"/>
    <w:basedOn w:val="Normal"/>
    <w:next w:val="Normal"/>
    <w:autoRedefine/>
    <w:uiPriority w:val="39"/>
    <w:unhideWhenUsed/>
    <w:rsid w:val="00835163"/>
    <w:pPr>
      <w:spacing w:after="100" w:line="276" w:lineRule="auto"/>
      <w:ind w:left="880"/>
      <w:jc w:val="left"/>
    </w:pPr>
  </w:style>
  <w:style w:type="paragraph" w:styleId="TOC6">
    <w:name w:val="toc 6"/>
    <w:basedOn w:val="Normal"/>
    <w:next w:val="Normal"/>
    <w:autoRedefine/>
    <w:uiPriority w:val="39"/>
    <w:unhideWhenUsed/>
    <w:rsid w:val="00835163"/>
    <w:pPr>
      <w:spacing w:after="100" w:line="276" w:lineRule="auto"/>
      <w:ind w:left="1100"/>
      <w:jc w:val="left"/>
    </w:pPr>
  </w:style>
  <w:style w:type="paragraph" w:styleId="TOC7">
    <w:name w:val="toc 7"/>
    <w:basedOn w:val="Normal"/>
    <w:next w:val="Normal"/>
    <w:autoRedefine/>
    <w:uiPriority w:val="39"/>
    <w:unhideWhenUsed/>
    <w:rsid w:val="00835163"/>
    <w:pPr>
      <w:spacing w:after="100" w:line="276" w:lineRule="auto"/>
      <w:ind w:left="1320"/>
      <w:jc w:val="left"/>
    </w:pPr>
  </w:style>
  <w:style w:type="paragraph" w:styleId="TOC8">
    <w:name w:val="toc 8"/>
    <w:basedOn w:val="Normal"/>
    <w:next w:val="Normal"/>
    <w:autoRedefine/>
    <w:uiPriority w:val="39"/>
    <w:unhideWhenUsed/>
    <w:rsid w:val="00835163"/>
    <w:pPr>
      <w:spacing w:after="100" w:line="276" w:lineRule="auto"/>
      <w:ind w:left="1540"/>
      <w:jc w:val="left"/>
    </w:pPr>
  </w:style>
  <w:style w:type="paragraph" w:styleId="TOC9">
    <w:name w:val="toc 9"/>
    <w:basedOn w:val="Normal"/>
    <w:next w:val="Normal"/>
    <w:autoRedefine/>
    <w:uiPriority w:val="39"/>
    <w:unhideWhenUsed/>
    <w:rsid w:val="00835163"/>
    <w:pPr>
      <w:spacing w:after="100" w:line="276" w:lineRule="auto"/>
      <w:ind w:left="1760"/>
      <w:jc w:val="left"/>
    </w:pPr>
  </w:style>
  <w:style w:type="character" w:customStyle="1" w:styleId="card-name">
    <w:name w:val="card-name"/>
    <w:basedOn w:val="DefaultParagraphFont"/>
    <w:rsid w:val="00F10B8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035617">
      <w:bodyDiv w:val="1"/>
      <w:marLeft w:val="0"/>
      <w:marRight w:val="0"/>
      <w:marTop w:val="0"/>
      <w:marBottom w:val="0"/>
      <w:divBdr>
        <w:top w:val="none" w:sz="0" w:space="0" w:color="auto"/>
        <w:left w:val="none" w:sz="0" w:space="0" w:color="auto"/>
        <w:bottom w:val="none" w:sz="0" w:space="0" w:color="auto"/>
        <w:right w:val="none" w:sz="0" w:space="0" w:color="auto"/>
      </w:divBdr>
    </w:div>
    <w:div w:id="91559266">
      <w:bodyDiv w:val="1"/>
      <w:marLeft w:val="0"/>
      <w:marRight w:val="0"/>
      <w:marTop w:val="0"/>
      <w:marBottom w:val="0"/>
      <w:divBdr>
        <w:top w:val="none" w:sz="0" w:space="0" w:color="auto"/>
        <w:left w:val="none" w:sz="0" w:space="0" w:color="auto"/>
        <w:bottom w:val="none" w:sz="0" w:space="0" w:color="auto"/>
        <w:right w:val="none" w:sz="0" w:space="0" w:color="auto"/>
      </w:divBdr>
    </w:div>
    <w:div w:id="98330464">
      <w:bodyDiv w:val="1"/>
      <w:marLeft w:val="0"/>
      <w:marRight w:val="0"/>
      <w:marTop w:val="0"/>
      <w:marBottom w:val="0"/>
      <w:divBdr>
        <w:top w:val="none" w:sz="0" w:space="0" w:color="auto"/>
        <w:left w:val="none" w:sz="0" w:space="0" w:color="auto"/>
        <w:bottom w:val="none" w:sz="0" w:space="0" w:color="auto"/>
        <w:right w:val="none" w:sz="0" w:space="0" w:color="auto"/>
      </w:divBdr>
    </w:div>
    <w:div w:id="113792077">
      <w:bodyDiv w:val="1"/>
      <w:marLeft w:val="0"/>
      <w:marRight w:val="0"/>
      <w:marTop w:val="0"/>
      <w:marBottom w:val="0"/>
      <w:divBdr>
        <w:top w:val="none" w:sz="0" w:space="0" w:color="auto"/>
        <w:left w:val="none" w:sz="0" w:space="0" w:color="auto"/>
        <w:bottom w:val="none" w:sz="0" w:space="0" w:color="auto"/>
        <w:right w:val="none" w:sz="0" w:space="0" w:color="auto"/>
      </w:divBdr>
    </w:div>
    <w:div w:id="140120532">
      <w:bodyDiv w:val="1"/>
      <w:marLeft w:val="0"/>
      <w:marRight w:val="0"/>
      <w:marTop w:val="0"/>
      <w:marBottom w:val="0"/>
      <w:divBdr>
        <w:top w:val="none" w:sz="0" w:space="0" w:color="auto"/>
        <w:left w:val="none" w:sz="0" w:space="0" w:color="auto"/>
        <w:bottom w:val="none" w:sz="0" w:space="0" w:color="auto"/>
        <w:right w:val="none" w:sz="0" w:space="0" w:color="auto"/>
      </w:divBdr>
    </w:div>
    <w:div w:id="201092793">
      <w:bodyDiv w:val="1"/>
      <w:marLeft w:val="0"/>
      <w:marRight w:val="0"/>
      <w:marTop w:val="0"/>
      <w:marBottom w:val="0"/>
      <w:divBdr>
        <w:top w:val="none" w:sz="0" w:space="0" w:color="auto"/>
        <w:left w:val="none" w:sz="0" w:space="0" w:color="auto"/>
        <w:bottom w:val="none" w:sz="0" w:space="0" w:color="auto"/>
        <w:right w:val="none" w:sz="0" w:space="0" w:color="auto"/>
      </w:divBdr>
    </w:div>
    <w:div w:id="203759760">
      <w:bodyDiv w:val="1"/>
      <w:marLeft w:val="0"/>
      <w:marRight w:val="0"/>
      <w:marTop w:val="0"/>
      <w:marBottom w:val="0"/>
      <w:divBdr>
        <w:top w:val="none" w:sz="0" w:space="0" w:color="auto"/>
        <w:left w:val="none" w:sz="0" w:space="0" w:color="auto"/>
        <w:bottom w:val="none" w:sz="0" w:space="0" w:color="auto"/>
        <w:right w:val="none" w:sz="0" w:space="0" w:color="auto"/>
      </w:divBdr>
    </w:div>
    <w:div w:id="313797815">
      <w:bodyDiv w:val="1"/>
      <w:marLeft w:val="0"/>
      <w:marRight w:val="0"/>
      <w:marTop w:val="0"/>
      <w:marBottom w:val="0"/>
      <w:divBdr>
        <w:top w:val="none" w:sz="0" w:space="0" w:color="auto"/>
        <w:left w:val="none" w:sz="0" w:space="0" w:color="auto"/>
        <w:bottom w:val="none" w:sz="0" w:space="0" w:color="auto"/>
        <w:right w:val="none" w:sz="0" w:space="0" w:color="auto"/>
      </w:divBdr>
    </w:div>
    <w:div w:id="323318846">
      <w:bodyDiv w:val="1"/>
      <w:marLeft w:val="0"/>
      <w:marRight w:val="0"/>
      <w:marTop w:val="0"/>
      <w:marBottom w:val="0"/>
      <w:divBdr>
        <w:top w:val="none" w:sz="0" w:space="0" w:color="auto"/>
        <w:left w:val="none" w:sz="0" w:space="0" w:color="auto"/>
        <w:bottom w:val="none" w:sz="0" w:space="0" w:color="auto"/>
        <w:right w:val="none" w:sz="0" w:space="0" w:color="auto"/>
      </w:divBdr>
    </w:div>
    <w:div w:id="376125468">
      <w:bodyDiv w:val="1"/>
      <w:marLeft w:val="0"/>
      <w:marRight w:val="0"/>
      <w:marTop w:val="0"/>
      <w:marBottom w:val="0"/>
      <w:divBdr>
        <w:top w:val="none" w:sz="0" w:space="0" w:color="auto"/>
        <w:left w:val="none" w:sz="0" w:space="0" w:color="auto"/>
        <w:bottom w:val="none" w:sz="0" w:space="0" w:color="auto"/>
        <w:right w:val="none" w:sz="0" w:space="0" w:color="auto"/>
      </w:divBdr>
    </w:div>
    <w:div w:id="429668647">
      <w:bodyDiv w:val="1"/>
      <w:marLeft w:val="0"/>
      <w:marRight w:val="0"/>
      <w:marTop w:val="0"/>
      <w:marBottom w:val="0"/>
      <w:divBdr>
        <w:top w:val="none" w:sz="0" w:space="0" w:color="auto"/>
        <w:left w:val="none" w:sz="0" w:space="0" w:color="auto"/>
        <w:bottom w:val="none" w:sz="0" w:space="0" w:color="auto"/>
        <w:right w:val="none" w:sz="0" w:space="0" w:color="auto"/>
      </w:divBdr>
    </w:div>
    <w:div w:id="482545656">
      <w:bodyDiv w:val="1"/>
      <w:marLeft w:val="0"/>
      <w:marRight w:val="0"/>
      <w:marTop w:val="0"/>
      <w:marBottom w:val="0"/>
      <w:divBdr>
        <w:top w:val="none" w:sz="0" w:space="0" w:color="auto"/>
        <w:left w:val="none" w:sz="0" w:space="0" w:color="auto"/>
        <w:bottom w:val="none" w:sz="0" w:space="0" w:color="auto"/>
        <w:right w:val="none" w:sz="0" w:space="0" w:color="auto"/>
      </w:divBdr>
    </w:div>
    <w:div w:id="489829459">
      <w:bodyDiv w:val="1"/>
      <w:marLeft w:val="0"/>
      <w:marRight w:val="0"/>
      <w:marTop w:val="0"/>
      <w:marBottom w:val="0"/>
      <w:divBdr>
        <w:top w:val="none" w:sz="0" w:space="0" w:color="auto"/>
        <w:left w:val="none" w:sz="0" w:space="0" w:color="auto"/>
        <w:bottom w:val="none" w:sz="0" w:space="0" w:color="auto"/>
        <w:right w:val="none" w:sz="0" w:space="0" w:color="auto"/>
      </w:divBdr>
    </w:div>
    <w:div w:id="518468848">
      <w:bodyDiv w:val="1"/>
      <w:marLeft w:val="0"/>
      <w:marRight w:val="0"/>
      <w:marTop w:val="0"/>
      <w:marBottom w:val="0"/>
      <w:divBdr>
        <w:top w:val="none" w:sz="0" w:space="0" w:color="auto"/>
        <w:left w:val="none" w:sz="0" w:space="0" w:color="auto"/>
        <w:bottom w:val="none" w:sz="0" w:space="0" w:color="auto"/>
        <w:right w:val="none" w:sz="0" w:space="0" w:color="auto"/>
      </w:divBdr>
    </w:div>
    <w:div w:id="520625372">
      <w:bodyDiv w:val="1"/>
      <w:marLeft w:val="0"/>
      <w:marRight w:val="0"/>
      <w:marTop w:val="0"/>
      <w:marBottom w:val="0"/>
      <w:divBdr>
        <w:top w:val="none" w:sz="0" w:space="0" w:color="auto"/>
        <w:left w:val="none" w:sz="0" w:space="0" w:color="auto"/>
        <w:bottom w:val="none" w:sz="0" w:space="0" w:color="auto"/>
        <w:right w:val="none" w:sz="0" w:space="0" w:color="auto"/>
      </w:divBdr>
    </w:div>
    <w:div w:id="536742342">
      <w:bodyDiv w:val="1"/>
      <w:marLeft w:val="0"/>
      <w:marRight w:val="0"/>
      <w:marTop w:val="0"/>
      <w:marBottom w:val="0"/>
      <w:divBdr>
        <w:top w:val="none" w:sz="0" w:space="0" w:color="auto"/>
        <w:left w:val="none" w:sz="0" w:space="0" w:color="auto"/>
        <w:bottom w:val="none" w:sz="0" w:space="0" w:color="auto"/>
        <w:right w:val="none" w:sz="0" w:space="0" w:color="auto"/>
      </w:divBdr>
    </w:div>
    <w:div w:id="580023189">
      <w:bodyDiv w:val="1"/>
      <w:marLeft w:val="0"/>
      <w:marRight w:val="0"/>
      <w:marTop w:val="0"/>
      <w:marBottom w:val="0"/>
      <w:divBdr>
        <w:top w:val="none" w:sz="0" w:space="0" w:color="auto"/>
        <w:left w:val="none" w:sz="0" w:space="0" w:color="auto"/>
        <w:bottom w:val="none" w:sz="0" w:space="0" w:color="auto"/>
        <w:right w:val="none" w:sz="0" w:space="0" w:color="auto"/>
      </w:divBdr>
    </w:div>
    <w:div w:id="691689679">
      <w:bodyDiv w:val="1"/>
      <w:marLeft w:val="0"/>
      <w:marRight w:val="0"/>
      <w:marTop w:val="0"/>
      <w:marBottom w:val="0"/>
      <w:divBdr>
        <w:top w:val="none" w:sz="0" w:space="0" w:color="auto"/>
        <w:left w:val="none" w:sz="0" w:space="0" w:color="auto"/>
        <w:bottom w:val="none" w:sz="0" w:space="0" w:color="auto"/>
        <w:right w:val="none" w:sz="0" w:space="0" w:color="auto"/>
      </w:divBdr>
    </w:div>
    <w:div w:id="748620807">
      <w:bodyDiv w:val="1"/>
      <w:marLeft w:val="0"/>
      <w:marRight w:val="0"/>
      <w:marTop w:val="0"/>
      <w:marBottom w:val="0"/>
      <w:divBdr>
        <w:top w:val="none" w:sz="0" w:space="0" w:color="auto"/>
        <w:left w:val="none" w:sz="0" w:space="0" w:color="auto"/>
        <w:bottom w:val="none" w:sz="0" w:space="0" w:color="auto"/>
        <w:right w:val="none" w:sz="0" w:space="0" w:color="auto"/>
      </w:divBdr>
    </w:div>
    <w:div w:id="886336450">
      <w:bodyDiv w:val="1"/>
      <w:marLeft w:val="0"/>
      <w:marRight w:val="0"/>
      <w:marTop w:val="0"/>
      <w:marBottom w:val="0"/>
      <w:divBdr>
        <w:top w:val="none" w:sz="0" w:space="0" w:color="auto"/>
        <w:left w:val="none" w:sz="0" w:space="0" w:color="auto"/>
        <w:bottom w:val="none" w:sz="0" w:space="0" w:color="auto"/>
        <w:right w:val="none" w:sz="0" w:space="0" w:color="auto"/>
      </w:divBdr>
    </w:div>
    <w:div w:id="923992180">
      <w:bodyDiv w:val="1"/>
      <w:marLeft w:val="0"/>
      <w:marRight w:val="0"/>
      <w:marTop w:val="0"/>
      <w:marBottom w:val="0"/>
      <w:divBdr>
        <w:top w:val="none" w:sz="0" w:space="0" w:color="auto"/>
        <w:left w:val="none" w:sz="0" w:space="0" w:color="auto"/>
        <w:bottom w:val="none" w:sz="0" w:space="0" w:color="auto"/>
        <w:right w:val="none" w:sz="0" w:space="0" w:color="auto"/>
      </w:divBdr>
    </w:div>
    <w:div w:id="1028994362">
      <w:bodyDiv w:val="1"/>
      <w:marLeft w:val="0"/>
      <w:marRight w:val="0"/>
      <w:marTop w:val="0"/>
      <w:marBottom w:val="0"/>
      <w:divBdr>
        <w:top w:val="none" w:sz="0" w:space="0" w:color="auto"/>
        <w:left w:val="none" w:sz="0" w:space="0" w:color="auto"/>
        <w:bottom w:val="none" w:sz="0" w:space="0" w:color="auto"/>
        <w:right w:val="none" w:sz="0" w:space="0" w:color="auto"/>
      </w:divBdr>
    </w:div>
    <w:div w:id="1102215361">
      <w:bodyDiv w:val="1"/>
      <w:marLeft w:val="0"/>
      <w:marRight w:val="0"/>
      <w:marTop w:val="0"/>
      <w:marBottom w:val="0"/>
      <w:divBdr>
        <w:top w:val="none" w:sz="0" w:space="0" w:color="auto"/>
        <w:left w:val="none" w:sz="0" w:space="0" w:color="auto"/>
        <w:bottom w:val="none" w:sz="0" w:space="0" w:color="auto"/>
        <w:right w:val="none" w:sz="0" w:space="0" w:color="auto"/>
      </w:divBdr>
    </w:div>
    <w:div w:id="1209105433">
      <w:bodyDiv w:val="1"/>
      <w:marLeft w:val="0"/>
      <w:marRight w:val="0"/>
      <w:marTop w:val="0"/>
      <w:marBottom w:val="0"/>
      <w:divBdr>
        <w:top w:val="none" w:sz="0" w:space="0" w:color="auto"/>
        <w:left w:val="none" w:sz="0" w:space="0" w:color="auto"/>
        <w:bottom w:val="none" w:sz="0" w:space="0" w:color="auto"/>
        <w:right w:val="none" w:sz="0" w:space="0" w:color="auto"/>
      </w:divBdr>
    </w:div>
    <w:div w:id="1232618248">
      <w:bodyDiv w:val="1"/>
      <w:marLeft w:val="0"/>
      <w:marRight w:val="0"/>
      <w:marTop w:val="0"/>
      <w:marBottom w:val="0"/>
      <w:divBdr>
        <w:top w:val="none" w:sz="0" w:space="0" w:color="auto"/>
        <w:left w:val="none" w:sz="0" w:space="0" w:color="auto"/>
        <w:bottom w:val="none" w:sz="0" w:space="0" w:color="auto"/>
        <w:right w:val="none" w:sz="0" w:space="0" w:color="auto"/>
      </w:divBdr>
    </w:div>
    <w:div w:id="1233270360">
      <w:bodyDiv w:val="1"/>
      <w:marLeft w:val="0"/>
      <w:marRight w:val="0"/>
      <w:marTop w:val="0"/>
      <w:marBottom w:val="0"/>
      <w:divBdr>
        <w:top w:val="none" w:sz="0" w:space="0" w:color="auto"/>
        <w:left w:val="none" w:sz="0" w:space="0" w:color="auto"/>
        <w:bottom w:val="none" w:sz="0" w:space="0" w:color="auto"/>
        <w:right w:val="none" w:sz="0" w:space="0" w:color="auto"/>
      </w:divBdr>
    </w:div>
    <w:div w:id="1270157518">
      <w:bodyDiv w:val="1"/>
      <w:marLeft w:val="0"/>
      <w:marRight w:val="0"/>
      <w:marTop w:val="0"/>
      <w:marBottom w:val="0"/>
      <w:divBdr>
        <w:top w:val="none" w:sz="0" w:space="0" w:color="auto"/>
        <w:left w:val="none" w:sz="0" w:space="0" w:color="auto"/>
        <w:bottom w:val="none" w:sz="0" w:space="0" w:color="auto"/>
        <w:right w:val="none" w:sz="0" w:space="0" w:color="auto"/>
      </w:divBdr>
    </w:div>
    <w:div w:id="1301348750">
      <w:bodyDiv w:val="1"/>
      <w:marLeft w:val="0"/>
      <w:marRight w:val="0"/>
      <w:marTop w:val="0"/>
      <w:marBottom w:val="0"/>
      <w:divBdr>
        <w:top w:val="none" w:sz="0" w:space="0" w:color="auto"/>
        <w:left w:val="none" w:sz="0" w:space="0" w:color="auto"/>
        <w:bottom w:val="none" w:sz="0" w:space="0" w:color="auto"/>
        <w:right w:val="none" w:sz="0" w:space="0" w:color="auto"/>
      </w:divBdr>
    </w:div>
    <w:div w:id="1504978671">
      <w:bodyDiv w:val="1"/>
      <w:marLeft w:val="0"/>
      <w:marRight w:val="0"/>
      <w:marTop w:val="0"/>
      <w:marBottom w:val="0"/>
      <w:divBdr>
        <w:top w:val="none" w:sz="0" w:space="0" w:color="auto"/>
        <w:left w:val="none" w:sz="0" w:space="0" w:color="auto"/>
        <w:bottom w:val="none" w:sz="0" w:space="0" w:color="auto"/>
        <w:right w:val="none" w:sz="0" w:space="0" w:color="auto"/>
      </w:divBdr>
    </w:div>
    <w:div w:id="1621690920">
      <w:bodyDiv w:val="1"/>
      <w:marLeft w:val="0"/>
      <w:marRight w:val="0"/>
      <w:marTop w:val="0"/>
      <w:marBottom w:val="0"/>
      <w:divBdr>
        <w:top w:val="none" w:sz="0" w:space="0" w:color="auto"/>
        <w:left w:val="none" w:sz="0" w:space="0" w:color="auto"/>
        <w:bottom w:val="none" w:sz="0" w:space="0" w:color="auto"/>
        <w:right w:val="none" w:sz="0" w:space="0" w:color="auto"/>
      </w:divBdr>
    </w:div>
    <w:div w:id="1636595185">
      <w:bodyDiv w:val="1"/>
      <w:marLeft w:val="0"/>
      <w:marRight w:val="0"/>
      <w:marTop w:val="0"/>
      <w:marBottom w:val="0"/>
      <w:divBdr>
        <w:top w:val="none" w:sz="0" w:space="0" w:color="auto"/>
        <w:left w:val="none" w:sz="0" w:space="0" w:color="auto"/>
        <w:bottom w:val="none" w:sz="0" w:space="0" w:color="auto"/>
        <w:right w:val="none" w:sz="0" w:space="0" w:color="auto"/>
      </w:divBdr>
    </w:div>
    <w:div w:id="1638755055">
      <w:bodyDiv w:val="1"/>
      <w:marLeft w:val="0"/>
      <w:marRight w:val="0"/>
      <w:marTop w:val="0"/>
      <w:marBottom w:val="0"/>
      <w:divBdr>
        <w:top w:val="none" w:sz="0" w:space="0" w:color="auto"/>
        <w:left w:val="none" w:sz="0" w:space="0" w:color="auto"/>
        <w:bottom w:val="none" w:sz="0" w:space="0" w:color="auto"/>
        <w:right w:val="none" w:sz="0" w:space="0" w:color="auto"/>
      </w:divBdr>
    </w:div>
    <w:div w:id="1671179054">
      <w:bodyDiv w:val="1"/>
      <w:marLeft w:val="0"/>
      <w:marRight w:val="0"/>
      <w:marTop w:val="0"/>
      <w:marBottom w:val="0"/>
      <w:divBdr>
        <w:top w:val="none" w:sz="0" w:space="0" w:color="auto"/>
        <w:left w:val="none" w:sz="0" w:space="0" w:color="auto"/>
        <w:bottom w:val="none" w:sz="0" w:space="0" w:color="auto"/>
        <w:right w:val="none" w:sz="0" w:space="0" w:color="auto"/>
      </w:divBdr>
    </w:div>
    <w:div w:id="1800300022">
      <w:bodyDiv w:val="1"/>
      <w:marLeft w:val="0"/>
      <w:marRight w:val="0"/>
      <w:marTop w:val="0"/>
      <w:marBottom w:val="0"/>
      <w:divBdr>
        <w:top w:val="none" w:sz="0" w:space="0" w:color="auto"/>
        <w:left w:val="none" w:sz="0" w:space="0" w:color="auto"/>
        <w:bottom w:val="none" w:sz="0" w:space="0" w:color="auto"/>
        <w:right w:val="none" w:sz="0" w:space="0" w:color="auto"/>
      </w:divBdr>
    </w:div>
    <w:div w:id="1842701311">
      <w:bodyDiv w:val="1"/>
      <w:marLeft w:val="0"/>
      <w:marRight w:val="0"/>
      <w:marTop w:val="0"/>
      <w:marBottom w:val="0"/>
      <w:divBdr>
        <w:top w:val="none" w:sz="0" w:space="0" w:color="auto"/>
        <w:left w:val="none" w:sz="0" w:space="0" w:color="auto"/>
        <w:bottom w:val="none" w:sz="0" w:space="0" w:color="auto"/>
        <w:right w:val="none" w:sz="0" w:space="0" w:color="auto"/>
      </w:divBdr>
    </w:div>
    <w:div w:id="1844784492">
      <w:bodyDiv w:val="1"/>
      <w:marLeft w:val="0"/>
      <w:marRight w:val="0"/>
      <w:marTop w:val="0"/>
      <w:marBottom w:val="0"/>
      <w:divBdr>
        <w:top w:val="none" w:sz="0" w:space="0" w:color="auto"/>
        <w:left w:val="none" w:sz="0" w:space="0" w:color="auto"/>
        <w:bottom w:val="none" w:sz="0" w:space="0" w:color="auto"/>
        <w:right w:val="none" w:sz="0" w:space="0" w:color="auto"/>
      </w:divBdr>
    </w:div>
    <w:div w:id="1915579216">
      <w:bodyDiv w:val="1"/>
      <w:marLeft w:val="0"/>
      <w:marRight w:val="0"/>
      <w:marTop w:val="0"/>
      <w:marBottom w:val="0"/>
      <w:divBdr>
        <w:top w:val="none" w:sz="0" w:space="0" w:color="auto"/>
        <w:left w:val="none" w:sz="0" w:space="0" w:color="auto"/>
        <w:bottom w:val="none" w:sz="0" w:space="0" w:color="auto"/>
        <w:right w:val="none" w:sz="0" w:space="0" w:color="auto"/>
      </w:divBdr>
    </w:div>
    <w:div w:id="2075732907">
      <w:bodyDiv w:val="1"/>
      <w:marLeft w:val="0"/>
      <w:marRight w:val="0"/>
      <w:marTop w:val="0"/>
      <w:marBottom w:val="0"/>
      <w:divBdr>
        <w:top w:val="none" w:sz="0" w:space="0" w:color="auto"/>
        <w:left w:val="none" w:sz="0" w:space="0" w:color="auto"/>
        <w:bottom w:val="none" w:sz="0" w:space="0" w:color="auto"/>
        <w:right w:val="none" w:sz="0" w:space="0" w:color="auto"/>
      </w:divBdr>
    </w:div>
    <w:div w:id="2078437349">
      <w:bodyDiv w:val="1"/>
      <w:marLeft w:val="0"/>
      <w:marRight w:val="0"/>
      <w:marTop w:val="0"/>
      <w:marBottom w:val="0"/>
      <w:divBdr>
        <w:top w:val="none" w:sz="0" w:space="0" w:color="auto"/>
        <w:left w:val="none" w:sz="0" w:space="0" w:color="auto"/>
        <w:bottom w:val="none" w:sz="0" w:space="0" w:color="auto"/>
        <w:right w:val="none" w:sz="0" w:space="0" w:color="auto"/>
      </w:divBdr>
    </w:div>
    <w:div w:id="2079012969">
      <w:bodyDiv w:val="1"/>
      <w:marLeft w:val="0"/>
      <w:marRight w:val="0"/>
      <w:marTop w:val="0"/>
      <w:marBottom w:val="0"/>
      <w:divBdr>
        <w:top w:val="none" w:sz="0" w:space="0" w:color="auto"/>
        <w:left w:val="none" w:sz="0" w:space="0" w:color="auto"/>
        <w:bottom w:val="none" w:sz="0" w:space="0" w:color="auto"/>
        <w:right w:val="none" w:sz="0" w:space="0" w:color="auto"/>
      </w:divBdr>
    </w:div>
    <w:div w:id="21228439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117" Type="http://schemas.openxmlformats.org/officeDocument/2006/relationships/image" Target="media/image110.png"/><Relationship Id="rId21" Type="http://schemas.openxmlformats.org/officeDocument/2006/relationships/image" Target="media/image14.jpeg"/><Relationship Id="rId42" Type="http://schemas.openxmlformats.org/officeDocument/2006/relationships/image" Target="media/image35.png"/><Relationship Id="rId47" Type="http://schemas.openxmlformats.org/officeDocument/2006/relationships/image" Target="media/image40.emf"/><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emf"/><Relationship Id="rId89" Type="http://schemas.openxmlformats.org/officeDocument/2006/relationships/image" Target="media/image82.jpeg"/><Relationship Id="rId112" Type="http://schemas.openxmlformats.org/officeDocument/2006/relationships/image" Target="media/image105.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emf"/><Relationship Id="rId58" Type="http://schemas.openxmlformats.org/officeDocument/2006/relationships/image" Target="media/image51.jpg"/><Relationship Id="rId74" Type="http://schemas.openxmlformats.org/officeDocument/2006/relationships/image" Target="media/image67.png"/><Relationship Id="rId79" Type="http://schemas.openxmlformats.org/officeDocument/2006/relationships/image" Target="media/image72.jpeg"/><Relationship Id="rId102" Type="http://schemas.openxmlformats.org/officeDocument/2006/relationships/image" Target="media/image95.emf"/><Relationship Id="rId123"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83.jpeg"/><Relationship Id="rId95" Type="http://schemas.openxmlformats.org/officeDocument/2006/relationships/image" Target="media/image88.jpeg"/><Relationship Id="rId22" Type="http://schemas.openxmlformats.org/officeDocument/2006/relationships/image" Target="media/image15.jpeg"/><Relationship Id="rId27" Type="http://schemas.openxmlformats.org/officeDocument/2006/relationships/image" Target="media/image20.jpeg"/><Relationship Id="rId43" Type="http://schemas.openxmlformats.org/officeDocument/2006/relationships/image" Target="media/image36.png"/><Relationship Id="rId48" Type="http://schemas.openxmlformats.org/officeDocument/2006/relationships/image" Target="media/image41.emf"/><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emf"/><Relationship Id="rId80" Type="http://schemas.openxmlformats.org/officeDocument/2006/relationships/image" Target="media/image73.jpeg"/><Relationship Id="rId85" Type="http://schemas.openxmlformats.org/officeDocument/2006/relationships/image" Target="media/image78.emf"/><Relationship Id="rId12" Type="http://schemas.openxmlformats.org/officeDocument/2006/relationships/image" Target="media/image5.png"/><Relationship Id="rId17" Type="http://schemas.openxmlformats.org/officeDocument/2006/relationships/image" Target="media/image10.jpeg"/><Relationship Id="rId33" Type="http://schemas.openxmlformats.org/officeDocument/2006/relationships/image" Target="media/image26.png"/><Relationship Id="rId38" Type="http://schemas.openxmlformats.org/officeDocument/2006/relationships/image" Target="media/image31.jpg"/><Relationship Id="rId59" Type="http://schemas.openxmlformats.org/officeDocument/2006/relationships/image" Target="media/image52.png"/><Relationship Id="rId103" Type="http://schemas.openxmlformats.org/officeDocument/2006/relationships/image" Target="media/image96.emf"/><Relationship Id="rId108" Type="http://schemas.openxmlformats.org/officeDocument/2006/relationships/image" Target="media/image101.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jpeg"/><Relationship Id="rId96" Type="http://schemas.openxmlformats.org/officeDocument/2006/relationships/image" Target="media/image89.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jpeg"/><Relationship Id="rId28" Type="http://schemas.openxmlformats.org/officeDocument/2006/relationships/image" Target="media/image21.png"/><Relationship Id="rId49" Type="http://schemas.openxmlformats.org/officeDocument/2006/relationships/image" Target="media/image42.jpe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emf"/><Relationship Id="rId86" Type="http://schemas.openxmlformats.org/officeDocument/2006/relationships/image" Target="media/image79.jpe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emf"/><Relationship Id="rId18" Type="http://schemas.openxmlformats.org/officeDocument/2006/relationships/image" Target="media/image11.jpeg"/><Relationship Id="rId39" Type="http://schemas.openxmlformats.org/officeDocument/2006/relationships/image" Target="media/image32.jp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jpeg"/><Relationship Id="rId55" Type="http://schemas.openxmlformats.org/officeDocument/2006/relationships/image" Target="media/image48.jpeg"/><Relationship Id="rId76" Type="http://schemas.openxmlformats.org/officeDocument/2006/relationships/image" Target="media/image69.emf"/><Relationship Id="rId97" Type="http://schemas.openxmlformats.org/officeDocument/2006/relationships/image" Target="media/image90.jpeg"/><Relationship Id="rId104" Type="http://schemas.openxmlformats.org/officeDocument/2006/relationships/image" Target="media/image97.emf"/><Relationship Id="rId120"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jpe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jpe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jpeg"/><Relationship Id="rId110" Type="http://schemas.openxmlformats.org/officeDocument/2006/relationships/image" Target="media/image103.png"/><Relationship Id="rId115" Type="http://schemas.openxmlformats.org/officeDocument/2006/relationships/image" Target="media/image108.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jpe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jpg"/><Relationship Id="rId77" Type="http://schemas.openxmlformats.org/officeDocument/2006/relationships/image" Target="media/image70.emf"/><Relationship Id="rId100" Type="http://schemas.openxmlformats.org/officeDocument/2006/relationships/image" Target="media/image93.jpeg"/><Relationship Id="rId105" Type="http://schemas.openxmlformats.org/officeDocument/2006/relationships/image" Target="media/image98.emf"/><Relationship Id="rId8" Type="http://schemas.openxmlformats.org/officeDocument/2006/relationships/image" Target="media/image1.jpg"/><Relationship Id="rId51" Type="http://schemas.openxmlformats.org/officeDocument/2006/relationships/image" Target="media/image44.jpeg"/><Relationship Id="rId72" Type="http://schemas.openxmlformats.org/officeDocument/2006/relationships/image" Target="media/image65.png"/><Relationship Id="rId93" Type="http://schemas.openxmlformats.org/officeDocument/2006/relationships/image" Target="media/image86.jpeg"/><Relationship Id="rId98" Type="http://schemas.openxmlformats.org/officeDocument/2006/relationships/image" Target="media/image91.jpeg"/><Relationship Id="rId121"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18.jpeg"/><Relationship Id="rId46" Type="http://schemas.openxmlformats.org/officeDocument/2006/relationships/image" Target="media/image39.emf"/><Relationship Id="rId67" Type="http://schemas.openxmlformats.org/officeDocument/2006/relationships/image" Target="media/image60.png"/><Relationship Id="rId116" Type="http://schemas.openxmlformats.org/officeDocument/2006/relationships/image" Target="media/image109.png"/><Relationship Id="rId20" Type="http://schemas.openxmlformats.org/officeDocument/2006/relationships/image" Target="media/image13.jpe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emf"/><Relationship Id="rId88" Type="http://schemas.openxmlformats.org/officeDocument/2006/relationships/image" Target="media/image81.jpeg"/><Relationship Id="rId111" Type="http://schemas.openxmlformats.org/officeDocument/2006/relationships/image" Target="media/image104.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jpg"/><Relationship Id="rId106" Type="http://schemas.openxmlformats.org/officeDocument/2006/relationships/image" Target="media/image99.emf"/><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jpeg"/><Relationship Id="rId73" Type="http://schemas.openxmlformats.org/officeDocument/2006/relationships/image" Target="media/image66.png"/><Relationship Id="rId78" Type="http://schemas.openxmlformats.org/officeDocument/2006/relationships/image" Target="media/image71.jpeg"/><Relationship Id="rId94" Type="http://schemas.openxmlformats.org/officeDocument/2006/relationships/image" Target="media/image87.jpeg"/><Relationship Id="rId99" Type="http://schemas.openxmlformats.org/officeDocument/2006/relationships/image" Target="media/image92.jpeg"/><Relationship Id="rId101" Type="http://schemas.openxmlformats.org/officeDocument/2006/relationships/image" Target="media/image94.emf"/><Relationship Id="rId122"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COM14</b:Tag>
    <b:SourceType>DocumentFromInternetSite</b:SourceType>
    <b:Guid>{E9768B11-A56F-44F8-9702-38461D185033}</b:Guid>
    <b:Title>COMBINATORIAL EXPLOSION</b:Title>
    <b:InternetSiteTitle>Web Dictionary of Cybernetics and Systems</b:InternetSiteTitle>
    <b:YearAccessed>2014</b:YearAccessed>
    <b:MonthAccessed>July</b:MonthAccessed>
    <b:DayAccessed>19</b:DayAccessed>
    <b:URL>http://pespmc1.vub.ac.be/ASC/Combin_explo.html</b:URL>
    <b:RefOrder>2</b:RefOrder>
  </b:Source>
  <b:Source>
    <b:Tag>Arb14</b:Tag>
    <b:SourceType>DocumentFromInternetSite</b:SourceType>
    <b:Guid>{B994423B-0B2F-448A-BCBD-F8E1103BB40C}</b:Guid>
    <b:Title>Online Heuristic Selection in Constraint Programming</b:Title>
    <b:InternetSiteTitle>research microsoft</b:InternetSiteTitle>
    <b:YearAccessed>2014</b:YearAccessed>
    <b:MonthAccessed>July</b:MonthAccessed>
    <b:DayAccessed>07</b:DayAccessed>
    <b:URL>http://research.microsoft.com/en-us/people/youssefh/search-socs.pdf</b:URL>
    <b:Author>
      <b:Author>
        <b:NameList>
          <b:Person>
            <b:Last>Arbelaez</b:Last>
            <b:First>Alejandro</b:First>
          </b:Person>
          <b:Person>
            <b:Last>Hamadi</b:Last>
            <b:First>Youssef</b:First>
          </b:Person>
          <b:Person>
            <b:Last>Sebag</b:Last>
            <b:First>Michele </b:First>
          </b:Person>
        </b:NameList>
      </b:Author>
    </b:Author>
    <b:RefOrder>1</b:RefOrder>
  </b:Source>
</b:Sources>
</file>

<file path=customXml/itemProps1.xml><?xml version="1.0" encoding="utf-8"?>
<ds:datastoreItem xmlns:ds="http://schemas.openxmlformats.org/officeDocument/2006/customXml" ds:itemID="{98CF4AD8-4FCC-4483-8CC4-0145E720FC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268</TotalTime>
  <Pages>1</Pages>
  <Words>20890</Words>
  <Characters>119077</Characters>
  <Application>Microsoft Office Word</Application>
  <DocSecurity>0</DocSecurity>
  <Lines>992</Lines>
  <Paragraphs>279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139688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jpofgs@gmail.com</dc:creator>
  <cp:keywords/>
  <dc:description/>
  <cp:lastModifiedBy>yamel peraza</cp:lastModifiedBy>
  <cp:revision>37</cp:revision>
  <dcterms:created xsi:type="dcterms:W3CDTF">2014-07-24T18:30:00Z</dcterms:created>
  <dcterms:modified xsi:type="dcterms:W3CDTF">2015-04-30T00:55:00Z</dcterms:modified>
</cp:coreProperties>
</file>